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7A9993F" w14:textId="3A0B51FB" w:rsidR="00403D8D" w:rsidRDefault="00403D8D">
      <w:r>
        <w:rPr>
          <w:noProof/>
        </w:rPr>
        <mc:AlternateContent>
          <mc:Choice Requires="wps">
            <w:drawing>
              <wp:anchor distT="45720" distB="45720" distL="114300" distR="114300" simplePos="0" relativeHeight="251658242" behindDoc="0" locked="0" layoutInCell="1" allowOverlap="1" wp14:anchorId="5F54EED0" wp14:editId="5FE4961C">
                <wp:simplePos x="0" y="0"/>
                <wp:positionH relativeFrom="column">
                  <wp:posOffset>228600</wp:posOffset>
                </wp:positionH>
                <wp:positionV relativeFrom="paragraph">
                  <wp:posOffset>8167370</wp:posOffset>
                </wp:positionV>
                <wp:extent cx="2360930" cy="1404620"/>
                <wp:effectExtent l="0" t="0" r="12700" b="20955"/>
                <wp:wrapSquare wrapText="bothSides"/>
                <wp:docPr id="253117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1"/>
                        </a:solidFill>
                        <a:ln w="9525">
                          <a:solidFill>
                            <a:srgbClr val="000000"/>
                          </a:solidFill>
                          <a:miter lim="800000"/>
                          <a:headEnd/>
                          <a:tailEnd/>
                        </a:ln>
                      </wps:spPr>
                      <wps:txbx>
                        <w:txbxContent>
                          <w:p w14:paraId="5B572AA1" w14:textId="2EEF2837" w:rsidR="00403D8D" w:rsidRDefault="00403D8D" w:rsidP="00403D8D">
                            <w:r>
                              <w:t>Name: Samuel James Flegg</w:t>
                            </w:r>
                          </w:p>
                          <w:p w14:paraId="5343A758" w14:textId="55CB7331" w:rsidR="00403D8D" w:rsidRDefault="00403D8D" w:rsidP="00403D8D">
                            <w:r>
                              <w:t>Candidate Number: 9098</w:t>
                            </w:r>
                          </w:p>
                          <w:p w14:paraId="50625D5D" w14:textId="65E71063" w:rsidR="00403D8D" w:rsidRDefault="00403D8D" w:rsidP="00403D8D">
                            <w:r>
                              <w:t>Centre Number: 37611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F54EED0" id="_x0000_t202" coordsize="21600,21600" o:spt="202" path="m,l,21600r21600,l21600,xe">
                <v:stroke joinstyle="miter"/>
                <v:path gradientshapeok="t" o:connecttype="rect"/>
              </v:shapetype>
              <v:shape id="Text Box 2" o:spid="_x0000_s1026" type="#_x0000_t202" style="position:absolute;margin-left:18pt;margin-top:643.1pt;width:185.9pt;height:110.6pt;z-index:25165824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" fillcolor="black [3213]">
                <v:textbox style="mso-fit-shape-to-text:t">
                  <w:txbxContent>
                    <w:p w14:paraId="5B572AA1" w14:textId="2EEF2837" w:rsidR="00403D8D" w:rsidRDefault="00403D8D" w:rsidP="00403D8D">
                      <w:r>
                        <w:t>Name: Samuel James Flegg</w:t>
                      </w:r>
                    </w:p>
                    <w:p w14:paraId="5343A758" w14:textId="55CB7331" w:rsidR="00403D8D" w:rsidRDefault="00403D8D" w:rsidP="00403D8D">
                      <w:r>
                        <w:t>Candidate Number: 9098</w:t>
                      </w:r>
                    </w:p>
                    <w:p w14:paraId="50625D5D" w14:textId="65E71063" w:rsidR="00403D8D" w:rsidRDefault="00403D8D" w:rsidP="00403D8D">
                      <w:r>
                        <w:t>Centre Number: 37611</w:t>
                      </w:r>
                    </w:p>
                  </w:txbxContent>
                </v:textbox>
                <w10:wrap type="square"/>
              </v:shape>
            </w:pict>
          </mc:Fallback>
        </mc:AlternateContent>
      </w:r>
      <w:r>
        <w:rPr>
          <w:noProof/>
        </w:rPr>
        <mc:AlternateContent>
          <mc:Choice Requires="wps">
            <w:drawing>
              <wp:anchor distT="45720" distB="45720" distL="114300" distR="114300" simplePos="0" relativeHeight="251658241" behindDoc="0" locked="0" layoutInCell="1" allowOverlap="1" wp14:anchorId="3FFB8DC8" wp14:editId="5D6DD549">
                <wp:simplePos x="0" y="0"/>
                <wp:positionH relativeFrom="column">
                  <wp:posOffset>224155</wp:posOffset>
                </wp:positionH>
                <wp:positionV relativeFrom="paragraph">
                  <wp:posOffset>6136005</wp:posOffset>
                </wp:positionV>
                <wp:extent cx="2360930" cy="1404620"/>
                <wp:effectExtent l="0" t="0" r="1270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1"/>
                        </a:solidFill>
                        <a:ln w="9525">
                          <a:solidFill>
                            <a:srgbClr val="000000"/>
                          </a:solidFill>
                          <a:miter lim="800000"/>
                          <a:headEnd/>
                          <a:tailEnd/>
                        </a:ln>
                      </wps:spPr>
                      <wps:txbx>
                        <w:txbxContent>
                          <w:p w14:paraId="6F003250" w14:textId="2B458C35" w:rsidR="00403D8D" w:rsidRDefault="00403D8D">
                            <w:r>
                              <w:t>Component 3</w:t>
                            </w:r>
                          </w:p>
                          <w:p w14:paraId="4DFC1249" w14:textId="734C2B19" w:rsidR="00403D8D" w:rsidRDefault="00403D8D">
                            <w:r>
                              <w:t>Computer Science Coursework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FB8DC8" id="_x0000_s1027" type="#_x0000_t202" style="position:absolute;margin-left:17.65pt;margin-top:483.15pt;width:185.9pt;height:110.6pt;z-index:25165824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" fillcolor="black [3213]">
                <v:textbox style="mso-fit-shape-to-text:t">
                  <w:txbxContent>
                    <w:p w14:paraId="6F003250" w14:textId="2B458C35" w:rsidR="00403D8D" w:rsidRDefault="00403D8D">
                      <w:r>
                        <w:t>Component 3</w:t>
                      </w:r>
                    </w:p>
                    <w:p w14:paraId="4DFC1249" w14:textId="734C2B19" w:rsidR="00403D8D" w:rsidRDefault="00403D8D">
                      <w:r>
                        <w:t>Computer Science Coursework</w:t>
                      </w:r>
                    </w:p>
                  </w:txbxContent>
                </v:textbox>
                <w10:wrap type="square"/>
              </v:shape>
            </w:pict>
          </mc:Fallback>
        </mc:AlternateContent>
      </w:r>
      <w:sdt>
        <w:sdtPr>
          <w:id w:val="-1441834927"/>
          <w:docPartObj>
            <w:docPartGallery w:val="Cover Pages"/>
            <w:docPartUnique/>
          </w:docPartObj>
        </w:sdtPr>
        <w:sdtEndPr/>
        <w:sdtContent>
          <w:r>
            <w:rPr>
              <w:noProof/>
              <w:color w:val="FFFFFF" w:themeColor="background1"/>
            </w:rPr>
            <mc:AlternateContent>
              <mc:Choice Requires="wpg">
                <w:drawing>
                  <wp:anchor distT="0" distB="0" distL="114300" distR="114300" simplePos="0" relativeHeight="251658240" behindDoc="0" locked="0" layoutInCell="1" allowOverlap="1" wp14:anchorId="4770A4B5" wp14:editId="16E88694">
                    <wp:simplePos x="0" y="0"/>
                    <wp:positionH relativeFrom="page">
                      <wp:align>center</wp:align>
                    </wp:positionH>
                    <wp:positionV relativeFrom="page">
                      <wp:align>center</wp:align>
                    </wp:positionV>
                    <wp:extent cx="6858000" cy="9144000"/>
                    <wp:effectExtent l="0" t="0" r="0" b="0"/>
                    <wp:wrapNone/>
                    <wp:docPr id="11" name="Group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1AB6B35F" w14:textId="65202377" w:rsidR="00403D8D" w:rsidRDefault="00403D8D">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Rubik’s Cube</w:t>
                                      </w:r>
                                    </w:p>
                                  </w:sdtContent>
                                </w:sdt>
                                <w:p w14:paraId="109B47FF" w14:textId="1F85E2F9" w:rsidR="00403D8D" w:rsidRDefault="00403D8D">
                                  <w:pPr>
                                    <w:pStyle w:val="NoSpacing"/>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770A4B5" id="Group 6" o:spid="_x0000_s1028" style="position:absolute;margin-left:0;margin-top:0;width:540pt;height:10in;z-index:251658240;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">
                    <v:rect id="Rectangle 33" o:spid="_x0000_s1029"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1AB6B35F" w14:textId="65202377" w:rsidR="00403D8D" w:rsidRDefault="00403D8D">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Rubik’s Cube</w:t>
                                </w:r>
                              </w:p>
                            </w:sdtContent>
                          </w:sdt>
                          <w:p w14:paraId="109B47FF" w14:textId="1F85E2F9" w:rsidR="00403D8D" w:rsidRDefault="00403D8D">
                            <w:pPr>
                              <w:pStyle w:val="NoSpacing"/>
                              <w:rPr>
                                <w:color w:val="FFFFFF" w:themeColor="background1"/>
                                <w:sz w:val="28"/>
                                <w:szCs w:val="28"/>
                              </w:rPr>
                            </w:pPr>
                          </w:p>
                        </w:txbxContent>
                      </v:textbox>
                    </v:rect>
                    <v:rect id="Rectangle 34"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w10:wrap anchorx="page" anchory="page"/>
                  </v:group>
                </w:pict>
              </mc:Fallback>
            </mc:AlternateContent>
          </w:r>
          <w:r>
            <w:br w:type="page"/>
          </w:r>
        </w:sdtContent>
      </w:sdt>
    </w:p>
    <w:sdt>
      <w:sdtPr>
        <w:rPr>
          <w:rFonts w:asciiTheme="minorHAnsi" w:eastAsiaTheme="minorHAnsi" w:hAnsiTheme="minorHAnsi" w:cstheme="minorBidi"/>
          <w:color w:val="auto"/>
          <w:kern w:val="2"/>
          <w:sz w:val="22"/>
          <w:szCs w:val="22"/>
          <w:lang w:val="en-GB"/>
          <w14:ligatures w14:val="standardContextual"/>
        </w:rPr>
        <w:id w:val="93907591"/>
        <w:docPartObj>
          <w:docPartGallery w:val="Table of Contents"/>
          <w:docPartUnique/>
        </w:docPartObj>
      </w:sdtPr>
      <w:sdtEndPr>
        <w:rPr>
          <w:b/>
          <w:bCs/>
          <w:noProof/>
        </w:rPr>
      </w:sdtEndPr>
      <w:sdtContent>
        <w:p w14:paraId="58B98674" w14:textId="41F8D9E8" w:rsidR="00871A02" w:rsidRPr="00871A02" w:rsidRDefault="00871A02">
          <w:pPr>
            <w:pStyle w:val="TOCHeading"/>
          </w:pPr>
          <w:r w:rsidRPr="00871A02">
            <w:t>Table of Contents</w:t>
          </w:r>
        </w:p>
        <w:p w14:paraId="5DF206EC" w14:textId="4C1DF6E2" w:rsidR="00DC7754" w:rsidRDefault="00871A02">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90004431" w:history="1">
            <w:r w:rsidR="00DC7754" w:rsidRPr="00107632">
              <w:rPr>
                <w:rStyle w:val="Hyperlink"/>
                <w:noProof/>
              </w:rPr>
              <w:t>Glossary</w:t>
            </w:r>
            <w:r w:rsidR="00DC7754">
              <w:rPr>
                <w:noProof/>
                <w:webHidden/>
              </w:rPr>
              <w:tab/>
            </w:r>
            <w:r w:rsidR="00DC7754">
              <w:rPr>
                <w:noProof/>
                <w:webHidden/>
              </w:rPr>
              <w:fldChar w:fldCharType="begin"/>
            </w:r>
            <w:r w:rsidR="00DC7754">
              <w:rPr>
                <w:noProof/>
                <w:webHidden/>
              </w:rPr>
              <w:instrText xml:space="preserve"> PAGEREF _Toc190004431 \h </w:instrText>
            </w:r>
            <w:r w:rsidR="00DC7754">
              <w:rPr>
                <w:noProof/>
                <w:webHidden/>
              </w:rPr>
            </w:r>
            <w:r w:rsidR="00DC7754">
              <w:rPr>
                <w:noProof/>
                <w:webHidden/>
              </w:rPr>
              <w:fldChar w:fldCharType="separate"/>
            </w:r>
            <w:r w:rsidR="00DC7754">
              <w:rPr>
                <w:noProof/>
                <w:webHidden/>
              </w:rPr>
              <w:t>3</w:t>
            </w:r>
            <w:r w:rsidR="00DC7754">
              <w:rPr>
                <w:noProof/>
                <w:webHidden/>
              </w:rPr>
              <w:fldChar w:fldCharType="end"/>
            </w:r>
          </w:hyperlink>
        </w:p>
        <w:p w14:paraId="290069B2" w14:textId="1A214A28" w:rsidR="00DC7754" w:rsidRDefault="00DC7754">
          <w:pPr>
            <w:pStyle w:val="TOC1"/>
            <w:tabs>
              <w:tab w:val="right" w:leader="dot" w:pos="9016"/>
            </w:tabs>
            <w:rPr>
              <w:rFonts w:eastAsiaTheme="minorEastAsia"/>
              <w:noProof/>
              <w:sz w:val="24"/>
              <w:szCs w:val="24"/>
              <w:lang w:eastAsia="en-GB"/>
            </w:rPr>
          </w:pPr>
          <w:hyperlink w:anchor="_Toc190004432" w:history="1">
            <w:r w:rsidRPr="00107632">
              <w:rPr>
                <w:rStyle w:val="Hyperlink"/>
                <w:noProof/>
              </w:rPr>
              <w:t>GitHub</w:t>
            </w:r>
            <w:r>
              <w:rPr>
                <w:noProof/>
                <w:webHidden/>
              </w:rPr>
              <w:tab/>
            </w:r>
            <w:r>
              <w:rPr>
                <w:noProof/>
                <w:webHidden/>
              </w:rPr>
              <w:fldChar w:fldCharType="begin"/>
            </w:r>
            <w:r>
              <w:rPr>
                <w:noProof/>
                <w:webHidden/>
              </w:rPr>
              <w:instrText xml:space="preserve"> PAGEREF _Toc190004432 \h </w:instrText>
            </w:r>
            <w:r>
              <w:rPr>
                <w:noProof/>
                <w:webHidden/>
              </w:rPr>
            </w:r>
            <w:r>
              <w:rPr>
                <w:noProof/>
                <w:webHidden/>
              </w:rPr>
              <w:fldChar w:fldCharType="separate"/>
            </w:r>
            <w:r>
              <w:rPr>
                <w:noProof/>
                <w:webHidden/>
              </w:rPr>
              <w:t>3</w:t>
            </w:r>
            <w:r>
              <w:rPr>
                <w:noProof/>
                <w:webHidden/>
              </w:rPr>
              <w:fldChar w:fldCharType="end"/>
            </w:r>
          </w:hyperlink>
        </w:p>
        <w:p w14:paraId="0FE3A2F7" w14:textId="11C77DA2" w:rsidR="00DC7754" w:rsidRDefault="00DC7754">
          <w:pPr>
            <w:pStyle w:val="TOC1"/>
            <w:tabs>
              <w:tab w:val="right" w:leader="dot" w:pos="9016"/>
            </w:tabs>
            <w:rPr>
              <w:rFonts w:eastAsiaTheme="minorEastAsia"/>
              <w:noProof/>
              <w:sz w:val="24"/>
              <w:szCs w:val="24"/>
              <w:lang w:eastAsia="en-GB"/>
            </w:rPr>
          </w:pPr>
          <w:hyperlink w:anchor="_Toc190004433" w:history="1">
            <w:r w:rsidRPr="00107632">
              <w:rPr>
                <w:rStyle w:val="Hyperlink"/>
                <w:noProof/>
              </w:rPr>
              <w:t>Analysis</w:t>
            </w:r>
            <w:r>
              <w:rPr>
                <w:noProof/>
                <w:webHidden/>
              </w:rPr>
              <w:tab/>
            </w:r>
            <w:r>
              <w:rPr>
                <w:noProof/>
                <w:webHidden/>
              </w:rPr>
              <w:fldChar w:fldCharType="begin"/>
            </w:r>
            <w:r>
              <w:rPr>
                <w:noProof/>
                <w:webHidden/>
              </w:rPr>
              <w:instrText xml:space="preserve"> PAGEREF _Toc190004433 \h </w:instrText>
            </w:r>
            <w:r>
              <w:rPr>
                <w:noProof/>
                <w:webHidden/>
              </w:rPr>
            </w:r>
            <w:r>
              <w:rPr>
                <w:noProof/>
                <w:webHidden/>
              </w:rPr>
              <w:fldChar w:fldCharType="separate"/>
            </w:r>
            <w:r>
              <w:rPr>
                <w:noProof/>
                <w:webHidden/>
              </w:rPr>
              <w:t>3</w:t>
            </w:r>
            <w:r>
              <w:rPr>
                <w:noProof/>
                <w:webHidden/>
              </w:rPr>
              <w:fldChar w:fldCharType="end"/>
            </w:r>
          </w:hyperlink>
        </w:p>
        <w:p w14:paraId="2AEF9448" w14:textId="71927EB6" w:rsidR="00DC7754" w:rsidRDefault="00DC7754">
          <w:pPr>
            <w:pStyle w:val="TOC2"/>
            <w:tabs>
              <w:tab w:val="right" w:leader="dot" w:pos="9016"/>
            </w:tabs>
            <w:rPr>
              <w:rFonts w:eastAsiaTheme="minorEastAsia"/>
              <w:noProof/>
              <w:sz w:val="24"/>
              <w:szCs w:val="24"/>
              <w:lang w:eastAsia="en-GB"/>
            </w:rPr>
          </w:pPr>
          <w:hyperlink w:anchor="_Toc190004434" w:history="1">
            <w:r w:rsidRPr="00107632">
              <w:rPr>
                <w:rStyle w:val="Hyperlink"/>
                <w:noProof/>
              </w:rPr>
              <w:t>Problem Identification</w:t>
            </w:r>
            <w:r>
              <w:rPr>
                <w:noProof/>
                <w:webHidden/>
              </w:rPr>
              <w:tab/>
            </w:r>
            <w:r>
              <w:rPr>
                <w:noProof/>
                <w:webHidden/>
              </w:rPr>
              <w:fldChar w:fldCharType="begin"/>
            </w:r>
            <w:r>
              <w:rPr>
                <w:noProof/>
                <w:webHidden/>
              </w:rPr>
              <w:instrText xml:space="preserve"> PAGEREF _Toc190004434 \h </w:instrText>
            </w:r>
            <w:r>
              <w:rPr>
                <w:noProof/>
                <w:webHidden/>
              </w:rPr>
            </w:r>
            <w:r>
              <w:rPr>
                <w:noProof/>
                <w:webHidden/>
              </w:rPr>
              <w:fldChar w:fldCharType="separate"/>
            </w:r>
            <w:r>
              <w:rPr>
                <w:noProof/>
                <w:webHidden/>
              </w:rPr>
              <w:t>3</w:t>
            </w:r>
            <w:r>
              <w:rPr>
                <w:noProof/>
                <w:webHidden/>
              </w:rPr>
              <w:fldChar w:fldCharType="end"/>
            </w:r>
          </w:hyperlink>
        </w:p>
        <w:p w14:paraId="44184AA0" w14:textId="6DF5D650" w:rsidR="00DC7754" w:rsidRDefault="00DC7754">
          <w:pPr>
            <w:pStyle w:val="TOC2"/>
            <w:tabs>
              <w:tab w:val="right" w:leader="dot" w:pos="9016"/>
            </w:tabs>
            <w:rPr>
              <w:rFonts w:eastAsiaTheme="minorEastAsia"/>
              <w:noProof/>
              <w:sz w:val="24"/>
              <w:szCs w:val="24"/>
              <w:lang w:eastAsia="en-GB"/>
            </w:rPr>
          </w:pPr>
          <w:hyperlink w:anchor="_Toc190004435" w:history="1">
            <w:r w:rsidRPr="00107632">
              <w:rPr>
                <w:rStyle w:val="Hyperlink"/>
                <w:noProof/>
              </w:rPr>
              <w:t>Computational Approaches</w:t>
            </w:r>
            <w:r>
              <w:rPr>
                <w:noProof/>
                <w:webHidden/>
              </w:rPr>
              <w:tab/>
            </w:r>
            <w:r>
              <w:rPr>
                <w:noProof/>
                <w:webHidden/>
              </w:rPr>
              <w:fldChar w:fldCharType="begin"/>
            </w:r>
            <w:r>
              <w:rPr>
                <w:noProof/>
                <w:webHidden/>
              </w:rPr>
              <w:instrText xml:space="preserve"> PAGEREF _Toc190004435 \h </w:instrText>
            </w:r>
            <w:r>
              <w:rPr>
                <w:noProof/>
                <w:webHidden/>
              </w:rPr>
            </w:r>
            <w:r>
              <w:rPr>
                <w:noProof/>
                <w:webHidden/>
              </w:rPr>
              <w:fldChar w:fldCharType="separate"/>
            </w:r>
            <w:r>
              <w:rPr>
                <w:noProof/>
                <w:webHidden/>
              </w:rPr>
              <w:t>4</w:t>
            </w:r>
            <w:r>
              <w:rPr>
                <w:noProof/>
                <w:webHidden/>
              </w:rPr>
              <w:fldChar w:fldCharType="end"/>
            </w:r>
          </w:hyperlink>
        </w:p>
        <w:p w14:paraId="72F3A600" w14:textId="3EEACC0B" w:rsidR="00DC7754" w:rsidRDefault="00DC7754">
          <w:pPr>
            <w:pStyle w:val="TOC2"/>
            <w:tabs>
              <w:tab w:val="right" w:leader="dot" w:pos="9016"/>
            </w:tabs>
            <w:rPr>
              <w:rFonts w:eastAsiaTheme="minorEastAsia"/>
              <w:noProof/>
              <w:sz w:val="24"/>
              <w:szCs w:val="24"/>
              <w:lang w:eastAsia="en-GB"/>
            </w:rPr>
          </w:pPr>
          <w:hyperlink w:anchor="_Toc190004436" w:history="1">
            <w:r w:rsidRPr="00107632">
              <w:rPr>
                <w:rStyle w:val="Hyperlink"/>
                <w:noProof/>
              </w:rPr>
              <w:t>Stakeholders</w:t>
            </w:r>
            <w:r>
              <w:rPr>
                <w:noProof/>
                <w:webHidden/>
              </w:rPr>
              <w:tab/>
            </w:r>
            <w:r>
              <w:rPr>
                <w:noProof/>
                <w:webHidden/>
              </w:rPr>
              <w:fldChar w:fldCharType="begin"/>
            </w:r>
            <w:r>
              <w:rPr>
                <w:noProof/>
                <w:webHidden/>
              </w:rPr>
              <w:instrText xml:space="preserve"> PAGEREF _Toc190004436 \h </w:instrText>
            </w:r>
            <w:r>
              <w:rPr>
                <w:noProof/>
                <w:webHidden/>
              </w:rPr>
            </w:r>
            <w:r>
              <w:rPr>
                <w:noProof/>
                <w:webHidden/>
              </w:rPr>
              <w:fldChar w:fldCharType="separate"/>
            </w:r>
            <w:r>
              <w:rPr>
                <w:noProof/>
                <w:webHidden/>
              </w:rPr>
              <w:t>4</w:t>
            </w:r>
            <w:r>
              <w:rPr>
                <w:noProof/>
                <w:webHidden/>
              </w:rPr>
              <w:fldChar w:fldCharType="end"/>
            </w:r>
          </w:hyperlink>
        </w:p>
        <w:p w14:paraId="083451F4" w14:textId="3935B764" w:rsidR="00DC7754" w:rsidRDefault="00DC7754">
          <w:pPr>
            <w:pStyle w:val="TOC2"/>
            <w:tabs>
              <w:tab w:val="right" w:leader="dot" w:pos="9016"/>
            </w:tabs>
            <w:rPr>
              <w:rFonts w:eastAsiaTheme="minorEastAsia"/>
              <w:noProof/>
              <w:sz w:val="24"/>
              <w:szCs w:val="24"/>
              <w:lang w:eastAsia="en-GB"/>
            </w:rPr>
          </w:pPr>
          <w:hyperlink w:anchor="_Toc190004437" w:history="1">
            <w:r w:rsidRPr="00107632">
              <w:rPr>
                <w:rStyle w:val="Hyperlink"/>
                <w:noProof/>
              </w:rPr>
              <w:t>Research</w:t>
            </w:r>
            <w:r>
              <w:rPr>
                <w:noProof/>
                <w:webHidden/>
              </w:rPr>
              <w:tab/>
            </w:r>
            <w:r>
              <w:rPr>
                <w:noProof/>
                <w:webHidden/>
              </w:rPr>
              <w:fldChar w:fldCharType="begin"/>
            </w:r>
            <w:r>
              <w:rPr>
                <w:noProof/>
                <w:webHidden/>
              </w:rPr>
              <w:instrText xml:space="preserve"> PAGEREF _Toc190004437 \h </w:instrText>
            </w:r>
            <w:r>
              <w:rPr>
                <w:noProof/>
                <w:webHidden/>
              </w:rPr>
            </w:r>
            <w:r>
              <w:rPr>
                <w:noProof/>
                <w:webHidden/>
              </w:rPr>
              <w:fldChar w:fldCharType="separate"/>
            </w:r>
            <w:r>
              <w:rPr>
                <w:noProof/>
                <w:webHidden/>
              </w:rPr>
              <w:t>5</w:t>
            </w:r>
            <w:r>
              <w:rPr>
                <w:noProof/>
                <w:webHidden/>
              </w:rPr>
              <w:fldChar w:fldCharType="end"/>
            </w:r>
          </w:hyperlink>
        </w:p>
        <w:p w14:paraId="5A38AC2B" w14:textId="6FE19117" w:rsidR="00DC7754" w:rsidRDefault="00DC7754">
          <w:pPr>
            <w:pStyle w:val="TOC3"/>
            <w:tabs>
              <w:tab w:val="right" w:leader="dot" w:pos="9016"/>
            </w:tabs>
            <w:rPr>
              <w:rFonts w:eastAsiaTheme="minorEastAsia"/>
              <w:noProof/>
              <w:sz w:val="24"/>
              <w:szCs w:val="24"/>
              <w:lang w:eastAsia="en-GB"/>
            </w:rPr>
          </w:pPr>
          <w:hyperlink w:anchor="_Toc190004438" w:history="1">
            <w:r w:rsidRPr="00107632">
              <w:rPr>
                <w:rStyle w:val="Hyperlink"/>
                <w:noProof/>
              </w:rPr>
              <w:t>Questionnaire</w:t>
            </w:r>
            <w:r>
              <w:rPr>
                <w:noProof/>
                <w:webHidden/>
              </w:rPr>
              <w:tab/>
            </w:r>
            <w:r>
              <w:rPr>
                <w:noProof/>
                <w:webHidden/>
              </w:rPr>
              <w:fldChar w:fldCharType="begin"/>
            </w:r>
            <w:r>
              <w:rPr>
                <w:noProof/>
                <w:webHidden/>
              </w:rPr>
              <w:instrText xml:space="preserve"> PAGEREF _Toc190004438 \h </w:instrText>
            </w:r>
            <w:r>
              <w:rPr>
                <w:noProof/>
                <w:webHidden/>
              </w:rPr>
            </w:r>
            <w:r>
              <w:rPr>
                <w:noProof/>
                <w:webHidden/>
              </w:rPr>
              <w:fldChar w:fldCharType="separate"/>
            </w:r>
            <w:r>
              <w:rPr>
                <w:noProof/>
                <w:webHidden/>
              </w:rPr>
              <w:t>5</w:t>
            </w:r>
            <w:r>
              <w:rPr>
                <w:noProof/>
                <w:webHidden/>
              </w:rPr>
              <w:fldChar w:fldCharType="end"/>
            </w:r>
          </w:hyperlink>
        </w:p>
        <w:p w14:paraId="4B31E61B" w14:textId="3524963B" w:rsidR="00DC7754" w:rsidRDefault="00DC7754">
          <w:pPr>
            <w:pStyle w:val="TOC3"/>
            <w:tabs>
              <w:tab w:val="right" w:leader="dot" w:pos="9016"/>
            </w:tabs>
            <w:rPr>
              <w:rFonts w:eastAsiaTheme="minorEastAsia"/>
              <w:noProof/>
              <w:sz w:val="24"/>
              <w:szCs w:val="24"/>
              <w:lang w:eastAsia="en-GB"/>
            </w:rPr>
          </w:pPr>
          <w:hyperlink w:anchor="_Toc190004439" w:history="1">
            <w:r w:rsidRPr="00107632">
              <w:rPr>
                <w:rStyle w:val="Hyperlink"/>
                <w:noProof/>
              </w:rPr>
              <w:t>Useful technical approaches</w:t>
            </w:r>
            <w:r>
              <w:rPr>
                <w:noProof/>
                <w:webHidden/>
              </w:rPr>
              <w:tab/>
            </w:r>
            <w:r>
              <w:rPr>
                <w:noProof/>
                <w:webHidden/>
              </w:rPr>
              <w:fldChar w:fldCharType="begin"/>
            </w:r>
            <w:r>
              <w:rPr>
                <w:noProof/>
                <w:webHidden/>
              </w:rPr>
              <w:instrText xml:space="preserve"> PAGEREF _Toc190004439 \h </w:instrText>
            </w:r>
            <w:r>
              <w:rPr>
                <w:noProof/>
                <w:webHidden/>
              </w:rPr>
            </w:r>
            <w:r>
              <w:rPr>
                <w:noProof/>
                <w:webHidden/>
              </w:rPr>
              <w:fldChar w:fldCharType="separate"/>
            </w:r>
            <w:r>
              <w:rPr>
                <w:noProof/>
                <w:webHidden/>
              </w:rPr>
              <w:t>9</w:t>
            </w:r>
            <w:r>
              <w:rPr>
                <w:noProof/>
                <w:webHidden/>
              </w:rPr>
              <w:fldChar w:fldCharType="end"/>
            </w:r>
          </w:hyperlink>
        </w:p>
        <w:p w14:paraId="545576A5" w14:textId="29C0DFE3" w:rsidR="00DC7754" w:rsidRDefault="00DC7754">
          <w:pPr>
            <w:pStyle w:val="TOC3"/>
            <w:tabs>
              <w:tab w:val="right" w:leader="dot" w:pos="9016"/>
            </w:tabs>
            <w:rPr>
              <w:rFonts w:eastAsiaTheme="minorEastAsia"/>
              <w:noProof/>
              <w:sz w:val="24"/>
              <w:szCs w:val="24"/>
              <w:lang w:eastAsia="en-GB"/>
            </w:rPr>
          </w:pPr>
          <w:hyperlink w:anchor="_Toc190004440" w:history="1">
            <w:r w:rsidRPr="00107632">
              <w:rPr>
                <w:rStyle w:val="Hyperlink"/>
                <w:noProof/>
              </w:rPr>
              <w:t>Similar Programs</w:t>
            </w:r>
            <w:r>
              <w:rPr>
                <w:noProof/>
                <w:webHidden/>
              </w:rPr>
              <w:tab/>
            </w:r>
            <w:r>
              <w:rPr>
                <w:noProof/>
                <w:webHidden/>
              </w:rPr>
              <w:fldChar w:fldCharType="begin"/>
            </w:r>
            <w:r>
              <w:rPr>
                <w:noProof/>
                <w:webHidden/>
              </w:rPr>
              <w:instrText xml:space="preserve"> PAGEREF _Toc190004440 \h </w:instrText>
            </w:r>
            <w:r>
              <w:rPr>
                <w:noProof/>
                <w:webHidden/>
              </w:rPr>
            </w:r>
            <w:r>
              <w:rPr>
                <w:noProof/>
                <w:webHidden/>
              </w:rPr>
              <w:fldChar w:fldCharType="separate"/>
            </w:r>
            <w:r>
              <w:rPr>
                <w:noProof/>
                <w:webHidden/>
              </w:rPr>
              <w:t>11</w:t>
            </w:r>
            <w:r>
              <w:rPr>
                <w:noProof/>
                <w:webHidden/>
              </w:rPr>
              <w:fldChar w:fldCharType="end"/>
            </w:r>
          </w:hyperlink>
        </w:p>
        <w:p w14:paraId="6DB573CD" w14:textId="2934E762" w:rsidR="00DC7754" w:rsidRDefault="00DC7754">
          <w:pPr>
            <w:pStyle w:val="TOC2"/>
            <w:tabs>
              <w:tab w:val="right" w:leader="dot" w:pos="9016"/>
            </w:tabs>
            <w:rPr>
              <w:rFonts w:eastAsiaTheme="minorEastAsia"/>
              <w:noProof/>
              <w:sz w:val="24"/>
              <w:szCs w:val="24"/>
              <w:lang w:eastAsia="en-GB"/>
            </w:rPr>
          </w:pPr>
          <w:hyperlink w:anchor="_Toc190004441" w:history="1">
            <w:r w:rsidRPr="00107632">
              <w:rPr>
                <w:rStyle w:val="Hyperlink"/>
                <w:noProof/>
              </w:rPr>
              <w:t>Features</w:t>
            </w:r>
            <w:r>
              <w:rPr>
                <w:noProof/>
                <w:webHidden/>
              </w:rPr>
              <w:tab/>
            </w:r>
            <w:r>
              <w:rPr>
                <w:noProof/>
                <w:webHidden/>
              </w:rPr>
              <w:fldChar w:fldCharType="begin"/>
            </w:r>
            <w:r>
              <w:rPr>
                <w:noProof/>
                <w:webHidden/>
              </w:rPr>
              <w:instrText xml:space="preserve"> PAGEREF _Toc190004441 \h </w:instrText>
            </w:r>
            <w:r>
              <w:rPr>
                <w:noProof/>
                <w:webHidden/>
              </w:rPr>
            </w:r>
            <w:r>
              <w:rPr>
                <w:noProof/>
                <w:webHidden/>
              </w:rPr>
              <w:fldChar w:fldCharType="separate"/>
            </w:r>
            <w:r>
              <w:rPr>
                <w:noProof/>
                <w:webHidden/>
              </w:rPr>
              <w:t>17</w:t>
            </w:r>
            <w:r>
              <w:rPr>
                <w:noProof/>
                <w:webHidden/>
              </w:rPr>
              <w:fldChar w:fldCharType="end"/>
            </w:r>
          </w:hyperlink>
        </w:p>
        <w:p w14:paraId="652873D6" w14:textId="530374CB" w:rsidR="00DC7754" w:rsidRDefault="00DC7754">
          <w:pPr>
            <w:pStyle w:val="TOC3"/>
            <w:tabs>
              <w:tab w:val="right" w:leader="dot" w:pos="9016"/>
            </w:tabs>
            <w:rPr>
              <w:rFonts w:eastAsiaTheme="minorEastAsia"/>
              <w:noProof/>
              <w:sz w:val="24"/>
              <w:szCs w:val="24"/>
              <w:lang w:eastAsia="en-GB"/>
            </w:rPr>
          </w:pPr>
          <w:hyperlink w:anchor="_Toc190004442" w:history="1">
            <w:r w:rsidRPr="00107632">
              <w:rPr>
                <w:rStyle w:val="Hyperlink"/>
                <w:noProof/>
              </w:rPr>
              <w:t>Essential Features</w:t>
            </w:r>
            <w:r>
              <w:rPr>
                <w:noProof/>
                <w:webHidden/>
              </w:rPr>
              <w:tab/>
            </w:r>
            <w:r>
              <w:rPr>
                <w:noProof/>
                <w:webHidden/>
              </w:rPr>
              <w:fldChar w:fldCharType="begin"/>
            </w:r>
            <w:r>
              <w:rPr>
                <w:noProof/>
                <w:webHidden/>
              </w:rPr>
              <w:instrText xml:space="preserve"> PAGEREF _Toc190004442 \h </w:instrText>
            </w:r>
            <w:r>
              <w:rPr>
                <w:noProof/>
                <w:webHidden/>
              </w:rPr>
            </w:r>
            <w:r>
              <w:rPr>
                <w:noProof/>
                <w:webHidden/>
              </w:rPr>
              <w:fldChar w:fldCharType="separate"/>
            </w:r>
            <w:r>
              <w:rPr>
                <w:noProof/>
                <w:webHidden/>
              </w:rPr>
              <w:t>17</w:t>
            </w:r>
            <w:r>
              <w:rPr>
                <w:noProof/>
                <w:webHidden/>
              </w:rPr>
              <w:fldChar w:fldCharType="end"/>
            </w:r>
          </w:hyperlink>
        </w:p>
        <w:p w14:paraId="5BF0B607" w14:textId="6B076A94" w:rsidR="00DC7754" w:rsidRDefault="00DC7754">
          <w:pPr>
            <w:pStyle w:val="TOC3"/>
            <w:tabs>
              <w:tab w:val="right" w:leader="dot" w:pos="9016"/>
            </w:tabs>
            <w:rPr>
              <w:rFonts w:eastAsiaTheme="minorEastAsia"/>
              <w:noProof/>
              <w:sz w:val="24"/>
              <w:szCs w:val="24"/>
              <w:lang w:eastAsia="en-GB"/>
            </w:rPr>
          </w:pPr>
          <w:hyperlink w:anchor="_Toc190004443" w:history="1">
            <w:r w:rsidRPr="00107632">
              <w:rPr>
                <w:rStyle w:val="Hyperlink"/>
                <w:noProof/>
              </w:rPr>
              <w:t>Limitations</w:t>
            </w:r>
            <w:r>
              <w:rPr>
                <w:noProof/>
                <w:webHidden/>
              </w:rPr>
              <w:tab/>
            </w:r>
            <w:r>
              <w:rPr>
                <w:noProof/>
                <w:webHidden/>
              </w:rPr>
              <w:fldChar w:fldCharType="begin"/>
            </w:r>
            <w:r>
              <w:rPr>
                <w:noProof/>
                <w:webHidden/>
              </w:rPr>
              <w:instrText xml:space="preserve"> PAGEREF _Toc190004443 \h </w:instrText>
            </w:r>
            <w:r>
              <w:rPr>
                <w:noProof/>
                <w:webHidden/>
              </w:rPr>
            </w:r>
            <w:r>
              <w:rPr>
                <w:noProof/>
                <w:webHidden/>
              </w:rPr>
              <w:fldChar w:fldCharType="separate"/>
            </w:r>
            <w:r>
              <w:rPr>
                <w:noProof/>
                <w:webHidden/>
              </w:rPr>
              <w:t>18</w:t>
            </w:r>
            <w:r>
              <w:rPr>
                <w:noProof/>
                <w:webHidden/>
              </w:rPr>
              <w:fldChar w:fldCharType="end"/>
            </w:r>
          </w:hyperlink>
        </w:p>
        <w:p w14:paraId="3C8409DA" w14:textId="3A7D5607" w:rsidR="00DC7754" w:rsidRDefault="00DC7754">
          <w:pPr>
            <w:pStyle w:val="TOC3"/>
            <w:tabs>
              <w:tab w:val="right" w:leader="dot" w:pos="9016"/>
            </w:tabs>
            <w:rPr>
              <w:rFonts w:eastAsiaTheme="minorEastAsia"/>
              <w:noProof/>
              <w:sz w:val="24"/>
              <w:szCs w:val="24"/>
              <w:lang w:eastAsia="en-GB"/>
            </w:rPr>
          </w:pPr>
          <w:hyperlink w:anchor="_Toc190004444" w:history="1">
            <w:r w:rsidRPr="00107632">
              <w:rPr>
                <w:rStyle w:val="Hyperlink"/>
                <w:noProof/>
              </w:rPr>
              <w:t>Requirements</w:t>
            </w:r>
            <w:r>
              <w:rPr>
                <w:noProof/>
                <w:webHidden/>
              </w:rPr>
              <w:tab/>
            </w:r>
            <w:r>
              <w:rPr>
                <w:noProof/>
                <w:webHidden/>
              </w:rPr>
              <w:fldChar w:fldCharType="begin"/>
            </w:r>
            <w:r>
              <w:rPr>
                <w:noProof/>
                <w:webHidden/>
              </w:rPr>
              <w:instrText xml:space="preserve"> PAGEREF _Toc190004444 \h </w:instrText>
            </w:r>
            <w:r>
              <w:rPr>
                <w:noProof/>
                <w:webHidden/>
              </w:rPr>
            </w:r>
            <w:r>
              <w:rPr>
                <w:noProof/>
                <w:webHidden/>
              </w:rPr>
              <w:fldChar w:fldCharType="separate"/>
            </w:r>
            <w:r>
              <w:rPr>
                <w:noProof/>
                <w:webHidden/>
              </w:rPr>
              <w:t>18</w:t>
            </w:r>
            <w:r>
              <w:rPr>
                <w:noProof/>
                <w:webHidden/>
              </w:rPr>
              <w:fldChar w:fldCharType="end"/>
            </w:r>
          </w:hyperlink>
        </w:p>
        <w:p w14:paraId="307ACBD5" w14:textId="3D52E098" w:rsidR="00DC7754" w:rsidRDefault="00DC7754">
          <w:pPr>
            <w:pStyle w:val="TOC2"/>
            <w:tabs>
              <w:tab w:val="right" w:leader="dot" w:pos="9016"/>
            </w:tabs>
            <w:rPr>
              <w:rFonts w:eastAsiaTheme="minorEastAsia"/>
              <w:noProof/>
              <w:sz w:val="24"/>
              <w:szCs w:val="24"/>
              <w:lang w:eastAsia="en-GB"/>
            </w:rPr>
          </w:pPr>
          <w:hyperlink w:anchor="_Toc190004445" w:history="1">
            <w:r w:rsidRPr="00107632">
              <w:rPr>
                <w:rStyle w:val="Hyperlink"/>
                <w:noProof/>
              </w:rPr>
              <w:t>Success Criteria</w:t>
            </w:r>
            <w:r>
              <w:rPr>
                <w:noProof/>
                <w:webHidden/>
              </w:rPr>
              <w:tab/>
            </w:r>
            <w:r>
              <w:rPr>
                <w:noProof/>
                <w:webHidden/>
              </w:rPr>
              <w:fldChar w:fldCharType="begin"/>
            </w:r>
            <w:r>
              <w:rPr>
                <w:noProof/>
                <w:webHidden/>
              </w:rPr>
              <w:instrText xml:space="preserve"> PAGEREF _Toc190004445 \h </w:instrText>
            </w:r>
            <w:r>
              <w:rPr>
                <w:noProof/>
                <w:webHidden/>
              </w:rPr>
            </w:r>
            <w:r>
              <w:rPr>
                <w:noProof/>
                <w:webHidden/>
              </w:rPr>
              <w:fldChar w:fldCharType="separate"/>
            </w:r>
            <w:r>
              <w:rPr>
                <w:noProof/>
                <w:webHidden/>
              </w:rPr>
              <w:t>20</w:t>
            </w:r>
            <w:r>
              <w:rPr>
                <w:noProof/>
                <w:webHidden/>
              </w:rPr>
              <w:fldChar w:fldCharType="end"/>
            </w:r>
          </w:hyperlink>
        </w:p>
        <w:p w14:paraId="71EA89D6" w14:textId="153DF383" w:rsidR="00DC7754" w:rsidRDefault="00DC7754">
          <w:pPr>
            <w:pStyle w:val="TOC1"/>
            <w:tabs>
              <w:tab w:val="right" w:leader="dot" w:pos="9016"/>
            </w:tabs>
            <w:rPr>
              <w:rFonts w:eastAsiaTheme="minorEastAsia"/>
              <w:noProof/>
              <w:sz w:val="24"/>
              <w:szCs w:val="24"/>
              <w:lang w:eastAsia="en-GB"/>
            </w:rPr>
          </w:pPr>
          <w:hyperlink w:anchor="_Toc190004446" w:history="1">
            <w:r w:rsidRPr="00107632">
              <w:rPr>
                <w:rStyle w:val="Hyperlink"/>
                <w:noProof/>
              </w:rPr>
              <w:t>Design</w:t>
            </w:r>
            <w:r>
              <w:rPr>
                <w:noProof/>
                <w:webHidden/>
              </w:rPr>
              <w:tab/>
            </w:r>
            <w:r>
              <w:rPr>
                <w:noProof/>
                <w:webHidden/>
              </w:rPr>
              <w:fldChar w:fldCharType="begin"/>
            </w:r>
            <w:r>
              <w:rPr>
                <w:noProof/>
                <w:webHidden/>
              </w:rPr>
              <w:instrText xml:space="preserve"> PAGEREF _Toc190004446 \h </w:instrText>
            </w:r>
            <w:r>
              <w:rPr>
                <w:noProof/>
                <w:webHidden/>
              </w:rPr>
            </w:r>
            <w:r>
              <w:rPr>
                <w:noProof/>
                <w:webHidden/>
              </w:rPr>
              <w:fldChar w:fldCharType="separate"/>
            </w:r>
            <w:r>
              <w:rPr>
                <w:noProof/>
                <w:webHidden/>
              </w:rPr>
              <w:t>21</w:t>
            </w:r>
            <w:r>
              <w:rPr>
                <w:noProof/>
                <w:webHidden/>
              </w:rPr>
              <w:fldChar w:fldCharType="end"/>
            </w:r>
          </w:hyperlink>
        </w:p>
        <w:p w14:paraId="4DB6C051" w14:textId="398DC878" w:rsidR="00DC7754" w:rsidRDefault="00DC7754">
          <w:pPr>
            <w:pStyle w:val="TOC2"/>
            <w:tabs>
              <w:tab w:val="right" w:leader="dot" w:pos="9016"/>
            </w:tabs>
            <w:rPr>
              <w:rFonts w:eastAsiaTheme="minorEastAsia"/>
              <w:noProof/>
              <w:sz w:val="24"/>
              <w:szCs w:val="24"/>
              <w:lang w:eastAsia="en-GB"/>
            </w:rPr>
          </w:pPr>
          <w:hyperlink w:anchor="_Toc190004447" w:history="1">
            <w:r w:rsidRPr="00107632">
              <w:rPr>
                <w:rStyle w:val="Hyperlink"/>
                <w:noProof/>
              </w:rPr>
              <w:t>Problem Decomposition</w:t>
            </w:r>
            <w:r>
              <w:rPr>
                <w:noProof/>
                <w:webHidden/>
              </w:rPr>
              <w:tab/>
            </w:r>
            <w:r>
              <w:rPr>
                <w:noProof/>
                <w:webHidden/>
              </w:rPr>
              <w:fldChar w:fldCharType="begin"/>
            </w:r>
            <w:r>
              <w:rPr>
                <w:noProof/>
                <w:webHidden/>
              </w:rPr>
              <w:instrText xml:space="preserve"> PAGEREF _Toc190004447 \h </w:instrText>
            </w:r>
            <w:r>
              <w:rPr>
                <w:noProof/>
                <w:webHidden/>
              </w:rPr>
            </w:r>
            <w:r>
              <w:rPr>
                <w:noProof/>
                <w:webHidden/>
              </w:rPr>
              <w:fldChar w:fldCharType="separate"/>
            </w:r>
            <w:r>
              <w:rPr>
                <w:noProof/>
                <w:webHidden/>
              </w:rPr>
              <w:t>21</w:t>
            </w:r>
            <w:r>
              <w:rPr>
                <w:noProof/>
                <w:webHidden/>
              </w:rPr>
              <w:fldChar w:fldCharType="end"/>
            </w:r>
          </w:hyperlink>
        </w:p>
        <w:p w14:paraId="76FCBAB7" w14:textId="5DE7CB1F" w:rsidR="00DC7754" w:rsidRDefault="00DC7754">
          <w:pPr>
            <w:pStyle w:val="TOC3"/>
            <w:tabs>
              <w:tab w:val="right" w:leader="dot" w:pos="9016"/>
            </w:tabs>
            <w:rPr>
              <w:rFonts w:eastAsiaTheme="minorEastAsia"/>
              <w:noProof/>
              <w:sz w:val="24"/>
              <w:szCs w:val="24"/>
              <w:lang w:eastAsia="en-GB"/>
            </w:rPr>
          </w:pPr>
          <w:hyperlink w:anchor="_Toc190004448" w:history="1">
            <w:r w:rsidRPr="00107632">
              <w:rPr>
                <w:rStyle w:val="Hyperlink"/>
                <w:noProof/>
              </w:rPr>
              <w:t>Table</w:t>
            </w:r>
            <w:r>
              <w:rPr>
                <w:noProof/>
                <w:webHidden/>
              </w:rPr>
              <w:tab/>
            </w:r>
            <w:r>
              <w:rPr>
                <w:noProof/>
                <w:webHidden/>
              </w:rPr>
              <w:fldChar w:fldCharType="begin"/>
            </w:r>
            <w:r>
              <w:rPr>
                <w:noProof/>
                <w:webHidden/>
              </w:rPr>
              <w:instrText xml:space="preserve"> PAGEREF _Toc190004448 \h </w:instrText>
            </w:r>
            <w:r>
              <w:rPr>
                <w:noProof/>
                <w:webHidden/>
              </w:rPr>
            </w:r>
            <w:r>
              <w:rPr>
                <w:noProof/>
                <w:webHidden/>
              </w:rPr>
              <w:fldChar w:fldCharType="separate"/>
            </w:r>
            <w:r>
              <w:rPr>
                <w:noProof/>
                <w:webHidden/>
              </w:rPr>
              <w:t>21</w:t>
            </w:r>
            <w:r>
              <w:rPr>
                <w:noProof/>
                <w:webHidden/>
              </w:rPr>
              <w:fldChar w:fldCharType="end"/>
            </w:r>
          </w:hyperlink>
        </w:p>
        <w:p w14:paraId="5893EFC5" w14:textId="76926FB9" w:rsidR="00DC7754" w:rsidRDefault="00DC7754">
          <w:pPr>
            <w:pStyle w:val="TOC3"/>
            <w:tabs>
              <w:tab w:val="right" w:leader="dot" w:pos="9016"/>
            </w:tabs>
            <w:rPr>
              <w:rFonts w:eastAsiaTheme="minorEastAsia"/>
              <w:noProof/>
              <w:sz w:val="24"/>
              <w:szCs w:val="24"/>
              <w:lang w:eastAsia="en-GB"/>
            </w:rPr>
          </w:pPr>
          <w:hyperlink w:anchor="_Toc190004449" w:history="1">
            <w:r w:rsidRPr="00107632">
              <w:rPr>
                <w:rStyle w:val="Hyperlink"/>
                <w:noProof/>
              </w:rPr>
              <w:t>Flowchart</w:t>
            </w:r>
            <w:r>
              <w:rPr>
                <w:noProof/>
                <w:webHidden/>
              </w:rPr>
              <w:tab/>
            </w:r>
            <w:r>
              <w:rPr>
                <w:noProof/>
                <w:webHidden/>
              </w:rPr>
              <w:fldChar w:fldCharType="begin"/>
            </w:r>
            <w:r>
              <w:rPr>
                <w:noProof/>
                <w:webHidden/>
              </w:rPr>
              <w:instrText xml:space="preserve"> PAGEREF _Toc190004449 \h </w:instrText>
            </w:r>
            <w:r>
              <w:rPr>
                <w:noProof/>
                <w:webHidden/>
              </w:rPr>
            </w:r>
            <w:r>
              <w:rPr>
                <w:noProof/>
                <w:webHidden/>
              </w:rPr>
              <w:fldChar w:fldCharType="separate"/>
            </w:r>
            <w:r>
              <w:rPr>
                <w:noProof/>
                <w:webHidden/>
              </w:rPr>
              <w:t>25</w:t>
            </w:r>
            <w:r>
              <w:rPr>
                <w:noProof/>
                <w:webHidden/>
              </w:rPr>
              <w:fldChar w:fldCharType="end"/>
            </w:r>
          </w:hyperlink>
        </w:p>
        <w:p w14:paraId="3E624AFB" w14:textId="40EB1B53" w:rsidR="00DC7754" w:rsidRDefault="00DC7754">
          <w:pPr>
            <w:pStyle w:val="TOC2"/>
            <w:tabs>
              <w:tab w:val="right" w:leader="dot" w:pos="9016"/>
            </w:tabs>
            <w:rPr>
              <w:rFonts w:eastAsiaTheme="minorEastAsia"/>
              <w:noProof/>
              <w:sz w:val="24"/>
              <w:szCs w:val="24"/>
              <w:lang w:eastAsia="en-GB"/>
            </w:rPr>
          </w:pPr>
          <w:hyperlink w:anchor="_Toc190004450" w:history="1">
            <w:r w:rsidRPr="00107632">
              <w:rPr>
                <w:rStyle w:val="Hyperlink"/>
                <w:noProof/>
              </w:rPr>
              <w:t>Solutions</w:t>
            </w:r>
            <w:r>
              <w:rPr>
                <w:noProof/>
                <w:webHidden/>
              </w:rPr>
              <w:tab/>
            </w:r>
            <w:r>
              <w:rPr>
                <w:noProof/>
                <w:webHidden/>
              </w:rPr>
              <w:fldChar w:fldCharType="begin"/>
            </w:r>
            <w:r>
              <w:rPr>
                <w:noProof/>
                <w:webHidden/>
              </w:rPr>
              <w:instrText xml:space="preserve"> PAGEREF _Toc190004450 \h </w:instrText>
            </w:r>
            <w:r>
              <w:rPr>
                <w:noProof/>
                <w:webHidden/>
              </w:rPr>
            </w:r>
            <w:r>
              <w:rPr>
                <w:noProof/>
                <w:webHidden/>
              </w:rPr>
              <w:fldChar w:fldCharType="separate"/>
            </w:r>
            <w:r>
              <w:rPr>
                <w:noProof/>
                <w:webHidden/>
              </w:rPr>
              <w:t>27</w:t>
            </w:r>
            <w:r>
              <w:rPr>
                <w:noProof/>
                <w:webHidden/>
              </w:rPr>
              <w:fldChar w:fldCharType="end"/>
            </w:r>
          </w:hyperlink>
        </w:p>
        <w:p w14:paraId="5BE36708" w14:textId="70D16467" w:rsidR="00DC7754" w:rsidRDefault="00DC7754">
          <w:pPr>
            <w:pStyle w:val="TOC3"/>
            <w:tabs>
              <w:tab w:val="right" w:leader="dot" w:pos="9016"/>
            </w:tabs>
            <w:rPr>
              <w:rFonts w:eastAsiaTheme="minorEastAsia"/>
              <w:noProof/>
              <w:sz w:val="24"/>
              <w:szCs w:val="24"/>
              <w:lang w:eastAsia="en-GB"/>
            </w:rPr>
          </w:pPr>
          <w:hyperlink w:anchor="_Toc190004451" w:history="1">
            <w:r w:rsidRPr="00107632">
              <w:rPr>
                <w:rStyle w:val="Hyperlink"/>
                <w:noProof/>
              </w:rPr>
              <w:t>Sorting Algorithms</w:t>
            </w:r>
            <w:r>
              <w:rPr>
                <w:noProof/>
                <w:webHidden/>
              </w:rPr>
              <w:tab/>
            </w:r>
            <w:r>
              <w:rPr>
                <w:noProof/>
                <w:webHidden/>
              </w:rPr>
              <w:fldChar w:fldCharType="begin"/>
            </w:r>
            <w:r>
              <w:rPr>
                <w:noProof/>
                <w:webHidden/>
              </w:rPr>
              <w:instrText xml:space="preserve"> PAGEREF _Toc190004451 \h </w:instrText>
            </w:r>
            <w:r>
              <w:rPr>
                <w:noProof/>
                <w:webHidden/>
              </w:rPr>
            </w:r>
            <w:r>
              <w:rPr>
                <w:noProof/>
                <w:webHidden/>
              </w:rPr>
              <w:fldChar w:fldCharType="separate"/>
            </w:r>
            <w:r>
              <w:rPr>
                <w:noProof/>
                <w:webHidden/>
              </w:rPr>
              <w:t>27</w:t>
            </w:r>
            <w:r>
              <w:rPr>
                <w:noProof/>
                <w:webHidden/>
              </w:rPr>
              <w:fldChar w:fldCharType="end"/>
            </w:r>
          </w:hyperlink>
        </w:p>
        <w:p w14:paraId="3DF494AB" w14:textId="03FF5513" w:rsidR="00DC7754" w:rsidRDefault="00DC7754">
          <w:pPr>
            <w:pStyle w:val="TOC3"/>
            <w:tabs>
              <w:tab w:val="right" w:leader="dot" w:pos="9016"/>
            </w:tabs>
            <w:rPr>
              <w:rFonts w:eastAsiaTheme="minorEastAsia"/>
              <w:noProof/>
              <w:sz w:val="24"/>
              <w:szCs w:val="24"/>
              <w:lang w:eastAsia="en-GB"/>
            </w:rPr>
          </w:pPr>
          <w:hyperlink w:anchor="_Toc190004452" w:history="1">
            <w:r w:rsidRPr="00107632">
              <w:rPr>
                <w:rStyle w:val="Hyperlink"/>
                <w:noProof/>
              </w:rPr>
              <w:t>Searching Algorithms</w:t>
            </w:r>
            <w:r>
              <w:rPr>
                <w:noProof/>
                <w:webHidden/>
              </w:rPr>
              <w:tab/>
            </w:r>
            <w:r>
              <w:rPr>
                <w:noProof/>
                <w:webHidden/>
              </w:rPr>
              <w:fldChar w:fldCharType="begin"/>
            </w:r>
            <w:r>
              <w:rPr>
                <w:noProof/>
                <w:webHidden/>
              </w:rPr>
              <w:instrText xml:space="preserve"> PAGEREF _Toc190004452 \h </w:instrText>
            </w:r>
            <w:r>
              <w:rPr>
                <w:noProof/>
                <w:webHidden/>
              </w:rPr>
            </w:r>
            <w:r>
              <w:rPr>
                <w:noProof/>
                <w:webHidden/>
              </w:rPr>
              <w:fldChar w:fldCharType="separate"/>
            </w:r>
            <w:r>
              <w:rPr>
                <w:noProof/>
                <w:webHidden/>
              </w:rPr>
              <w:t>29</w:t>
            </w:r>
            <w:r>
              <w:rPr>
                <w:noProof/>
                <w:webHidden/>
              </w:rPr>
              <w:fldChar w:fldCharType="end"/>
            </w:r>
          </w:hyperlink>
        </w:p>
        <w:p w14:paraId="6AF83A23" w14:textId="6C6DC56C" w:rsidR="00DC7754" w:rsidRDefault="00DC7754">
          <w:pPr>
            <w:pStyle w:val="TOC3"/>
            <w:tabs>
              <w:tab w:val="right" w:leader="dot" w:pos="9016"/>
            </w:tabs>
            <w:rPr>
              <w:rFonts w:eastAsiaTheme="minorEastAsia"/>
              <w:noProof/>
              <w:sz w:val="24"/>
              <w:szCs w:val="24"/>
              <w:lang w:eastAsia="en-GB"/>
            </w:rPr>
          </w:pPr>
          <w:hyperlink w:anchor="_Toc190004453" w:history="1">
            <w:r w:rsidRPr="00107632">
              <w:rPr>
                <w:rStyle w:val="Hyperlink"/>
                <w:noProof/>
              </w:rPr>
              <w:t>Cube Algorithms</w:t>
            </w:r>
            <w:r>
              <w:rPr>
                <w:noProof/>
                <w:webHidden/>
              </w:rPr>
              <w:tab/>
            </w:r>
            <w:r>
              <w:rPr>
                <w:noProof/>
                <w:webHidden/>
              </w:rPr>
              <w:fldChar w:fldCharType="begin"/>
            </w:r>
            <w:r>
              <w:rPr>
                <w:noProof/>
                <w:webHidden/>
              </w:rPr>
              <w:instrText xml:space="preserve"> PAGEREF _Toc190004453 \h </w:instrText>
            </w:r>
            <w:r>
              <w:rPr>
                <w:noProof/>
                <w:webHidden/>
              </w:rPr>
            </w:r>
            <w:r>
              <w:rPr>
                <w:noProof/>
                <w:webHidden/>
              </w:rPr>
              <w:fldChar w:fldCharType="separate"/>
            </w:r>
            <w:r>
              <w:rPr>
                <w:noProof/>
                <w:webHidden/>
              </w:rPr>
              <w:t>29</w:t>
            </w:r>
            <w:r>
              <w:rPr>
                <w:noProof/>
                <w:webHidden/>
              </w:rPr>
              <w:fldChar w:fldCharType="end"/>
            </w:r>
          </w:hyperlink>
        </w:p>
        <w:p w14:paraId="4FDB3EA2" w14:textId="09851A69" w:rsidR="00DC7754" w:rsidRDefault="00DC7754">
          <w:pPr>
            <w:pStyle w:val="TOC2"/>
            <w:tabs>
              <w:tab w:val="right" w:leader="dot" w:pos="9016"/>
            </w:tabs>
            <w:rPr>
              <w:rFonts w:eastAsiaTheme="minorEastAsia"/>
              <w:noProof/>
              <w:sz w:val="24"/>
              <w:szCs w:val="24"/>
              <w:lang w:eastAsia="en-GB"/>
            </w:rPr>
          </w:pPr>
          <w:hyperlink w:anchor="_Toc190004454" w:history="1">
            <w:r w:rsidRPr="00107632">
              <w:rPr>
                <w:rStyle w:val="Hyperlink"/>
                <w:noProof/>
              </w:rPr>
              <w:t>Useability Features</w:t>
            </w:r>
            <w:r>
              <w:rPr>
                <w:noProof/>
                <w:webHidden/>
              </w:rPr>
              <w:tab/>
            </w:r>
            <w:r>
              <w:rPr>
                <w:noProof/>
                <w:webHidden/>
              </w:rPr>
              <w:fldChar w:fldCharType="begin"/>
            </w:r>
            <w:r>
              <w:rPr>
                <w:noProof/>
                <w:webHidden/>
              </w:rPr>
              <w:instrText xml:space="preserve"> PAGEREF _Toc190004454 \h </w:instrText>
            </w:r>
            <w:r>
              <w:rPr>
                <w:noProof/>
                <w:webHidden/>
              </w:rPr>
            </w:r>
            <w:r>
              <w:rPr>
                <w:noProof/>
                <w:webHidden/>
              </w:rPr>
              <w:fldChar w:fldCharType="separate"/>
            </w:r>
            <w:r>
              <w:rPr>
                <w:noProof/>
                <w:webHidden/>
              </w:rPr>
              <w:t>31</w:t>
            </w:r>
            <w:r>
              <w:rPr>
                <w:noProof/>
                <w:webHidden/>
              </w:rPr>
              <w:fldChar w:fldCharType="end"/>
            </w:r>
          </w:hyperlink>
        </w:p>
        <w:p w14:paraId="28FEB8AD" w14:textId="1C01F9C8" w:rsidR="00DC7754" w:rsidRDefault="00DC7754">
          <w:pPr>
            <w:pStyle w:val="TOC2"/>
            <w:tabs>
              <w:tab w:val="right" w:leader="dot" w:pos="9016"/>
            </w:tabs>
            <w:rPr>
              <w:rFonts w:eastAsiaTheme="minorEastAsia"/>
              <w:noProof/>
              <w:sz w:val="24"/>
              <w:szCs w:val="24"/>
              <w:lang w:eastAsia="en-GB"/>
            </w:rPr>
          </w:pPr>
          <w:hyperlink w:anchor="_Toc190004455" w:history="1">
            <w:r w:rsidRPr="00107632">
              <w:rPr>
                <w:rStyle w:val="Hyperlink"/>
                <w:noProof/>
              </w:rPr>
              <w:t>Data and Variables</w:t>
            </w:r>
            <w:r>
              <w:rPr>
                <w:noProof/>
                <w:webHidden/>
              </w:rPr>
              <w:tab/>
            </w:r>
            <w:r>
              <w:rPr>
                <w:noProof/>
                <w:webHidden/>
              </w:rPr>
              <w:fldChar w:fldCharType="begin"/>
            </w:r>
            <w:r>
              <w:rPr>
                <w:noProof/>
                <w:webHidden/>
              </w:rPr>
              <w:instrText xml:space="preserve"> PAGEREF _Toc190004455 \h </w:instrText>
            </w:r>
            <w:r>
              <w:rPr>
                <w:noProof/>
                <w:webHidden/>
              </w:rPr>
            </w:r>
            <w:r>
              <w:rPr>
                <w:noProof/>
                <w:webHidden/>
              </w:rPr>
              <w:fldChar w:fldCharType="separate"/>
            </w:r>
            <w:r>
              <w:rPr>
                <w:noProof/>
                <w:webHidden/>
              </w:rPr>
              <w:t>32</w:t>
            </w:r>
            <w:r>
              <w:rPr>
                <w:noProof/>
                <w:webHidden/>
              </w:rPr>
              <w:fldChar w:fldCharType="end"/>
            </w:r>
          </w:hyperlink>
        </w:p>
        <w:p w14:paraId="4EFF86EF" w14:textId="593B01D6" w:rsidR="00DC7754" w:rsidRDefault="00DC7754">
          <w:pPr>
            <w:pStyle w:val="TOC2"/>
            <w:tabs>
              <w:tab w:val="right" w:leader="dot" w:pos="9016"/>
            </w:tabs>
            <w:rPr>
              <w:rFonts w:eastAsiaTheme="minorEastAsia"/>
              <w:noProof/>
              <w:sz w:val="24"/>
              <w:szCs w:val="24"/>
              <w:lang w:eastAsia="en-GB"/>
            </w:rPr>
          </w:pPr>
          <w:hyperlink w:anchor="_Toc190004456" w:history="1">
            <w:r w:rsidRPr="00107632">
              <w:rPr>
                <w:rStyle w:val="Hyperlink"/>
                <w:noProof/>
              </w:rPr>
              <w:t>Validation</w:t>
            </w:r>
            <w:r>
              <w:rPr>
                <w:noProof/>
                <w:webHidden/>
              </w:rPr>
              <w:tab/>
            </w:r>
            <w:r>
              <w:rPr>
                <w:noProof/>
                <w:webHidden/>
              </w:rPr>
              <w:fldChar w:fldCharType="begin"/>
            </w:r>
            <w:r>
              <w:rPr>
                <w:noProof/>
                <w:webHidden/>
              </w:rPr>
              <w:instrText xml:space="preserve"> PAGEREF _Toc190004456 \h </w:instrText>
            </w:r>
            <w:r>
              <w:rPr>
                <w:noProof/>
                <w:webHidden/>
              </w:rPr>
            </w:r>
            <w:r>
              <w:rPr>
                <w:noProof/>
                <w:webHidden/>
              </w:rPr>
              <w:fldChar w:fldCharType="separate"/>
            </w:r>
            <w:r>
              <w:rPr>
                <w:noProof/>
                <w:webHidden/>
              </w:rPr>
              <w:t>36</w:t>
            </w:r>
            <w:r>
              <w:rPr>
                <w:noProof/>
                <w:webHidden/>
              </w:rPr>
              <w:fldChar w:fldCharType="end"/>
            </w:r>
          </w:hyperlink>
        </w:p>
        <w:p w14:paraId="3BE8609B" w14:textId="40E02224" w:rsidR="00DC7754" w:rsidRDefault="00DC7754">
          <w:pPr>
            <w:pStyle w:val="TOC2"/>
            <w:tabs>
              <w:tab w:val="right" w:leader="dot" w:pos="9016"/>
            </w:tabs>
            <w:rPr>
              <w:rFonts w:eastAsiaTheme="minorEastAsia"/>
              <w:noProof/>
              <w:sz w:val="24"/>
              <w:szCs w:val="24"/>
              <w:lang w:eastAsia="en-GB"/>
            </w:rPr>
          </w:pPr>
          <w:hyperlink w:anchor="_Toc190004457" w:history="1">
            <w:r w:rsidRPr="00107632">
              <w:rPr>
                <w:rStyle w:val="Hyperlink"/>
                <w:noProof/>
              </w:rPr>
              <w:t>Iterative-Development Test Data</w:t>
            </w:r>
            <w:r>
              <w:rPr>
                <w:noProof/>
                <w:webHidden/>
              </w:rPr>
              <w:tab/>
            </w:r>
            <w:r>
              <w:rPr>
                <w:noProof/>
                <w:webHidden/>
              </w:rPr>
              <w:fldChar w:fldCharType="begin"/>
            </w:r>
            <w:r>
              <w:rPr>
                <w:noProof/>
                <w:webHidden/>
              </w:rPr>
              <w:instrText xml:space="preserve"> PAGEREF _Toc190004457 \h </w:instrText>
            </w:r>
            <w:r>
              <w:rPr>
                <w:noProof/>
                <w:webHidden/>
              </w:rPr>
            </w:r>
            <w:r>
              <w:rPr>
                <w:noProof/>
                <w:webHidden/>
              </w:rPr>
              <w:fldChar w:fldCharType="separate"/>
            </w:r>
            <w:r>
              <w:rPr>
                <w:noProof/>
                <w:webHidden/>
              </w:rPr>
              <w:t>36</w:t>
            </w:r>
            <w:r>
              <w:rPr>
                <w:noProof/>
                <w:webHidden/>
              </w:rPr>
              <w:fldChar w:fldCharType="end"/>
            </w:r>
          </w:hyperlink>
        </w:p>
        <w:p w14:paraId="5CCEF5B8" w14:textId="2B43340D" w:rsidR="00DC7754" w:rsidRDefault="00DC7754">
          <w:pPr>
            <w:pStyle w:val="TOC2"/>
            <w:tabs>
              <w:tab w:val="right" w:leader="dot" w:pos="9016"/>
            </w:tabs>
            <w:rPr>
              <w:rFonts w:eastAsiaTheme="minorEastAsia"/>
              <w:noProof/>
              <w:sz w:val="24"/>
              <w:szCs w:val="24"/>
              <w:lang w:eastAsia="en-GB"/>
            </w:rPr>
          </w:pPr>
          <w:hyperlink w:anchor="_Toc190004458" w:history="1">
            <w:r w:rsidRPr="00107632">
              <w:rPr>
                <w:rStyle w:val="Hyperlink"/>
                <w:noProof/>
              </w:rPr>
              <w:t>Post-Development Test Data</w:t>
            </w:r>
            <w:r>
              <w:rPr>
                <w:noProof/>
                <w:webHidden/>
              </w:rPr>
              <w:tab/>
            </w:r>
            <w:r>
              <w:rPr>
                <w:noProof/>
                <w:webHidden/>
              </w:rPr>
              <w:fldChar w:fldCharType="begin"/>
            </w:r>
            <w:r>
              <w:rPr>
                <w:noProof/>
                <w:webHidden/>
              </w:rPr>
              <w:instrText xml:space="preserve"> PAGEREF _Toc190004458 \h </w:instrText>
            </w:r>
            <w:r>
              <w:rPr>
                <w:noProof/>
                <w:webHidden/>
              </w:rPr>
            </w:r>
            <w:r>
              <w:rPr>
                <w:noProof/>
                <w:webHidden/>
              </w:rPr>
              <w:fldChar w:fldCharType="separate"/>
            </w:r>
            <w:r>
              <w:rPr>
                <w:noProof/>
                <w:webHidden/>
              </w:rPr>
              <w:t>43</w:t>
            </w:r>
            <w:r>
              <w:rPr>
                <w:noProof/>
                <w:webHidden/>
              </w:rPr>
              <w:fldChar w:fldCharType="end"/>
            </w:r>
          </w:hyperlink>
        </w:p>
        <w:p w14:paraId="0AB584C4" w14:textId="498AE45E" w:rsidR="00DC7754" w:rsidRDefault="00DC7754">
          <w:pPr>
            <w:pStyle w:val="TOC3"/>
            <w:tabs>
              <w:tab w:val="right" w:leader="dot" w:pos="9016"/>
            </w:tabs>
            <w:rPr>
              <w:rFonts w:eastAsiaTheme="minorEastAsia"/>
              <w:noProof/>
              <w:sz w:val="24"/>
              <w:szCs w:val="24"/>
              <w:lang w:eastAsia="en-GB"/>
            </w:rPr>
          </w:pPr>
          <w:hyperlink w:anchor="_Toc190004459" w:history="1">
            <w:r w:rsidRPr="00107632">
              <w:rPr>
                <w:rStyle w:val="Hyperlink"/>
                <w:noProof/>
              </w:rPr>
              <w:t>Test plan</w:t>
            </w:r>
            <w:r>
              <w:rPr>
                <w:noProof/>
                <w:webHidden/>
              </w:rPr>
              <w:tab/>
            </w:r>
            <w:r>
              <w:rPr>
                <w:noProof/>
                <w:webHidden/>
              </w:rPr>
              <w:fldChar w:fldCharType="begin"/>
            </w:r>
            <w:r>
              <w:rPr>
                <w:noProof/>
                <w:webHidden/>
              </w:rPr>
              <w:instrText xml:space="preserve"> PAGEREF _Toc190004459 \h </w:instrText>
            </w:r>
            <w:r>
              <w:rPr>
                <w:noProof/>
                <w:webHidden/>
              </w:rPr>
            </w:r>
            <w:r>
              <w:rPr>
                <w:noProof/>
                <w:webHidden/>
              </w:rPr>
              <w:fldChar w:fldCharType="separate"/>
            </w:r>
            <w:r>
              <w:rPr>
                <w:noProof/>
                <w:webHidden/>
              </w:rPr>
              <w:t>43</w:t>
            </w:r>
            <w:r>
              <w:rPr>
                <w:noProof/>
                <w:webHidden/>
              </w:rPr>
              <w:fldChar w:fldCharType="end"/>
            </w:r>
          </w:hyperlink>
        </w:p>
        <w:p w14:paraId="70B2FC69" w14:textId="66F676E1" w:rsidR="00DC7754" w:rsidRDefault="00DC7754">
          <w:pPr>
            <w:pStyle w:val="TOC3"/>
            <w:tabs>
              <w:tab w:val="right" w:leader="dot" w:pos="9016"/>
            </w:tabs>
            <w:rPr>
              <w:rFonts w:eastAsiaTheme="minorEastAsia"/>
              <w:noProof/>
              <w:sz w:val="24"/>
              <w:szCs w:val="24"/>
              <w:lang w:eastAsia="en-GB"/>
            </w:rPr>
          </w:pPr>
          <w:hyperlink w:anchor="_Toc190004460" w:history="1">
            <w:r w:rsidRPr="00107632">
              <w:rPr>
                <w:rStyle w:val="Hyperlink"/>
                <w:noProof/>
              </w:rPr>
              <w:t>Quiz template</w:t>
            </w:r>
            <w:r>
              <w:rPr>
                <w:noProof/>
                <w:webHidden/>
              </w:rPr>
              <w:tab/>
            </w:r>
            <w:r>
              <w:rPr>
                <w:noProof/>
                <w:webHidden/>
              </w:rPr>
              <w:fldChar w:fldCharType="begin"/>
            </w:r>
            <w:r>
              <w:rPr>
                <w:noProof/>
                <w:webHidden/>
              </w:rPr>
              <w:instrText xml:space="preserve"> PAGEREF _Toc190004460 \h </w:instrText>
            </w:r>
            <w:r>
              <w:rPr>
                <w:noProof/>
                <w:webHidden/>
              </w:rPr>
            </w:r>
            <w:r>
              <w:rPr>
                <w:noProof/>
                <w:webHidden/>
              </w:rPr>
              <w:fldChar w:fldCharType="separate"/>
            </w:r>
            <w:r>
              <w:rPr>
                <w:noProof/>
                <w:webHidden/>
              </w:rPr>
              <w:t>46</w:t>
            </w:r>
            <w:r>
              <w:rPr>
                <w:noProof/>
                <w:webHidden/>
              </w:rPr>
              <w:fldChar w:fldCharType="end"/>
            </w:r>
          </w:hyperlink>
        </w:p>
        <w:p w14:paraId="1D8A449A" w14:textId="25ED8922" w:rsidR="00DC7754" w:rsidRDefault="00DC7754">
          <w:pPr>
            <w:pStyle w:val="TOC1"/>
            <w:tabs>
              <w:tab w:val="right" w:leader="dot" w:pos="9016"/>
            </w:tabs>
            <w:rPr>
              <w:rFonts w:eastAsiaTheme="minorEastAsia"/>
              <w:noProof/>
              <w:sz w:val="24"/>
              <w:szCs w:val="24"/>
              <w:lang w:eastAsia="en-GB"/>
            </w:rPr>
          </w:pPr>
          <w:hyperlink w:anchor="_Toc190004461" w:history="1">
            <w:r w:rsidRPr="00107632">
              <w:rPr>
                <w:rStyle w:val="Hyperlink"/>
                <w:noProof/>
              </w:rPr>
              <w:t>Implementation</w:t>
            </w:r>
            <w:r>
              <w:rPr>
                <w:noProof/>
                <w:webHidden/>
              </w:rPr>
              <w:tab/>
            </w:r>
            <w:r>
              <w:rPr>
                <w:noProof/>
                <w:webHidden/>
              </w:rPr>
              <w:fldChar w:fldCharType="begin"/>
            </w:r>
            <w:r>
              <w:rPr>
                <w:noProof/>
                <w:webHidden/>
              </w:rPr>
              <w:instrText xml:space="preserve"> PAGEREF _Toc190004461 \h </w:instrText>
            </w:r>
            <w:r>
              <w:rPr>
                <w:noProof/>
                <w:webHidden/>
              </w:rPr>
            </w:r>
            <w:r>
              <w:rPr>
                <w:noProof/>
                <w:webHidden/>
              </w:rPr>
              <w:fldChar w:fldCharType="separate"/>
            </w:r>
            <w:r>
              <w:rPr>
                <w:noProof/>
                <w:webHidden/>
              </w:rPr>
              <w:t>48</w:t>
            </w:r>
            <w:r>
              <w:rPr>
                <w:noProof/>
                <w:webHidden/>
              </w:rPr>
              <w:fldChar w:fldCharType="end"/>
            </w:r>
          </w:hyperlink>
        </w:p>
        <w:p w14:paraId="5C76968B" w14:textId="32D57385" w:rsidR="00DC7754" w:rsidRDefault="00DC7754">
          <w:pPr>
            <w:pStyle w:val="TOC2"/>
            <w:tabs>
              <w:tab w:val="right" w:leader="dot" w:pos="9016"/>
            </w:tabs>
            <w:rPr>
              <w:rFonts w:eastAsiaTheme="minorEastAsia"/>
              <w:noProof/>
              <w:sz w:val="24"/>
              <w:szCs w:val="24"/>
              <w:lang w:eastAsia="en-GB"/>
            </w:rPr>
          </w:pPr>
          <w:hyperlink w:anchor="_Toc190004462" w:history="1">
            <w:r w:rsidRPr="00107632">
              <w:rPr>
                <w:rStyle w:val="Hyperlink"/>
                <w:noProof/>
              </w:rPr>
              <w:t>Prototype One</w:t>
            </w:r>
            <w:r>
              <w:rPr>
                <w:noProof/>
                <w:webHidden/>
              </w:rPr>
              <w:tab/>
            </w:r>
            <w:r>
              <w:rPr>
                <w:noProof/>
                <w:webHidden/>
              </w:rPr>
              <w:fldChar w:fldCharType="begin"/>
            </w:r>
            <w:r>
              <w:rPr>
                <w:noProof/>
                <w:webHidden/>
              </w:rPr>
              <w:instrText xml:space="preserve"> PAGEREF _Toc190004462 \h </w:instrText>
            </w:r>
            <w:r>
              <w:rPr>
                <w:noProof/>
                <w:webHidden/>
              </w:rPr>
            </w:r>
            <w:r>
              <w:rPr>
                <w:noProof/>
                <w:webHidden/>
              </w:rPr>
              <w:fldChar w:fldCharType="separate"/>
            </w:r>
            <w:r>
              <w:rPr>
                <w:noProof/>
                <w:webHidden/>
              </w:rPr>
              <w:t>48</w:t>
            </w:r>
            <w:r>
              <w:rPr>
                <w:noProof/>
                <w:webHidden/>
              </w:rPr>
              <w:fldChar w:fldCharType="end"/>
            </w:r>
          </w:hyperlink>
        </w:p>
        <w:p w14:paraId="4C7A4117" w14:textId="368A5D0F" w:rsidR="00DC7754" w:rsidRDefault="00DC7754">
          <w:pPr>
            <w:pStyle w:val="TOC3"/>
            <w:tabs>
              <w:tab w:val="right" w:leader="dot" w:pos="9016"/>
            </w:tabs>
            <w:rPr>
              <w:rFonts w:eastAsiaTheme="minorEastAsia"/>
              <w:noProof/>
              <w:sz w:val="24"/>
              <w:szCs w:val="24"/>
              <w:lang w:eastAsia="en-GB"/>
            </w:rPr>
          </w:pPr>
          <w:hyperlink w:anchor="_Toc190004463" w:history="1">
            <w:r w:rsidRPr="00107632">
              <w:rPr>
                <w:rStyle w:val="Hyperlink"/>
                <w:noProof/>
              </w:rPr>
              <w:t>Development</w:t>
            </w:r>
            <w:r>
              <w:rPr>
                <w:noProof/>
                <w:webHidden/>
              </w:rPr>
              <w:tab/>
            </w:r>
            <w:r>
              <w:rPr>
                <w:noProof/>
                <w:webHidden/>
              </w:rPr>
              <w:fldChar w:fldCharType="begin"/>
            </w:r>
            <w:r>
              <w:rPr>
                <w:noProof/>
                <w:webHidden/>
              </w:rPr>
              <w:instrText xml:space="preserve"> PAGEREF _Toc190004463 \h </w:instrText>
            </w:r>
            <w:r>
              <w:rPr>
                <w:noProof/>
                <w:webHidden/>
              </w:rPr>
            </w:r>
            <w:r>
              <w:rPr>
                <w:noProof/>
                <w:webHidden/>
              </w:rPr>
              <w:fldChar w:fldCharType="separate"/>
            </w:r>
            <w:r>
              <w:rPr>
                <w:noProof/>
                <w:webHidden/>
              </w:rPr>
              <w:t>48</w:t>
            </w:r>
            <w:r>
              <w:rPr>
                <w:noProof/>
                <w:webHidden/>
              </w:rPr>
              <w:fldChar w:fldCharType="end"/>
            </w:r>
          </w:hyperlink>
        </w:p>
        <w:p w14:paraId="091FED18" w14:textId="41D5EEE6" w:rsidR="00DC7754" w:rsidRDefault="00DC7754">
          <w:pPr>
            <w:pStyle w:val="TOC3"/>
            <w:tabs>
              <w:tab w:val="right" w:leader="dot" w:pos="9016"/>
            </w:tabs>
            <w:rPr>
              <w:rFonts w:eastAsiaTheme="minorEastAsia"/>
              <w:noProof/>
              <w:sz w:val="24"/>
              <w:szCs w:val="24"/>
              <w:lang w:eastAsia="en-GB"/>
            </w:rPr>
          </w:pPr>
          <w:hyperlink w:anchor="_Toc190004464" w:history="1">
            <w:r w:rsidRPr="00107632">
              <w:rPr>
                <w:rStyle w:val="Hyperlink"/>
                <w:noProof/>
              </w:rPr>
              <w:t>Testing</w:t>
            </w:r>
            <w:r>
              <w:rPr>
                <w:noProof/>
                <w:webHidden/>
              </w:rPr>
              <w:tab/>
            </w:r>
            <w:r>
              <w:rPr>
                <w:noProof/>
                <w:webHidden/>
              </w:rPr>
              <w:fldChar w:fldCharType="begin"/>
            </w:r>
            <w:r>
              <w:rPr>
                <w:noProof/>
                <w:webHidden/>
              </w:rPr>
              <w:instrText xml:space="preserve"> PAGEREF _Toc190004464 \h </w:instrText>
            </w:r>
            <w:r>
              <w:rPr>
                <w:noProof/>
                <w:webHidden/>
              </w:rPr>
            </w:r>
            <w:r>
              <w:rPr>
                <w:noProof/>
                <w:webHidden/>
              </w:rPr>
              <w:fldChar w:fldCharType="separate"/>
            </w:r>
            <w:r>
              <w:rPr>
                <w:noProof/>
                <w:webHidden/>
              </w:rPr>
              <w:t>58</w:t>
            </w:r>
            <w:r>
              <w:rPr>
                <w:noProof/>
                <w:webHidden/>
              </w:rPr>
              <w:fldChar w:fldCharType="end"/>
            </w:r>
          </w:hyperlink>
        </w:p>
        <w:p w14:paraId="28D76E1D" w14:textId="5986C241" w:rsidR="00DC7754" w:rsidRDefault="00DC7754">
          <w:pPr>
            <w:pStyle w:val="TOC3"/>
            <w:tabs>
              <w:tab w:val="right" w:leader="dot" w:pos="9016"/>
            </w:tabs>
            <w:rPr>
              <w:rFonts w:eastAsiaTheme="minorEastAsia"/>
              <w:noProof/>
              <w:sz w:val="24"/>
              <w:szCs w:val="24"/>
              <w:lang w:eastAsia="en-GB"/>
            </w:rPr>
          </w:pPr>
          <w:hyperlink w:anchor="_Toc190004465" w:history="1">
            <w:r w:rsidRPr="00107632">
              <w:rPr>
                <w:rStyle w:val="Hyperlink"/>
                <w:noProof/>
              </w:rPr>
              <w:t>Improvements</w:t>
            </w:r>
            <w:r>
              <w:rPr>
                <w:noProof/>
                <w:webHidden/>
              </w:rPr>
              <w:tab/>
            </w:r>
            <w:r>
              <w:rPr>
                <w:noProof/>
                <w:webHidden/>
              </w:rPr>
              <w:fldChar w:fldCharType="begin"/>
            </w:r>
            <w:r>
              <w:rPr>
                <w:noProof/>
                <w:webHidden/>
              </w:rPr>
              <w:instrText xml:space="preserve"> PAGEREF _Toc190004465 \h </w:instrText>
            </w:r>
            <w:r>
              <w:rPr>
                <w:noProof/>
                <w:webHidden/>
              </w:rPr>
            </w:r>
            <w:r>
              <w:rPr>
                <w:noProof/>
                <w:webHidden/>
              </w:rPr>
              <w:fldChar w:fldCharType="separate"/>
            </w:r>
            <w:r>
              <w:rPr>
                <w:noProof/>
                <w:webHidden/>
              </w:rPr>
              <w:t>65</w:t>
            </w:r>
            <w:r>
              <w:rPr>
                <w:noProof/>
                <w:webHidden/>
              </w:rPr>
              <w:fldChar w:fldCharType="end"/>
            </w:r>
          </w:hyperlink>
        </w:p>
        <w:p w14:paraId="6BA81172" w14:textId="7865364F" w:rsidR="00DC7754" w:rsidRDefault="00DC7754">
          <w:pPr>
            <w:pStyle w:val="TOC3"/>
            <w:tabs>
              <w:tab w:val="right" w:leader="dot" w:pos="9016"/>
            </w:tabs>
            <w:rPr>
              <w:rFonts w:eastAsiaTheme="minorEastAsia"/>
              <w:noProof/>
              <w:sz w:val="24"/>
              <w:szCs w:val="24"/>
              <w:lang w:eastAsia="en-GB"/>
            </w:rPr>
          </w:pPr>
          <w:hyperlink w:anchor="_Toc190004466" w:history="1">
            <w:r w:rsidRPr="00107632">
              <w:rPr>
                <w:rStyle w:val="Hyperlink"/>
                <w:noProof/>
              </w:rPr>
              <w:t>Program Images</w:t>
            </w:r>
            <w:r>
              <w:rPr>
                <w:noProof/>
                <w:webHidden/>
              </w:rPr>
              <w:tab/>
            </w:r>
            <w:r>
              <w:rPr>
                <w:noProof/>
                <w:webHidden/>
              </w:rPr>
              <w:fldChar w:fldCharType="begin"/>
            </w:r>
            <w:r>
              <w:rPr>
                <w:noProof/>
                <w:webHidden/>
              </w:rPr>
              <w:instrText xml:space="preserve"> PAGEREF _Toc190004466 \h </w:instrText>
            </w:r>
            <w:r>
              <w:rPr>
                <w:noProof/>
                <w:webHidden/>
              </w:rPr>
            </w:r>
            <w:r>
              <w:rPr>
                <w:noProof/>
                <w:webHidden/>
              </w:rPr>
              <w:fldChar w:fldCharType="separate"/>
            </w:r>
            <w:r>
              <w:rPr>
                <w:noProof/>
                <w:webHidden/>
              </w:rPr>
              <w:t>66</w:t>
            </w:r>
            <w:r>
              <w:rPr>
                <w:noProof/>
                <w:webHidden/>
              </w:rPr>
              <w:fldChar w:fldCharType="end"/>
            </w:r>
          </w:hyperlink>
        </w:p>
        <w:p w14:paraId="29B2241F" w14:textId="3EEFFAA6" w:rsidR="00DC7754" w:rsidRDefault="00DC7754">
          <w:pPr>
            <w:pStyle w:val="TOC2"/>
            <w:tabs>
              <w:tab w:val="right" w:leader="dot" w:pos="9016"/>
            </w:tabs>
            <w:rPr>
              <w:rFonts w:eastAsiaTheme="minorEastAsia"/>
              <w:noProof/>
              <w:sz w:val="24"/>
              <w:szCs w:val="24"/>
              <w:lang w:eastAsia="en-GB"/>
            </w:rPr>
          </w:pPr>
          <w:hyperlink w:anchor="_Toc190004467" w:history="1">
            <w:r w:rsidRPr="00107632">
              <w:rPr>
                <w:rStyle w:val="Hyperlink"/>
                <w:noProof/>
              </w:rPr>
              <w:t>Prototype 2</w:t>
            </w:r>
            <w:r>
              <w:rPr>
                <w:noProof/>
                <w:webHidden/>
              </w:rPr>
              <w:tab/>
            </w:r>
            <w:r>
              <w:rPr>
                <w:noProof/>
                <w:webHidden/>
              </w:rPr>
              <w:fldChar w:fldCharType="begin"/>
            </w:r>
            <w:r>
              <w:rPr>
                <w:noProof/>
                <w:webHidden/>
              </w:rPr>
              <w:instrText xml:space="preserve"> PAGEREF _Toc190004467 \h </w:instrText>
            </w:r>
            <w:r>
              <w:rPr>
                <w:noProof/>
                <w:webHidden/>
              </w:rPr>
            </w:r>
            <w:r>
              <w:rPr>
                <w:noProof/>
                <w:webHidden/>
              </w:rPr>
              <w:fldChar w:fldCharType="separate"/>
            </w:r>
            <w:r>
              <w:rPr>
                <w:noProof/>
                <w:webHidden/>
              </w:rPr>
              <w:t>67</w:t>
            </w:r>
            <w:r>
              <w:rPr>
                <w:noProof/>
                <w:webHidden/>
              </w:rPr>
              <w:fldChar w:fldCharType="end"/>
            </w:r>
          </w:hyperlink>
        </w:p>
        <w:p w14:paraId="32208DB5" w14:textId="75226244" w:rsidR="00DC7754" w:rsidRDefault="00DC7754">
          <w:pPr>
            <w:pStyle w:val="TOC3"/>
            <w:tabs>
              <w:tab w:val="right" w:leader="dot" w:pos="9016"/>
            </w:tabs>
            <w:rPr>
              <w:rFonts w:eastAsiaTheme="minorEastAsia"/>
              <w:noProof/>
              <w:sz w:val="24"/>
              <w:szCs w:val="24"/>
              <w:lang w:eastAsia="en-GB"/>
            </w:rPr>
          </w:pPr>
          <w:hyperlink w:anchor="_Toc190004468" w:history="1">
            <w:r w:rsidRPr="00107632">
              <w:rPr>
                <w:rStyle w:val="Hyperlink"/>
                <w:noProof/>
              </w:rPr>
              <w:t>Development</w:t>
            </w:r>
            <w:r>
              <w:rPr>
                <w:noProof/>
                <w:webHidden/>
              </w:rPr>
              <w:tab/>
            </w:r>
            <w:r>
              <w:rPr>
                <w:noProof/>
                <w:webHidden/>
              </w:rPr>
              <w:fldChar w:fldCharType="begin"/>
            </w:r>
            <w:r>
              <w:rPr>
                <w:noProof/>
                <w:webHidden/>
              </w:rPr>
              <w:instrText xml:space="preserve"> PAGEREF _Toc190004468 \h </w:instrText>
            </w:r>
            <w:r>
              <w:rPr>
                <w:noProof/>
                <w:webHidden/>
              </w:rPr>
            </w:r>
            <w:r>
              <w:rPr>
                <w:noProof/>
                <w:webHidden/>
              </w:rPr>
              <w:fldChar w:fldCharType="separate"/>
            </w:r>
            <w:r>
              <w:rPr>
                <w:noProof/>
                <w:webHidden/>
              </w:rPr>
              <w:t>67</w:t>
            </w:r>
            <w:r>
              <w:rPr>
                <w:noProof/>
                <w:webHidden/>
              </w:rPr>
              <w:fldChar w:fldCharType="end"/>
            </w:r>
          </w:hyperlink>
        </w:p>
        <w:p w14:paraId="25E9276E" w14:textId="531D3070" w:rsidR="00DC7754" w:rsidRDefault="00DC7754">
          <w:pPr>
            <w:pStyle w:val="TOC3"/>
            <w:tabs>
              <w:tab w:val="right" w:leader="dot" w:pos="9016"/>
            </w:tabs>
            <w:rPr>
              <w:rFonts w:eastAsiaTheme="minorEastAsia"/>
              <w:noProof/>
              <w:sz w:val="24"/>
              <w:szCs w:val="24"/>
              <w:lang w:eastAsia="en-GB"/>
            </w:rPr>
          </w:pPr>
          <w:hyperlink w:anchor="_Toc190004469" w:history="1">
            <w:r w:rsidRPr="00107632">
              <w:rPr>
                <w:rStyle w:val="Hyperlink"/>
                <w:noProof/>
              </w:rPr>
              <w:t>Testing</w:t>
            </w:r>
            <w:r>
              <w:rPr>
                <w:noProof/>
                <w:webHidden/>
              </w:rPr>
              <w:tab/>
            </w:r>
            <w:r>
              <w:rPr>
                <w:noProof/>
                <w:webHidden/>
              </w:rPr>
              <w:fldChar w:fldCharType="begin"/>
            </w:r>
            <w:r>
              <w:rPr>
                <w:noProof/>
                <w:webHidden/>
              </w:rPr>
              <w:instrText xml:space="preserve"> PAGEREF _Toc190004469 \h </w:instrText>
            </w:r>
            <w:r>
              <w:rPr>
                <w:noProof/>
                <w:webHidden/>
              </w:rPr>
            </w:r>
            <w:r>
              <w:rPr>
                <w:noProof/>
                <w:webHidden/>
              </w:rPr>
              <w:fldChar w:fldCharType="separate"/>
            </w:r>
            <w:r>
              <w:rPr>
                <w:noProof/>
                <w:webHidden/>
              </w:rPr>
              <w:t>112</w:t>
            </w:r>
            <w:r>
              <w:rPr>
                <w:noProof/>
                <w:webHidden/>
              </w:rPr>
              <w:fldChar w:fldCharType="end"/>
            </w:r>
          </w:hyperlink>
        </w:p>
        <w:p w14:paraId="7C9A7628" w14:textId="1CBD3139" w:rsidR="00DC7754" w:rsidRDefault="00DC7754">
          <w:pPr>
            <w:pStyle w:val="TOC3"/>
            <w:tabs>
              <w:tab w:val="right" w:leader="dot" w:pos="9016"/>
            </w:tabs>
            <w:rPr>
              <w:rFonts w:eastAsiaTheme="minorEastAsia"/>
              <w:noProof/>
              <w:sz w:val="24"/>
              <w:szCs w:val="24"/>
              <w:lang w:eastAsia="en-GB"/>
            </w:rPr>
          </w:pPr>
          <w:hyperlink w:anchor="_Toc190004470" w:history="1">
            <w:r w:rsidRPr="00107632">
              <w:rPr>
                <w:rStyle w:val="Hyperlink"/>
                <w:noProof/>
              </w:rPr>
              <w:t>Improvements</w:t>
            </w:r>
            <w:r>
              <w:rPr>
                <w:noProof/>
                <w:webHidden/>
              </w:rPr>
              <w:tab/>
            </w:r>
            <w:r>
              <w:rPr>
                <w:noProof/>
                <w:webHidden/>
              </w:rPr>
              <w:fldChar w:fldCharType="begin"/>
            </w:r>
            <w:r>
              <w:rPr>
                <w:noProof/>
                <w:webHidden/>
              </w:rPr>
              <w:instrText xml:space="preserve"> PAGEREF _Toc190004470 \h </w:instrText>
            </w:r>
            <w:r>
              <w:rPr>
                <w:noProof/>
                <w:webHidden/>
              </w:rPr>
            </w:r>
            <w:r>
              <w:rPr>
                <w:noProof/>
                <w:webHidden/>
              </w:rPr>
              <w:fldChar w:fldCharType="separate"/>
            </w:r>
            <w:r>
              <w:rPr>
                <w:noProof/>
                <w:webHidden/>
              </w:rPr>
              <w:t>120</w:t>
            </w:r>
            <w:r>
              <w:rPr>
                <w:noProof/>
                <w:webHidden/>
              </w:rPr>
              <w:fldChar w:fldCharType="end"/>
            </w:r>
          </w:hyperlink>
        </w:p>
        <w:p w14:paraId="4CB3DC82" w14:textId="128FAF58" w:rsidR="00DC7754" w:rsidRDefault="00DC7754">
          <w:pPr>
            <w:pStyle w:val="TOC3"/>
            <w:tabs>
              <w:tab w:val="right" w:leader="dot" w:pos="9016"/>
            </w:tabs>
            <w:rPr>
              <w:rFonts w:eastAsiaTheme="minorEastAsia"/>
              <w:noProof/>
              <w:sz w:val="24"/>
              <w:szCs w:val="24"/>
              <w:lang w:eastAsia="en-GB"/>
            </w:rPr>
          </w:pPr>
          <w:hyperlink w:anchor="_Toc190004471" w:history="1">
            <w:r w:rsidRPr="00107632">
              <w:rPr>
                <w:rStyle w:val="Hyperlink"/>
                <w:noProof/>
              </w:rPr>
              <w:t>Program Images</w:t>
            </w:r>
            <w:r>
              <w:rPr>
                <w:noProof/>
                <w:webHidden/>
              </w:rPr>
              <w:tab/>
            </w:r>
            <w:r>
              <w:rPr>
                <w:noProof/>
                <w:webHidden/>
              </w:rPr>
              <w:fldChar w:fldCharType="begin"/>
            </w:r>
            <w:r>
              <w:rPr>
                <w:noProof/>
                <w:webHidden/>
              </w:rPr>
              <w:instrText xml:space="preserve"> PAGEREF _Toc190004471 \h </w:instrText>
            </w:r>
            <w:r>
              <w:rPr>
                <w:noProof/>
                <w:webHidden/>
              </w:rPr>
            </w:r>
            <w:r>
              <w:rPr>
                <w:noProof/>
                <w:webHidden/>
              </w:rPr>
              <w:fldChar w:fldCharType="separate"/>
            </w:r>
            <w:r>
              <w:rPr>
                <w:noProof/>
                <w:webHidden/>
              </w:rPr>
              <w:t>121</w:t>
            </w:r>
            <w:r>
              <w:rPr>
                <w:noProof/>
                <w:webHidden/>
              </w:rPr>
              <w:fldChar w:fldCharType="end"/>
            </w:r>
          </w:hyperlink>
        </w:p>
        <w:p w14:paraId="2B1F4A5C" w14:textId="5985DF24" w:rsidR="00DC7754" w:rsidRDefault="00DC7754">
          <w:pPr>
            <w:pStyle w:val="TOC2"/>
            <w:tabs>
              <w:tab w:val="right" w:leader="dot" w:pos="9016"/>
            </w:tabs>
            <w:rPr>
              <w:rFonts w:eastAsiaTheme="minorEastAsia"/>
              <w:noProof/>
              <w:sz w:val="24"/>
              <w:szCs w:val="24"/>
              <w:lang w:eastAsia="en-GB"/>
            </w:rPr>
          </w:pPr>
          <w:hyperlink w:anchor="_Toc190004472" w:history="1">
            <w:r w:rsidRPr="00107632">
              <w:rPr>
                <w:rStyle w:val="Hyperlink"/>
                <w:noProof/>
              </w:rPr>
              <w:t>Prototype 3</w:t>
            </w:r>
            <w:r>
              <w:rPr>
                <w:noProof/>
                <w:webHidden/>
              </w:rPr>
              <w:tab/>
            </w:r>
            <w:r>
              <w:rPr>
                <w:noProof/>
                <w:webHidden/>
              </w:rPr>
              <w:fldChar w:fldCharType="begin"/>
            </w:r>
            <w:r>
              <w:rPr>
                <w:noProof/>
                <w:webHidden/>
              </w:rPr>
              <w:instrText xml:space="preserve"> PAGEREF _Toc190004472 \h </w:instrText>
            </w:r>
            <w:r>
              <w:rPr>
                <w:noProof/>
                <w:webHidden/>
              </w:rPr>
            </w:r>
            <w:r>
              <w:rPr>
                <w:noProof/>
                <w:webHidden/>
              </w:rPr>
              <w:fldChar w:fldCharType="separate"/>
            </w:r>
            <w:r>
              <w:rPr>
                <w:noProof/>
                <w:webHidden/>
              </w:rPr>
              <w:t>123</w:t>
            </w:r>
            <w:r>
              <w:rPr>
                <w:noProof/>
                <w:webHidden/>
              </w:rPr>
              <w:fldChar w:fldCharType="end"/>
            </w:r>
          </w:hyperlink>
        </w:p>
        <w:p w14:paraId="6A746ACF" w14:textId="4F94848C" w:rsidR="00DC7754" w:rsidRDefault="00DC7754">
          <w:pPr>
            <w:pStyle w:val="TOC3"/>
            <w:tabs>
              <w:tab w:val="right" w:leader="dot" w:pos="9016"/>
            </w:tabs>
            <w:rPr>
              <w:rFonts w:eastAsiaTheme="minorEastAsia"/>
              <w:noProof/>
              <w:sz w:val="24"/>
              <w:szCs w:val="24"/>
              <w:lang w:eastAsia="en-GB"/>
            </w:rPr>
          </w:pPr>
          <w:hyperlink w:anchor="_Toc190004473" w:history="1">
            <w:r w:rsidRPr="00107632">
              <w:rPr>
                <w:rStyle w:val="Hyperlink"/>
                <w:noProof/>
              </w:rPr>
              <w:t>Development</w:t>
            </w:r>
            <w:r>
              <w:rPr>
                <w:noProof/>
                <w:webHidden/>
              </w:rPr>
              <w:tab/>
            </w:r>
            <w:r>
              <w:rPr>
                <w:noProof/>
                <w:webHidden/>
              </w:rPr>
              <w:fldChar w:fldCharType="begin"/>
            </w:r>
            <w:r>
              <w:rPr>
                <w:noProof/>
                <w:webHidden/>
              </w:rPr>
              <w:instrText xml:space="preserve"> PAGEREF _Toc190004473 \h </w:instrText>
            </w:r>
            <w:r>
              <w:rPr>
                <w:noProof/>
                <w:webHidden/>
              </w:rPr>
            </w:r>
            <w:r>
              <w:rPr>
                <w:noProof/>
                <w:webHidden/>
              </w:rPr>
              <w:fldChar w:fldCharType="separate"/>
            </w:r>
            <w:r>
              <w:rPr>
                <w:noProof/>
                <w:webHidden/>
              </w:rPr>
              <w:t>123</w:t>
            </w:r>
            <w:r>
              <w:rPr>
                <w:noProof/>
                <w:webHidden/>
              </w:rPr>
              <w:fldChar w:fldCharType="end"/>
            </w:r>
          </w:hyperlink>
        </w:p>
        <w:p w14:paraId="0F327AAB" w14:textId="741ED9E5" w:rsidR="00DC7754" w:rsidRDefault="00DC7754">
          <w:pPr>
            <w:pStyle w:val="TOC3"/>
            <w:tabs>
              <w:tab w:val="right" w:leader="dot" w:pos="9016"/>
            </w:tabs>
            <w:rPr>
              <w:rFonts w:eastAsiaTheme="minorEastAsia"/>
              <w:noProof/>
              <w:sz w:val="24"/>
              <w:szCs w:val="24"/>
              <w:lang w:eastAsia="en-GB"/>
            </w:rPr>
          </w:pPr>
          <w:hyperlink w:anchor="_Toc190004474" w:history="1">
            <w:r w:rsidRPr="00107632">
              <w:rPr>
                <w:rStyle w:val="Hyperlink"/>
                <w:noProof/>
              </w:rPr>
              <w:t>Testing</w:t>
            </w:r>
            <w:r>
              <w:rPr>
                <w:noProof/>
                <w:webHidden/>
              </w:rPr>
              <w:tab/>
            </w:r>
            <w:r>
              <w:rPr>
                <w:noProof/>
                <w:webHidden/>
              </w:rPr>
              <w:fldChar w:fldCharType="begin"/>
            </w:r>
            <w:r>
              <w:rPr>
                <w:noProof/>
                <w:webHidden/>
              </w:rPr>
              <w:instrText xml:space="preserve"> PAGEREF _Toc190004474 \h </w:instrText>
            </w:r>
            <w:r>
              <w:rPr>
                <w:noProof/>
                <w:webHidden/>
              </w:rPr>
            </w:r>
            <w:r>
              <w:rPr>
                <w:noProof/>
                <w:webHidden/>
              </w:rPr>
              <w:fldChar w:fldCharType="separate"/>
            </w:r>
            <w:r>
              <w:rPr>
                <w:noProof/>
                <w:webHidden/>
              </w:rPr>
              <w:t>187</w:t>
            </w:r>
            <w:r>
              <w:rPr>
                <w:noProof/>
                <w:webHidden/>
              </w:rPr>
              <w:fldChar w:fldCharType="end"/>
            </w:r>
          </w:hyperlink>
        </w:p>
        <w:p w14:paraId="1E98A214" w14:textId="2B5DA56A" w:rsidR="00DC7754" w:rsidRDefault="00DC7754">
          <w:pPr>
            <w:pStyle w:val="TOC3"/>
            <w:tabs>
              <w:tab w:val="right" w:leader="dot" w:pos="9016"/>
            </w:tabs>
            <w:rPr>
              <w:rFonts w:eastAsiaTheme="minorEastAsia"/>
              <w:noProof/>
              <w:sz w:val="24"/>
              <w:szCs w:val="24"/>
              <w:lang w:eastAsia="en-GB"/>
            </w:rPr>
          </w:pPr>
          <w:hyperlink w:anchor="_Toc190004475" w:history="1">
            <w:r w:rsidRPr="00107632">
              <w:rPr>
                <w:rStyle w:val="Hyperlink"/>
                <w:noProof/>
              </w:rPr>
              <w:t>Improvements</w:t>
            </w:r>
            <w:r>
              <w:rPr>
                <w:noProof/>
                <w:webHidden/>
              </w:rPr>
              <w:tab/>
            </w:r>
            <w:r>
              <w:rPr>
                <w:noProof/>
                <w:webHidden/>
              </w:rPr>
              <w:fldChar w:fldCharType="begin"/>
            </w:r>
            <w:r>
              <w:rPr>
                <w:noProof/>
                <w:webHidden/>
              </w:rPr>
              <w:instrText xml:space="preserve"> PAGEREF _Toc190004475 \h </w:instrText>
            </w:r>
            <w:r>
              <w:rPr>
                <w:noProof/>
                <w:webHidden/>
              </w:rPr>
            </w:r>
            <w:r>
              <w:rPr>
                <w:noProof/>
                <w:webHidden/>
              </w:rPr>
              <w:fldChar w:fldCharType="separate"/>
            </w:r>
            <w:r>
              <w:rPr>
                <w:noProof/>
                <w:webHidden/>
              </w:rPr>
              <w:t>196</w:t>
            </w:r>
            <w:r>
              <w:rPr>
                <w:noProof/>
                <w:webHidden/>
              </w:rPr>
              <w:fldChar w:fldCharType="end"/>
            </w:r>
          </w:hyperlink>
        </w:p>
        <w:p w14:paraId="608E9655" w14:textId="676E9B98" w:rsidR="00DC7754" w:rsidRDefault="00DC7754">
          <w:pPr>
            <w:pStyle w:val="TOC3"/>
            <w:tabs>
              <w:tab w:val="right" w:leader="dot" w:pos="9016"/>
            </w:tabs>
            <w:rPr>
              <w:rFonts w:eastAsiaTheme="minorEastAsia"/>
              <w:noProof/>
              <w:sz w:val="24"/>
              <w:szCs w:val="24"/>
              <w:lang w:eastAsia="en-GB"/>
            </w:rPr>
          </w:pPr>
          <w:hyperlink w:anchor="_Toc190004476" w:history="1">
            <w:r w:rsidRPr="00107632">
              <w:rPr>
                <w:rStyle w:val="Hyperlink"/>
                <w:noProof/>
              </w:rPr>
              <w:t>Program Images</w:t>
            </w:r>
            <w:r>
              <w:rPr>
                <w:noProof/>
                <w:webHidden/>
              </w:rPr>
              <w:tab/>
            </w:r>
            <w:r>
              <w:rPr>
                <w:noProof/>
                <w:webHidden/>
              </w:rPr>
              <w:fldChar w:fldCharType="begin"/>
            </w:r>
            <w:r>
              <w:rPr>
                <w:noProof/>
                <w:webHidden/>
              </w:rPr>
              <w:instrText xml:space="preserve"> PAGEREF _Toc190004476 \h </w:instrText>
            </w:r>
            <w:r>
              <w:rPr>
                <w:noProof/>
                <w:webHidden/>
              </w:rPr>
            </w:r>
            <w:r>
              <w:rPr>
                <w:noProof/>
                <w:webHidden/>
              </w:rPr>
              <w:fldChar w:fldCharType="separate"/>
            </w:r>
            <w:r>
              <w:rPr>
                <w:noProof/>
                <w:webHidden/>
              </w:rPr>
              <w:t>201</w:t>
            </w:r>
            <w:r>
              <w:rPr>
                <w:noProof/>
                <w:webHidden/>
              </w:rPr>
              <w:fldChar w:fldCharType="end"/>
            </w:r>
          </w:hyperlink>
        </w:p>
        <w:p w14:paraId="592A1624" w14:textId="630A7920" w:rsidR="00DC7754" w:rsidRDefault="00DC7754">
          <w:pPr>
            <w:pStyle w:val="TOC1"/>
            <w:tabs>
              <w:tab w:val="right" w:leader="dot" w:pos="9016"/>
            </w:tabs>
            <w:rPr>
              <w:rFonts w:eastAsiaTheme="minorEastAsia"/>
              <w:noProof/>
              <w:sz w:val="24"/>
              <w:szCs w:val="24"/>
              <w:lang w:eastAsia="en-GB"/>
            </w:rPr>
          </w:pPr>
          <w:hyperlink w:anchor="_Toc190004477" w:history="1">
            <w:r w:rsidRPr="00107632">
              <w:rPr>
                <w:rStyle w:val="Hyperlink"/>
                <w:noProof/>
              </w:rPr>
              <w:t>Evaluation</w:t>
            </w:r>
            <w:r>
              <w:rPr>
                <w:noProof/>
                <w:webHidden/>
              </w:rPr>
              <w:tab/>
            </w:r>
            <w:r>
              <w:rPr>
                <w:noProof/>
                <w:webHidden/>
              </w:rPr>
              <w:fldChar w:fldCharType="begin"/>
            </w:r>
            <w:r>
              <w:rPr>
                <w:noProof/>
                <w:webHidden/>
              </w:rPr>
              <w:instrText xml:space="preserve"> PAGEREF _Toc190004477 \h </w:instrText>
            </w:r>
            <w:r>
              <w:rPr>
                <w:noProof/>
                <w:webHidden/>
              </w:rPr>
            </w:r>
            <w:r>
              <w:rPr>
                <w:noProof/>
                <w:webHidden/>
              </w:rPr>
              <w:fldChar w:fldCharType="separate"/>
            </w:r>
            <w:r>
              <w:rPr>
                <w:noProof/>
                <w:webHidden/>
              </w:rPr>
              <w:t>219</w:t>
            </w:r>
            <w:r>
              <w:rPr>
                <w:noProof/>
                <w:webHidden/>
              </w:rPr>
              <w:fldChar w:fldCharType="end"/>
            </w:r>
          </w:hyperlink>
        </w:p>
        <w:p w14:paraId="3EA0460F" w14:textId="131DD0F0" w:rsidR="00DC7754" w:rsidRDefault="00DC7754">
          <w:pPr>
            <w:pStyle w:val="TOC2"/>
            <w:tabs>
              <w:tab w:val="right" w:leader="dot" w:pos="9016"/>
            </w:tabs>
            <w:rPr>
              <w:rFonts w:eastAsiaTheme="minorEastAsia"/>
              <w:noProof/>
              <w:sz w:val="24"/>
              <w:szCs w:val="24"/>
              <w:lang w:eastAsia="en-GB"/>
            </w:rPr>
          </w:pPr>
          <w:hyperlink w:anchor="_Toc190004478" w:history="1">
            <w:r w:rsidRPr="00107632">
              <w:rPr>
                <w:rStyle w:val="Hyperlink"/>
                <w:noProof/>
              </w:rPr>
              <w:t>Post-development testing</w:t>
            </w:r>
            <w:r>
              <w:rPr>
                <w:noProof/>
                <w:webHidden/>
              </w:rPr>
              <w:tab/>
            </w:r>
            <w:r>
              <w:rPr>
                <w:noProof/>
                <w:webHidden/>
              </w:rPr>
              <w:fldChar w:fldCharType="begin"/>
            </w:r>
            <w:r>
              <w:rPr>
                <w:noProof/>
                <w:webHidden/>
              </w:rPr>
              <w:instrText xml:space="preserve"> PAGEREF _Toc190004478 \h </w:instrText>
            </w:r>
            <w:r>
              <w:rPr>
                <w:noProof/>
                <w:webHidden/>
              </w:rPr>
            </w:r>
            <w:r>
              <w:rPr>
                <w:noProof/>
                <w:webHidden/>
              </w:rPr>
              <w:fldChar w:fldCharType="separate"/>
            </w:r>
            <w:r>
              <w:rPr>
                <w:noProof/>
                <w:webHidden/>
              </w:rPr>
              <w:t>219</w:t>
            </w:r>
            <w:r>
              <w:rPr>
                <w:noProof/>
                <w:webHidden/>
              </w:rPr>
              <w:fldChar w:fldCharType="end"/>
            </w:r>
          </w:hyperlink>
        </w:p>
        <w:p w14:paraId="25AC8544" w14:textId="12C48983" w:rsidR="00DC7754" w:rsidRDefault="00DC7754">
          <w:pPr>
            <w:pStyle w:val="TOC3"/>
            <w:tabs>
              <w:tab w:val="right" w:leader="dot" w:pos="9016"/>
            </w:tabs>
            <w:rPr>
              <w:rFonts w:eastAsiaTheme="minorEastAsia"/>
              <w:noProof/>
              <w:sz w:val="24"/>
              <w:szCs w:val="24"/>
              <w:lang w:eastAsia="en-GB"/>
            </w:rPr>
          </w:pPr>
          <w:hyperlink w:anchor="_Toc190004479" w:history="1">
            <w:r w:rsidRPr="00107632">
              <w:rPr>
                <w:rStyle w:val="Hyperlink"/>
                <w:noProof/>
              </w:rPr>
              <w:t>Stakeholder Responses</w:t>
            </w:r>
            <w:r>
              <w:rPr>
                <w:noProof/>
                <w:webHidden/>
              </w:rPr>
              <w:tab/>
            </w:r>
            <w:r>
              <w:rPr>
                <w:noProof/>
                <w:webHidden/>
              </w:rPr>
              <w:fldChar w:fldCharType="begin"/>
            </w:r>
            <w:r>
              <w:rPr>
                <w:noProof/>
                <w:webHidden/>
              </w:rPr>
              <w:instrText xml:space="preserve"> PAGEREF _Toc190004479 \h </w:instrText>
            </w:r>
            <w:r>
              <w:rPr>
                <w:noProof/>
                <w:webHidden/>
              </w:rPr>
            </w:r>
            <w:r>
              <w:rPr>
                <w:noProof/>
                <w:webHidden/>
              </w:rPr>
              <w:fldChar w:fldCharType="separate"/>
            </w:r>
            <w:r>
              <w:rPr>
                <w:noProof/>
                <w:webHidden/>
              </w:rPr>
              <w:t>219</w:t>
            </w:r>
            <w:r>
              <w:rPr>
                <w:noProof/>
                <w:webHidden/>
              </w:rPr>
              <w:fldChar w:fldCharType="end"/>
            </w:r>
          </w:hyperlink>
        </w:p>
        <w:p w14:paraId="6681570B" w14:textId="58C554B8" w:rsidR="00DC7754" w:rsidRDefault="00DC7754">
          <w:pPr>
            <w:pStyle w:val="TOC3"/>
            <w:tabs>
              <w:tab w:val="right" w:leader="dot" w:pos="9016"/>
            </w:tabs>
            <w:rPr>
              <w:rFonts w:eastAsiaTheme="minorEastAsia"/>
              <w:noProof/>
              <w:sz w:val="24"/>
              <w:szCs w:val="24"/>
              <w:lang w:eastAsia="en-GB"/>
            </w:rPr>
          </w:pPr>
          <w:hyperlink w:anchor="_Toc190004480" w:history="1">
            <w:r w:rsidRPr="00107632">
              <w:rPr>
                <w:rStyle w:val="Hyperlink"/>
                <w:noProof/>
              </w:rPr>
              <w:t>Results</w:t>
            </w:r>
            <w:r>
              <w:rPr>
                <w:noProof/>
                <w:webHidden/>
              </w:rPr>
              <w:tab/>
            </w:r>
            <w:r>
              <w:rPr>
                <w:noProof/>
                <w:webHidden/>
              </w:rPr>
              <w:fldChar w:fldCharType="begin"/>
            </w:r>
            <w:r>
              <w:rPr>
                <w:noProof/>
                <w:webHidden/>
              </w:rPr>
              <w:instrText xml:space="preserve"> PAGEREF _Toc190004480 \h </w:instrText>
            </w:r>
            <w:r>
              <w:rPr>
                <w:noProof/>
                <w:webHidden/>
              </w:rPr>
            </w:r>
            <w:r>
              <w:rPr>
                <w:noProof/>
                <w:webHidden/>
              </w:rPr>
              <w:fldChar w:fldCharType="separate"/>
            </w:r>
            <w:r>
              <w:rPr>
                <w:noProof/>
                <w:webHidden/>
              </w:rPr>
              <w:t>228</w:t>
            </w:r>
            <w:r>
              <w:rPr>
                <w:noProof/>
                <w:webHidden/>
              </w:rPr>
              <w:fldChar w:fldCharType="end"/>
            </w:r>
          </w:hyperlink>
        </w:p>
        <w:p w14:paraId="0AF53CEE" w14:textId="000A35BE" w:rsidR="00DC7754" w:rsidRDefault="00DC7754">
          <w:pPr>
            <w:pStyle w:val="TOC2"/>
            <w:tabs>
              <w:tab w:val="right" w:leader="dot" w:pos="9016"/>
            </w:tabs>
            <w:rPr>
              <w:rFonts w:eastAsiaTheme="minorEastAsia"/>
              <w:noProof/>
              <w:sz w:val="24"/>
              <w:szCs w:val="24"/>
              <w:lang w:eastAsia="en-GB"/>
            </w:rPr>
          </w:pPr>
          <w:hyperlink w:anchor="_Toc190004481" w:history="1">
            <w:r w:rsidRPr="00107632">
              <w:rPr>
                <w:rStyle w:val="Hyperlink"/>
                <w:noProof/>
              </w:rPr>
              <w:t>Success Criteria</w:t>
            </w:r>
            <w:r>
              <w:rPr>
                <w:noProof/>
                <w:webHidden/>
              </w:rPr>
              <w:tab/>
            </w:r>
            <w:r>
              <w:rPr>
                <w:noProof/>
                <w:webHidden/>
              </w:rPr>
              <w:fldChar w:fldCharType="begin"/>
            </w:r>
            <w:r>
              <w:rPr>
                <w:noProof/>
                <w:webHidden/>
              </w:rPr>
              <w:instrText xml:space="preserve"> PAGEREF _Toc190004481 \h </w:instrText>
            </w:r>
            <w:r>
              <w:rPr>
                <w:noProof/>
                <w:webHidden/>
              </w:rPr>
            </w:r>
            <w:r>
              <w:rPr>
                <w:noProof/>
                <w:webHidden/>
              </w:rPr>
              <w:fldChar w:fldCharType="separate"/>
            </w:r>
            <w:r>
              <w:rPr>
                <w:noProof/>
                <w:webHidden/>
              </w:rPr>
              <w:t>230</w:t>
            </w:r>
            <w:r>
              <w:rPr>
                <w:noProof/>
                <w:webHidden/>
              </w:rPr>
              <w:fldChar w:fldCharType="end"/>
            </w:r>
          </w:hyperlink>
        </w:p>
        <w:p w14:paraId="7D2F3A91" w14:textId="59C1D539" w:rsidR="00DC7754" w:rsidRDefault="00DC7754">
          <w:pPr>
            <w:pStyle w:val="TOC2"/>
            <w:tabs>
              <w:tab w:val="right" w:leader="dot" w:pos="9016"/>
            </w:tabs>
            <w:rPr>
              <w:rFonts w:eastAsiaTheme="minorEastAsia"/>
              <w:noProof/>
              <w:sz w:val="24"/>
              <w:szCs w:val="24"/>
              <w:lang w:eastAsia="en-GB"/>
            </w:rPr>
          </w:pPr>
          <w:hyperlink w:anchor="_Toc190004482" w:history="1">
            <w:r w:rsidRPr="00107632">
              <w:rPr>
                <w:rStyle w:val="Hyperlink"/>
                <w:noProof/>
              </w:rPr>
              <w:t>Potential Improvements</w:t>
            </w:r>
            <w:r>
              <w:rPr>
                <w:noProof/>
                <w:webHidden/>
              </w:rPr>
              <w:tab/>
            </w:r>
            <w:r>
              <w:rPr>
                <w:noProof/>
                <w:webHidden/>
              </w:rPr>
              <w:fldChar w:fldCharType="begin"/>
            </w:r>
            <w:r>
              <w:rPr>
                <w:noProof/>
                <w:webHidden/>
              </w:rPr>
              <w:instrText xml:space="preserve"> PAGEREF _Toc190004482 \h </w:instrText>
            </w:r>
            <w:r>
              <w:rPr>
                <w:noProof/>
                <w:webHidden/>
              </w:rPr>
            </w:r>
            <w:r>
              <w:rPr>
                <w:noProof/>
                <w:webHidden/>
              </w:rPr>
              <w:fldChar w:fldCharType="separate"/>
            </w:r>
            <w:r>
              <w:rPr>
                <w:noProof/>
                <w:webHidden/>
              </w:rPr>
              <w:t>231</w:t>
            </w:r>
            <w:r>
              <w:rPr>
                <w:noProof/>
                <w:webHidden/>
              </w:rPr>
              <w:fldChar w:fldCharType="end"/>
            </w:r>
          </w:hyperlink>
        </w:p>
        <w:p w14:paraId="17E6D127" w14:textId="4DF9A5A2" w:rsidR="00DC7754" w:rsidRDefault="00DC7754">
          <w:pPr>
            <w:pStyle w:val="TOC3"/>
            <w:tabs>
              <w:tab w:val="right" w:leader="dot" w:pos="9016"/>
            </w:tabs>
            <w:rPr>
              <w:rFonts w:eastAsiaTheme="minorEastAsia"/>
              <w:noProof/>
              <w:sz w:val="24"/>
              <w:szCs w:val="24"/>
              <w:lang w:eastAsia="en-GB"/>
            </w:rPr>
          </w:pPr>
          <w:hyperlink w:anchor="_Toc190004483" w:history="1">
            <w:r w:rsidRPr="00107632">
              <w:rPr>
                <w:rStyle w:val="Hyperlink"/>
                <w:noProof/>
              </w:rPr>
              <w:t>Success Criteria</w:t>
            </w:r>
            <w:r>
              <w:rPr>
                <w:noProof/>
                <w:webHidden/>
              </w:rPr>
              <w:tab/>
            </w:r>
            <w:r>
              <w:rPr>
                <w:noProof/>
                <w:webHidden/>
              </w:rPr>
              <w:fldChar w:fldCharType="begin"/>
            </w:r>
            <w:r>
              <w:rPr>
                <w:noProof/>
                <w:webHidden/>
              </w:rPr>
              <w:instrText xml:space="preserve"> PAGEREF _Toc190004483 \h </w:instrText>
            </w:r>
            <w:r>
              <w:rPr>
                <w:noProof/>
                <w:webHidden/>
              </w:rPr>
            </w:r>
            <w:r>
              <w:rPr>
                <w:noProof/>
                <w:webHidden/>
              </w:rPr>
              <w:fldChar w:fldCharType="separate"/>
            </w:r>
            <w:r>
              <w:rPr>
                <w:noProof/>
                <w:webHidden/>
              </w:rPr>
              <w:t>231</w:t>
            </w:r>
            <w:r>
              <w:rPr>
                <w:noProof/>
                <w:webHidden/>
              </w:rPr>
              <w:fldChar w:fldCharType="end"/>
            </w:r>
          </w:hyperlink>
        </w:p>
        <w:p w14:paraId="0CF27E0B" w14:textId="62166988" w:rsidR="00DC7754" w:rsidRDefault="00DC7754">
          <w:pPr>
            <w:pStyle w:val="TOC3"/>
            <w:tabs>
              <w:tab w:val="right" w:leader="dot" w:pos="9016"/>
            </w:tabs>
            <w:rPr>
              <w:rFonts w:eastAsiaTheme="minorEastAsia"/>
              <w:noProof/>
              <w:sz w:val="24"/>
              <w:szCs w:val="24"/>
              <w:lang w:eastAsia="en-GB"/>
            </w:rPr>
          </w:pPr>
          <w:hyperlink w:anchor="_Toc190004484" w:history="1">
            <w:r w:rsidRPr="00107632">
              <w:rPr>
                <w:rStyle w:val="Hyperlink"/>
                <w:noProof/>
              </w:rPr>
              <w:t>Limitations</w:t>
            </w:r>
            <w:r>
              <w:rPr>
                <w:noProof/>
                <w:webHidden/>
              </w:rPr>
              <w:tab/>
            </w:r>
            <w:r>
              <w:rPr>
                <w:noProof/>
                <w:webHidden/>
              </w:rPr>
              <w:fldChar w:fldCharType="begin"/>
            </w:r>
            <w:r>
              <w:rPr>
                <w:noProof/>
                <w:webHidden/>
              </w:rPr>
              <w:instrText xml:space="preserve"> PAGEREF _Toc190004484 \h </w:instrText>
            </w:r>
            <w:r>
              <w:rPr>
                <w:noProof/>
                <w:webHidden/>
              </w:rPr>
            </w:r>
            <w:r>
              <w:rPr>
                <w:noProof/>
                <w:webHidden/>
              </w:rPr>
              <w:fldChar w:fldCharType="separate"/>
            </w:r>
            <w:r>
              <w:rPr>
                <w:noProof/>
                <w:webHidden/>
              </w:rPr>
              <w:t>232</w:t>
            </w:r>
            <w:r>
              <w:rPr>
                <w:noProof/>
                <w:webHidden/>
              </w:rPr>
              <w:fldChar w:fldCharType="end"/>
            </w:r>
          </w:hyperlink>
        </w:p>
        <w:p w14:paraId="4DDA1A4D" w14:textId="79BB762E" w:rsidR="00DC7754" w:rsidRDefault="00DC7754">
          <w:pPr>
            <w:pStyle w:val="TOC2"/>
            <w:tabs>
              <w:tab w:val="right" w:leader="dot" w:pos="9016"/>
            </w:tabs>
            <w:rPr>
              <w:rFonts w:eastAsiaTheme="minorEastAsia"/>
              <w:noProof/>
              <w:sz w:val="24"/>
              <w:szCs w:val="24"/>
              <w:lang w:eastAsia="en-GB"/>
            </w:rPr>
          </w:pPr>
          <w:hyperlink w:anchor="_Toc190004485" w:history="1">
            <w:r w:rsidRPr="00107632">
              <w:rPr>
                <w:rStyle w:val="Hyperlink"/>
                <w:noProof/>
              </w:rPr>
              <w:t>Maintenance</w:t>
            </w:r>
            <w:r>
              <w:rPr>
                <w:noProof/>
                <w:webHidden/>
              </w:rPr>
              <w:tab/>
            </w:r>
            <w:r>
              <w:rPr>
                <w:noProof/>
                <w:webHidden/>
              </w:rPr>
              <w:fldChar w:fldCharType="begin"/>
            </w:r>
            <w:r>
              <w:rPr>
                <w:noProof/>
                <w:webHidden/>
              </w:rPr>
              <w:instrText xml:space="preserve"> PAGEREF _Toc190004485 \h </w:instrText>
            </w:r>
            <w:r>
              <w:rPr>
                <w:noProof/>
                <w:webHidden/>
              </w:rPr>
            </w:r>
            <w:r>
              <w:rPr>
                <w:noProof/>
                <w:webHidden/>
              </w:rPr>
              <w:fldChar w:fldCharType="separate"/>
            </w:r>
            <w:r>
              <w:rPr>
                <w:noProof/>
                <w:webHidden/>
              </w:rPr>
              <w:t>235</w:t>
            </w:r>
            <w:r>
              <w:rPr>
                <w:noProof/>
                <w:webHidden/>
              </w:rPr>
              <w:fldChar w:fldCharType="end"/>
            </w:r>
          </w:hyperlink>
        </w:p>
        <w:p w14:paraId="432FDF8D" w14:textId="49F1238F" w:rsidR="00DC7754" w:rsidRDefault="00DC7754">
          <w:pPr>
            <w:pStyle w:val="TOC1"/>
            <w:tabs>
              <w:tab w:val="right" w:leader="dot" w:pos="9016"/>
            </w:tabs>
            <w:rPr>
              <w:rFonts w:eastAsiaTheme="minorEastAsia"/>
              <w:noProof/>
              <w:sz w:val="24"/>
              <w:szCs w:val="24"/>
              <w:lang w:eastAsia="en-GB"/>
            </w:rPr>
          </w:pPr>
          <w:hyperlink w:anchor="_Toc190004486" w:history="1">
            <w:r w:rsidRPr="00107632">
              <w:rPr>
                <w:rStyle w:val="Hyperlink"/>
                <w:noProof/>
              </w:rPr>
              <w:t>Appendix</w:t>
            </w:r>
            <w:r>
              <w:rPr>
                <w:noProof/>
                <w:webHidden/>
              </w:rPr>
              <w:tab/>
            </w:r>
            <w:r>
              <w:rPr>
                <w:noProof/>
                <w:webHidden/>
              </w:rPr>
              <w:fldChar w:fldCharType="begin"/>
            </w:r>
            <w:r>
              <w:rPr>
                <w:noProof/>
                <w:webHidden/>
              </w:rPr>
              <w:instrText xml:space="preserve"> PAGEREF _Toc190004486 \h </w:instrText>
            </w:r>
            <w:r>
              <w:rPr>
                <w:noProof/>
                <w:webHidden/>
              </w:rPr>
            </w:r>
            <w:r>
              <w:rPr>
                <w:noProof/>
                <w:webHidden/>
              </w:rPr>
              <w:fldChar w:fldCharType="separate"/>
            </w:r>
            <w:r>
              <w:rPr>
                <w:noProof/>
                <w:webHidden/>
              </w:rPr>
              <w:t>235</w:t>
            </w:r>
            <w:r>
              <w:rPr>
                <w:noProof/>
                <w:webHidden/>
              </w:rPr>
              <w:fldChar w:fldCharType="end"/>
            </w:r>
          </w:hyperlink>
        </w:p>
        <w:p w14:paraId="1EA00D6D" w14:textId="0C9E05EC" w:rsidR="00DC7754" w:rsidRDefault="00DC7754">
          <w:pPr>
            <w:pStyle w:val="TOC2"/>
            <w:tabs>
              <w:tab w:val="right" w:leader="dot" w:pos="9016"/>
            </w:tabs>
            <w:rPr>
              <w:rFonts w:eastAsiaTheme="minorEastAsia"/>
              <w:noProof/>
              <w:sz w:val="24"/>
              <w:szCs w:val="24"/>
              <w:lang w:eastAsia="en-GB"/>
            </w:rPr>
          </w:pPr>
          <w:hyperlink w:anchor="_Toc190004487" w:history="1">
            <w:r w:rsidRPr="00107632">
              <w:rPr>
                <w:rStyle w:val="Hyperlink"/>
                <w:noProof/>
              </w:rPr>
              <w:t>Main.py</w:t>
            </w:r>
            <w:r>
              <w:rPr>
                <w:noProof/>
                <w:webHidden/>
              </w:rPr>
              <w:tab/>
            </w:r>
            <w:r>
              <w:rPr>
                <w:noProof/>
                <w:webHidden/>
              </w:rPr>
              <w:fldChar w:fldCharType="begin"/>
            </w:r>
            <w:r>
              <w:rPr>
                <w:noProof/>
                <w:webHidden/>
              </w:rPr>
              <w:instrText xml:space="preserve"> PAGEREF _Toc190004487 \h </w:instrText>
            </w:r>
            <w:r>
              <w:rPr>
                <w:noProof/>
                <w:webHidden/>
              </w:rPr>
            </w:r>
            <w:r>
              <w:rPr>
                <w:noProof/>
                <w:webHidden/>
              </w:rPr>
              <w:fldChar w:fldCharType="separate"/>
            </w:r>
            <w:r>
              <w:rPr>
                <w:noProof/>
                <w:webHidden/>
              </w:rPr>
              <w:t>235</w:t>
            </w:r>
            <w:r>
              <w:rPr>
                <w:noProof/>
                <w:webHidden/>
              </w:rPr>
              <w:fldChar w:fldCharType="end"/>
            </w:r>
          </w:hyperlink>
        </w:p>
        <w:p w14:paraId="7D2FC2F8" w14:textId="23A1966A" w:rsidR="00DC7754" w:rsidRDefault="00DC7754">
          <w:pPr>
            <w:pStyle w:val="TOC2"/>
            <w:tabs>
              <w:tab w:val="right" w:leader="dot" w:pos="9016"/>
            </w:tabs>
            <w:rPr>
              <w:rFonts w:eastAsiaTheme="minorEastAsia"/>
              <w:noProof/>
              <w:sz w:val="24"/>
              <w:szCs w:val="24"/>
              <w:lang w:eastAsia="en-GB"/>
            </w:rPr>
          </w:pPr>
          <w:hyperlink w:anchor="_Toc190004488" w:history="1">
            <w:r w:rsidRPr="00107632">
              <w:rPr>
                <w:rStyle w:val="Hyperlink"/>
                <w:noProof/>
              </w:rPr>
              <w:t>validation.py</w:t>
            </w:r>
            <w:r>
              <w:rPr>
                <w:noProof/>
                <w:webHidden/>
              </w:rPr>
              <w:tab/>
            </w:r>
            <w:r>
              <w:rPr>
                <w:noProof/>
                <w:webHidden/>
              </w:rPr>
              <w:fldChar w:fldCharType="begin"/>
            </w:r>
            <w:r>
              <w:rPr>
                <w:noProof/>
                <w:webHidden/>
              </w:rPr>
              <w:instrText xml:space="preserve"> PAGEREF _Toc190004488 \h </w:instrText>
            </w:r>
            <w:r>
              <w:rPr>
                <w:noProof/>
                <w:webHidden/>
              </w:rPr>
            </w:r>
            <w:r>
              <w:rPr>
                <w:noProof/>
                <w:webHidden/>
              </w:rPr>
              <w:fldChar w:fldCharType="separate"/>
            </w:r>
            <w:r>
              <w:rPr>
                <w:noProof/>
                <w:webHidden/>
              </w:rPr>
              <w:t>246</w:t>
            </w:r>
            <w:r>
              <w:rPr>
                <w:noProof/>
                <w:webHidden/>
              </w:rPr>
              <w:fldChar w:fldCharType="end"/>
            </w:r>
          </w:hyperlink>
        </w:p>
        <w:p w14:paraId="2C57A306" w14:textId="2BEBC065" w:rsidR="00DC7754" w:rsidRDefault="00DC7754">
          <w:pPr>
            <w:pStyle w:val="TOC2"/>
            <w:tabs>
              <w:tab w:val="right" w:leader="dot" w:pos="9016"/>
            </w:tabs>
            <w:rPr>
              <w:rFonts w:eastAsiaTheme="minorEastAsia"/>
              <w:noProof/>
              <w:sz w:val="24"/>
              <w:szCs w:val="24"/>
              <w:lang w:eastAsia="en-GB"/>
            </w:rPr>
          </w:pPr>
          <w:hyperlink w:anchor="_Toc190004489" w:history="1">
            <w:r w:rsidRPr="00107632">
              <w:rPr>
                <w:rStyle w:val="Hyperlink"/>
                <w:noProof/>
              </w:rPr>
              <w:t>cube.py</w:t>
            </w:r>
            <w:r>
              <w:rPr>
                <w:noProof/>
                <w:webHidden/>
              </w:rPr>
              <w:tab/>
            </w:r>
            <w:r>
              <w:rPr>
                <w:noProof/>
                <w:webHidden/>
              </w:rPr>
              <w:fldChar w:fldCharType="begin"/>
            </w:r>
            <w:r>
              <w:rPr>
                <w:noProof/>
                <w:webHidden/>
              </w:rPr>
              <w:instrText xml:space="preserve"> PAGEREF _Toc190004489 \h </w:instrText>
            </w:r>
            <w:r>
              <w:rPr>
                <w:noProof/>
                <w:webHidden/>
              </w:rPr>
            </w:r>
            <w:r>
              <w:rPr>
                <w:noProof/>
                <w:webHidden/>
              </w:rPr>
              <w:fldChar w:fldCharType="separate"/>
            </w:r>
            <w:r>
              <w:rPr>
                <w:noProof/>
                <w:webHidden/>
              </w:rPr>
              <w:t>249</w:t>
            </w:r>
            <w:r>
              <w:rPr>
                <w:noProof/>
                <w:webHidden/>
              </w:rPr>
              <w:fldChar w:fldCharType="end"/>
            </w:r>
          </w:hyperlink>
        </w:p>
        <w:p w14:paraId="3915EBA1" w14:textId="15A367E4" w:rsidR="00DC7754" w:rsidRDefault="00DC7754">
          <w:pPr>
            <w:pStyle w:val="TOC2"/>
            <w:tabs>
              <w:tab w:val="right" w:leader="dot" w:pos="9016"/>
            </w:tabs>
            <w:rPr>
              <w:rFonts w:eastAsiaTheme="minorEastAsia"/>
              <w:noProof/>
              <w:sz w:val="24"/>
              <w:szCs w:val="24"/>
              <w:lang w:eastAsia="en-GB"/>
            </w:rPr>
          </w:pPr>
          <w:hyperlink w:anchor="_Toc190004490" w:history="1">
            <w:r w:rsidRPr="00107632">
              <w:rPr>
                <w:rStyle w:val="Hyperlink"/>
                <w:noProof/>
              </w:rPr>
              <w:t>features.py</w:t>
            </w:r>
            <w:r>
              <w:rPr>
                <w:noProof/>
                <w:webHidden/>
              </w:rPr>
              <w:tab/>
            </w:r>
            <w:r>
              <w:rPr>
                <w:noProof/>
                <w:webHidden/>
              </w:rPr>
              <w:fldChar w:fldCharType="begin"/>
            </w:r>
            <w:r>
              <w:rPr>
                <w:noProof/>
                <w:webHidden/>
              </w:rPr>
              <w:instrText xml:space="preserve"> PAGEREF _Toc190004490 \h </w:instrText>
            </w:r>
            <w:r>
              <w:rPr>
                <w:noProof/>
                <w:webHidden/>
              </w:rPr>
            </w:r>
            <w:r>
              <w:rPr>
                <w:noProof/>
                <w:webHidden/>
              </w:rPr>
              <w:fldChar w:fldCharType="separate"/>
            </w:r>
            <w:r>
              <w:rPr>
                <w:noProof/>
                <w:webHidden/>
              </w:rPr>
              <w:t>270</w:t>
            </w:r>
            <w:r>
              <w:rPr>
                <w:noProof/>
                <w:webHidden/>
              </w:rPr>
              <w:fldChar w:fldCharType="end"/>
            </w:r>
          </w:hyperlink>
        </w:p>
        <w:p w14:paraId="18FD6026" w14:textId="2769793F" w:rsidR="00DC7754" w:rsidRDefault="00DC7754">
          <w:pPr>
            <w:pStyle w:val="TOC2"/>
            <w:tabs>
              <w:tab w:val="right" w:leader="dot" w:pos="9016"/>
            </w:tabs>
            <w:rPr>
              <w:rFonts w:eastAsiaTheme="minorEastAsia"/>
              <w:noProof/>
              <w:sz w:val="24"/>
              <w:szCs w:val="24"/>
              <w:lang w:eastAsia="en-GB"/>
            </w:rPr>
          </w:pPr>
          <w:hyperlink w:anchor="_Toc190004491" w:history="1">
            <w:r w:rsidRPr="00107632">
              <w:rPr>
                <w:rStyle w:val="Hyperlink"/>
                <w:noProof/>
              </w:rPr>
              <w:t>game_data.py</w:t>
            </w:r>
            <w:r>
              <w:rPr>
                <w:noProof/>
                <w:webHidden/>
              </w:rPr>
              <w:tab/>
            </w:r>
            <w:r>
              <w:rPr>
                <w:noProof/>
                <w:webHidden/>
              </w:rPr>
              <w:fldChar w:fldCharType="begin"/>
            </w:r>
            <w:r>
              <w:rPr>
                <w:noProof/>
                <w:webHidden/>
              </w:rPr>
              <w:instrText xml:space="preserve"> PAGEREF _Toc190004491 \h </w:instrText>
            </w:r>
            <w:r>
              <w:rPr>
                <w:noProof/>
                <w:webHidden/>
              </w:rPr>
            </w:r>
            <w:r>
              <w:rPr>
                <w:noProof/>
                <w:webHidden/>
              </w:rPr>
              <w:fldChar w:fldCharType="separate"/>
            </w:r>
            <w:r>
              <w:rPr>
                <w:noProof/>
                <w:webHidden/>
              </w:rPr>
              <w:t>284</w:t>
            </w:r>
            <w:r>
              <w:rPr>
                <w:noProof/>
                <w:webHidden/>
              </w:rPr>
              <w:fldChar w:fldCharType="end"/>
            </w:r>
          </w:hyperlink>
        </w:p>
        <w:p w14:paraId="4B5E516B" w14:textId="1A6CEB7B" w:rsidR="00DC7754" w:rsidRDefault="00DC7754">
          <w:pPr>
            <w:pStyle w:val="TOC2"/>
            <w:tabs>
              <w:tab w:val="right" w:leader="dot" w:pos="9016"/>
            </w:tabs>
            <w:rPr>
              <w:rFonts w:eastAsiaTheme="minorEastAsia"/>
              <w:noProof/>
              <w:sz w:val="24"/>
              <w:szCs w:val="24"/>
              <w:lang w:eastAsia="en-GB"/>
            </w:rPr>
          </w:pPr>
          <w:hyperlink w:anchor="_Toc190004492" w:history="1">
            <w:r w:rsidRPr="00107632">
              <w:rPr>
                <w:rStyle w:val="Hyperlink"/>
                <w:noProof/>
              </w:rPr>
              <w:t>interface.py</w:t>
            </w:r>
            <w:r>
              <w:rPr>
                <w:noProof/>
                <w:webHidden/>
              </w:rPr>
              <w:tab/>
            </w:r>
            <w:r>
              <w:rPr>
                <w:noProof/>
                <w:webHidden/>
              </w:rPr>
              <w:fldChar w:fldCharType="begin"/>
            </w:r>
            <w:r>
              <w:rPr>
                <w:noProof/>
                <w:webHidden/>
              </w:rPr>
              <w:instrText xml:space="preserve"> PAGEREF _Toc190004492 \h </w:instrText>
            </w:r>
            <w:r>
              <w:rPr>
                <w:noProof/>
                <w:webHidden/>
              </w:rPr>
            </w:r>
            <w:r>
              <w:rPr>
                <w:noProof/>
                <w:webHidden/>
              </w:rPr>
              <w:fldChar w:fldCharType="separate"/>
            </w:r>
            <w:r>
              <w:rPr>
                <w:noProof/>
                <w:webHidden/>
              </w:rPr>
              <w:t>290</w:t>
            </w:r>
            <w:r>
              <w:rPr>
                <w:noProof/>
                <w:webHidden/>
              </w:rPr>
              <w:fldChar w:fldCharType="end"/>
            </w:r>
          </w:hyperlink>
        </w:p>
        <w:p w14:paraId="7C6657E0" w14:textId="6A464FEC" w:rsidR="00DC7754" w:rsidRDefault="00DC7754">
          <w:pPr>
            <w:pStyle w:val="TOC2"/>
            <w:tabs>
              <w:tab w:val="right" w:leader="dot" w:pos="9016"/>
            </w:tabs>
            <w:rPr>
              <w:rFonts w:eastAsiaTheme="minorEastAsia"/>
              <w:noProof/>
              <w:sz w:val="24"/>
              <w:szCs w:val="24"/>
              <w:lang w:eastAsia="en-GB"/>
            </w:rPr>
          </w:pPr>
          <w:hyperlink w:anchor="_Toc190004493" w:history="1">
            <w:r w:rsidRPr="00107632">
              <w:rPr>
                <w:rStyle w:val="Hyperlink"/>
                <w:noProof/>
              </w:rPr>
              <w:t>user_data.py</w:t>
            </w:r>
            <w:r>
              <w:rPr>
                <w:noProof/>
                <w:webHidden/>
              </w:rPr>
              <w:tab/>
            </w:r>
            <w:r>
              <w:rPr>
                <w:noProof/>
                <w:webHidden/>
              </w:rPr>
              <w:fldChar w:fldCharType="begin"/>
            </w:r>
            <w:r>
              <w:rPr>
                <w:noProof/>
                <w:webHidden/>
              </w:rPr>
              <w:instrText xml:space="preserve"> PAGEREF _Toc190004493 \h </w:instrText>
            </w:r>
            <w:r>
              <w:rPr>
                <w:noProof/>
                <w:webHidden/>
              </w:rPr>
            </w:r>
            <w:r>
              <w:rPr>
                <w:noProof/>
                <w:webHidden/>
              </w:rPr>
              <w:fldChar w:fldCharType="separate"/>
            </w:r>
            <w:r>
              <w:rPr>
                <w:noProof/>
                <w:webHidden/>
              </w:rPr>
              <w:t>296</w:t>
            </w:r>
            <w:r>
              <w:rPr>
                <w:noProof/>
                <w:webHidden/>
              </w:rPr>
              <w:fldChar w:fldCharType="end"/>
            </w:r>
          </w:hyperlink>
        </w:p>
        <w:p w14:paraId="7D461CB0" w14:textId="60B73477" w:rsidR="00DC7754" w:rsidRDefault="00DC7754">
          <w:pPr>
            <w:pStyle w:val="TOC2"/>
            <w:tabs>
              <w:tab w:val="right" w:leader="dot" w:pos="9016"/>
            </w:tabs>
            <w:rPr>
              <w:rFonts w:eastAsiaTheme="minorEastAsia"/>
              <w:noProof/>
              <w:sz w:val="24"/>
              <w:szCs w:val="24"/>
              <w:lang w:eastAsia="en-GB"/>
            </w:rPr>
          </w:pPr>
          <w:hyperlink w:anchor="_Toc190004494" w:history="1">
            <w:r w:rsidRPr="00107632">
              <w:rPr>
                <w:rStyle w:val="Hyperlink"/>
                <w:noProof/>
              </w:rPr>
              <w:t>tools.py</w:t>
            </w:r>
            <w:r>
              <w:rPr>
                <w:noProof/>
                <w:webHidden/>
              </w:rPr>
              <w:tab/>
            </w:r>
            <w:r>
              <w:rPr>
                <w:noProof/>
                <w:webHidden/>
              </w:rPr>
              <w:fldChar w:fldCharType="begin"/>
            </w:r>
            <w:r>
              <w:rPr>
                <w:noProof/>
                <w:webHidden/>
              </w:rPr>
              <w:instrText xml:space="preserve"> PAGEREF _Toc190004494 \h </w:instrText>
            </w:r>
            <w:r>
              <w:rPr>
                <w:noProof/>
                <w:webHidden/>
              </w:rPr>
            </w:r>
            <w:r>
              <w:rPr>
                <w:noProof/>
                <w:webHidden/>
              </w:rPr>
              <w:fldChar w:fldCharType="separate"/>
            </w:r>
            <w:r>
              <w:rPr>
                <w:noProof/>
                <w:webHidden/>
              </w:rPr>
              <w:t>303</w:t>
            </w:r>
            <w:r>
              <w:rPr>
                <w:noProof/>
                <w:webHidden/>
              </w:rPr>
              <w:fldChar w:fldCharType="end"/>
            </w:r>
          </w:hyperlink>
        </w:p>
        <w:p w14:paraId="6067E76E" w14:textId="05C796EF" w:rsidR="00871A02" w:rsidRDefault="00871A02">
          <w:r>
            <w:rPr>
              <w:b/>
              <w:bCs/>
              <w:noProof/>
            </w:rPr>
            <w:fldChar w:fldCharType="end"/>
          </w:r>
        </w:p>
      </w:sdtContent>
    </w:sdt>
    <w:p w14:paraId="4024E5CF" w14:textId="77777777" w:rsidR="009E0272" w:rsidRDefault="009E0272"/>
    <w:p w14:paraId="7143CB43" w14:textId="77777777" w:rsidR="009E0272" w:rsidRDefault="009E0272"/>
    <w:p w14:paraId="49D43C2F" w14:textId="77777777" w:rsidR="009E0272" w:rsidRDefault="009E0272"/>
    <w:p w14:paraId="4F790677" w14:textId="77777777" w:rsidR="009E0272" w:rsidRDefault="009E0272"/>
    <w:p w14:paraId="4A31BF66" w14:textId="77777777" w:rsidR="00C33B46" w:rsidRDefault="00C33B46" w:rsidP="00C33B46">
      <w:pPr>
        <w:pStyle w:val="Heading1"/>
      </w:pPr>
      <w:bookmarkStart w:id="0" w:name="_Toc190004431"/>
      <w:r>
        <w:lastRenderedPageBreak/>
        <w:t>Glossary</w:t>
      </w:r>
      <w:bookmarkEnd w:id="0"/>
    </w:p>
    <w:p w14:paraId="718891F4" w14:textId="77777777" w:rsidR="00C33B46" w:rsidRDefault="00C33B46" w:rsidP="00C33B46">
      <w:r>
        <w:t>Cuber(s) – a person (or group of people) who regularly play with a Rubik’s Cube</w:t>
      </w:r>
    </w:p>
    <w:p w14:paraId="1F543F0B" w14:textId="77777777" w:rsidR="00C33B46" w:rsidRDefault="00C33B46" w:rsidP="00C33B46">
      <w:r>
        <w:t>Speed Cuber(s) – a person (or group of people) who enjoy solving a Rubik’s Cube as fast as possible</w:t>
      </w:r>
    </w:p>
    <w:p w14:paraId="7E035725" w14:textId="77777777" w:rsidR="00C33B46" w:rsidRPr="00887823" w:rsidRDefault="00C33B46" w:rsidP="00C33B46">
      <w:r>
        <w:t>Cubing – Solving, or attempting to solve, a Rubik’s cube</w:t>
      </w:r>
    </w:p>
    <w:p w14:paraId="29374D09" w14:textId="77777777" w:rsidR="00887823" w:rsidRDefault="00887823"/>
    <w:p w14:paraId="5145A7E5" w14:textId="77777777" w:rsidR="00F3212E" w:rsidRDefault="00F3212E" w:rsidP="00F3212E">
      <w:pPr>
        <w:pStyle w:val="Heading1"/>
      </w:pPr>
      <w:bookmarkStart w:id="1" w:name="_Toc190004432"/>
      <w:r>
        <w:t>GitHub</w:t>
      </w:r>
      <w:bookmarkEnd w:id="1"/>
    </w:p>
    <w:p w14:paraId="7846EC81" w14:textId="77777777" w:rsidR="00F3212E" w:rsidRDefault="00F3212E" w:rsidP="00F3212E">
      <w:r>
        <w:t>GitHub is an expansion upon the Git service which allow programs to be shared and collaborated on.</w:t>
      </w:r>
    </w:p>
    <w:p w14:paraId="53EC1BC8" w14:textId="77777777" w:rsidR="00F3212E" w:rsidRDefault="00F3212E" w:rsidP="00F3212E">
      <w:r>
        <w:t>Git is a version history manager that allows you to edit expand upon your code without worry of breaking it, as you can simply rollback to a working version.</w:t>
      </w:r>
    </w:p>
    <w:p w14:paraId="23F29882" w14:textId="77777777" w:rsidR="00F3212E" w:rsidRDefault="00F3212E" w:rsidP="00F3212E"/>
    <w:p w14:paraId="2CD16654" w14:textId="77777777" w:rsidR="00F3212E" w:rsidRPr="00754EFA" w:rsidRDefault="00F3212E" w:rsidP="00F3212E">
      <w:r>
        <w:t xml:space="preserve">Whilst restrictions on school computers have made this difficult, I have tried my best to manage my Rubik’s cube project with Git and GitHub, and as such my code can also be found at </w:t>
      </w:r>
      <w:hyperlink r:id="rId8" w:history="1">
        <w:r w:rsidRPr="002E0E87">
          <w:rPr>
            <w:rStyle w:val="Hyperlink"/>
          </w:rPr>
          <w:t>s-flegg/Rubiks-cube: My A-Level coursework project.</w:t>
        </w:r>
      </w:hyperlink>
    </w:p>
    <w:p w14:paraId="55C43566" w14:textId="77777777" w:rsidR="00C33B46" w:rsidRDefault="00C33B46"/>
    <w:p w14:paraId="51735129" w14:textId="77777777" w:rsidR="00887823" w:rsidRDefault="00887823"/>
    <w:p w14:paraId="1E697B8D" w14:textId="3DBD794A" w:rsidR="009E0272" w:rsidRPr="009E0272" w:rsidRDefault="009E0272" w:rsidP="009E0272">
      <w:pPr>
        <w:pStyle w:val="Heading1"/>
      </w:pPr>
      <w:bookmarkStart w:id="2" w:name="_Toc190004433"/>
      <w:r w:rsidRPr="009E0272">
        <w:t>Analysis</w:t>
      </w:r>
      <w:del w:id="3" w:author="Samuel Flegg" w:date="2025-02-06T08:29:00Z" w16du:dateUtc="2025-02-06T08:29:00Z">
        <w:r w:rsidR="007D28BB" w:rsidDel="00CE3C98">
          <w:delText xml:space="preserve"> of the problem</w:delText>
        </w:r>
      </w:del>
      <w:bookmarkEnd w:id="2"/>
    </w:p>
    <w:p w14:paraId="37BE8E0B" w14:textId="77777777" w:rsidR="007868AE" w:rsidRDefault="007868AE" w:rsidP="007868AE">
      <w:pPr>
        <w:pStyle w:val="Heading2"/>
      </w:pPr>
      <w:bookmarkStart w:id="4" w:name="_Toc190004434"/>
      <w:r>
        <w:t>Problem Identification</w:t>
      </w:r>
      <w:bookmarkEnd w:id="4"/>
    </w:p>
    <w:p w14:paraId="245BFC36" w14:textId="77777777" w:rsidR="007868AE" w:rsidRDefault="007868AE" w:rsidP="007868AE">
      <w:r>
        <w:t>For my coursework project I am going to create a Rubik’s Cube game – the core principle of a Rubik’s “cube”, regardless of if they are a cube or not, is dividing each face of the shape into coloured shapes, with each face having a different colour. The rows and columns of the shape can then be rotated, mixing up the colours. The goal is to return the shape to its original state, with each face being only one colour.</w:t>
      </w:r>
    </w:p>
    <w:p w14:paraId="77E770A4" w14:textId="77777777" w:rsidR="007868AE" w:rsidRDefault="007868AE" w:rsidP="007868AE"/>
    <w:p w14:paraId="04D9394B" w14:textId="77777777" w:rsidR="007868AE" w:rsidRPr="007D28BB" w:rsidRDefault="007868AE" w:rsidP="007868AE">
      <w:r>
        <w:t>The main focus of my game will be the traditional Rubik’s Cube, a 3x3x3 cube. Whilst some examples of this already exist, I believe many of the currently available options have clunky and confusing controls that make it harder to solve the Rubik’s Cube. They also tend to be rather barebones – lacking any additional features. As such, my goal for the program will be to provide a highly functional and easy to use program, that will hopefully provide users more enjoyment than other programs.</w:t>
      </w:r>
    </w:p>
    <w:p w14:paraId="03EE6973" w14:textId="77777777" w:rsidR="005A1D62" w:rsidRDefault="005A1D62" w:rsidP="00474931"/>
    <w:p w14:paraId="00503B70" w14:textId="77777777" w:rsidR="00661A3A" w:rsidRDefault="00661A3A">
      <w:pPr>
        <w:pStyle w:val="Heading2"/>
        <w:pPrChange w:id="5" w:author="Samuel Flegg" w:date="2025-01-30T10:02:00Z" w16du:dateUtc="2025-01-30T10:02:00Z">
          <w:pPr>
            <w:pStyle w:val="Heading3"/>
          </w:pPr>
        </w:pPrChange>
      </w:pPr>
      <w:bookmarkStart w:id="6" w:name="_Toc190004435"/>
      <w:r>
        <w:lastRenderedPageBreak/>
        <w:t>Computational Approaches</w:t>
      </w:r>
      <w:bookmarkEnd w:id="6"/>
    </w:p>
    <w:p w14:paraId="2104E8D8" w14:textId="77777777" w:rsidR="00661A3A" w:rsidRDefault="00661A3A" w:rsidP="00661A3A">
      <w:r>
        <w:t>I will be utilising abstraction to simplify the requirements into the barebones of what is required. This will allow for a more functional program with less unnecessary components that could confuse the user and/or make it harder to develop. For example, the first version of my cube will likely be a 2D net, as this can convey all the same information whilst being significantly easier to code. This makes it easier to make the code as problems are easier to understand and have less requirements. However, as I believe some less abstract features are crucial for the program – e.g. being able to show the cube in 3d – this abstraction will be removed in later versions. This will still make it easier to make the less abstract features as I can work up to them and have a reference as I make it.</w:t>
      </w:r>
    </w:p>
    <w:p w14:paraId="54655FF0" w14:textId="77777777" w:rsidR="00661A3A" w:rsidRDefault="00661A3A" w:rsidP="00661A3A"/>
    <w:p w14:paraId="501E6EA0" w14:textId="77777777" w:rsidR="00661A3A" w:rsidRDefault="00661A3A" w:rsidP="00661A3A">
      <w:r>
        <w:t>Decomposition will also be used to significantly reduce the coding requirements. This involves breaking the code required to solve a problem into individual steps, or functions. This will allow for significantly less code as functions can be called multiple times. Additionally, it will make it easier to understand what each bit of code is doing in the case that it is later edited. For example, every possible way to interact with a cube can be achieved with 9 functions: 3 vertical turns, 3 horizontal turns, and 3 ways to rotate the entire cube. These functions can then build to other moves or be called directly.</w:t>
      </w:r>
    </w:p>
    <w:p w14:paraId="3A86D44E" w14:textId="77777777" w:rsidR="00661A3A" w:rsidRDefault="00661A3A" w:rsidP="00661A3A"/>
    <w:p w14:paraId="618B888E" w14:textId="77777777" w:rsidR="00661A3A" w:rsidRDefault="00661A3A" w:rsidP="00661A3A">
      <w:r>
        <w:t xml:space="preserve">I may also utilise concurrency. This means having multiple pieces of code running at the same time, for example the main Rubik’s cube code and perhaps a save feature that automatically updates in case that the program crashes/ failures. This will allow for things to be processed quicker as multiple things can be done simultaneously. </w:t>
      </w:r>
    </w:p>
    <w:p w14:paraId="41028FB8" w14:textId="77777777" w:rsidR="00661A3A" w:rsidRDefault="00661A3A" w:rsidP="00661A3A"/>
    <w:p w14:paraId="1A506169" w14:textId="57FC3EAC" w:rsidR="00661A3A" w:rsidRPr="00474931" w:rsidRDefault="00661A3A" w:rsidP="00661A3A">
      <w:r>
        <w:t xml:space="preserve">I will also utilise backtracking, as this will allow me to repeatedly develop and improve my code, from the entire program down to individual functions, whilst ensuring no major errors are made. I may use Git to do this, as this will allow me to easily make backups of my code with comments so that I know what changes between each backup. </w:t>
      </w:r>
    </w:p>
    <w:p w14:paraId="332C7FD1" w14:textId="7CB2D284" w:rsidR="00C75BCC" w:rsidRDefault="007C110C" w:rsidP="007C110C">
      <w:pPr>
        <w:pStyle w:val="Heading2"/>
      </w:pPr>
      <w:bookmarkStart w:id="7" w:name="_Toc190004436"/>
      <w:r>
        <w:t>Stakeholders</w:t>
      </w:r>
      <w:bookmarkEnd w:id="7"/>
    </w:p>
    <w:tbl>
      <w:tblPr>
        <w:tblStyle w:val="TableGrid"/>
        <w:tblW w:w="0" w:type="auto"/>
        <w:tblLook w:val="04A0" w:firstRow="1" w:lastRow="0" w:firstColumn="1" w:lastColumn="0" w:noHBand="0" w:noVBand="1"/>
      </w:tblPr>
      <w:tblGrid>
        <w:gridCol w:w="2254"/>
        <w:gridCol w:w="2254"/>
        <w:gridCol w:w="2254"/>
        <w:gridCol w:w="2254"/>
        <w:tblGridChange w:id="8">
          <w:tblGrid>
            <w:gridCol w:w="2254"/>
            <w:gridCol w:w="2254"/>
            <w:gridCol w:w="2254"/>
            <w:gridCol w:w="2254"/>
          </w:tblGrid>
        </w:tblGridChange>
      </w:tblGrid>
      <w:tr w:rsidR="0061498D" w14:paraId="7213EE36" w14:textId="77777777" w:rsidTr="00376C7D">
        <w:trPr>
          <w:cantSplit/>
        </w:trPr>
        <w:tc>
          <w:tcPr>
            <w:tcW w:w="2254" w:type="dxa"/>
            <w:shd w:val="clear" w:color="auto" w:fill="auto"/>
          </w:tcPr>
          <w:p w14:paraId="302DE8A8" w14:textId="17F2B2C6" w:rsidR="0061498D" w:rsidRDefault="00634C00" w:rsidP="0061498D">
            <w:r>
              <w:t>Stakeholder</w:t>
            </w:r>
          </w:p>
        </w:tc>
        <w:tc>
          <w:tcPr>
            <w:tcW w:w="2254" w:type="dxa"/>
            <w:shd w:val="clear" w:color="auto" w:fill="auto"/>
          </w:tcPr>
          <w:p w14:paraId="6C43317F" w14:textId="64452FB2" w:rsidR="0061498D" w:rsidRDefault="00634C00" w:rsidP="0061498D">
            <w:r>
              <w:t>Represented Group</w:t>
            </w:r>
          </w:p>
        </w:tc>
        <w:tc>
          <w:tcPr>
            <w:tcW w:w="2254" w:type="dxa"/>
            <w:shd w:val="clear" w:color="auto" w:fill="auto"/>
          </w:tcPr>
          <w:p w14:paraId="68CEC561" w14:textId="291D5E05" w:rsidR="0061498D" w:rsidRDefault="00634C00" w:rsidP="0061498D">
            <w:r>
              <w:t>How do they represent this group?</w:t>
            </w:r>
          </w:p>
        </w:tc>
        <w:tc>
          <w:tcPr>
            <w:tcW w:w="2254" w:type="dxa"/>
            <w:shd w:val="clear" w:color="auto" w:fill="auto"/>
          </w:tcPr>
          <w:p w14:paraId="5F76F7F9" w14:textId="1AE4C792" w:rsidR="0061498D" w:rsidRDefault="00E92995" w:rsidP="0061498D">
            <w:r>
              <w:t>Why have they been included?</w:t>
            </w:r>
          </w:p>
        </w:tc>
      </w:tr>
      <w:tr w:rsidR="002C46C4" w14:paraId="4FD8846A" w14:textId="77777777" w:rsidTr="00376C7D">
        <w:tc>
          <w:tcPr>
            <w:tcW w:w="2254" w:type="dxa"/>
            <w:shd w:val="clear" w:color="auto" w:fill="auto"/>
          </w:tcPr>
          <w:p w14:paraId="05B30354" w14:textId="5CD7DA1C" w:rsidR="002C46C4" w:rsidRDefault="00555325" w:rsidP="0061498D">
            <w:r>
              <w:t>James Brearly</w:t>
            </w:r>
          </w:p>
        </w:tc>
        <w:tc>
          <w:tcPr>
            <w:tcW w:w="2254" w:type="dxa"/>
            <w:shd w:val="clear" w:color="auto" w:fill="auto"/>
          </w:tcPr>
          <w:p w14:paraId="3F93626A" w14:textId="06EB66A6" w:rsidR="002C46C4" w:rsidRDefault="001B3E68" w:rsidP="0061498D">
            <w:r>
              <w:t>Speed Cubers.</w:t>
            </w:r>
          </w:p>
        </w:tc>
        <w:tc>
          <w:tcPr>
            <w:tcW w:w="2254" w:type="dxa"/>
            <w:shd w:val="clear" w:color="auto" w:fill="auto"/>
          </w:tcPr>
          <w:p w14:paraId="14335F7E" w14:textId="5E6AC758" w:rsidR="002C46C4" w:rsidRDefault="00D90C07" w:rsidP="0061498D">
            <w:r>
              <w:t xml:space="preserve">They regularly </w:t>
            </w:r>
            <w:r w:rsidR="00B40487">
              <w:t xml:space="preserve">solve a Rubik’s cube in under 2 minutes. </w:t>
            </w:r>
          </w:p>
        </w:tc>
        <w:tc>
          <w:tcPr>
            <w:tcW w:w="2254" w:type="dxa"/>
            <w:shd w:val="clear" w:color="auto" w:fill="auto"/>
          </w:tcPr>
          <w:p w14:paraId="11E3163B" w14:textId="1D8890CC" w:rsidR="002C46C4" w:rsidRDefault="001B3E68" w:rsidP="0061498D">
            <w:r>
              <w:t xml:space="preserve">Speed cubers </w:t>
            </w:r>
            <w:r w:rsidR="008611F5">
              <w:t>will likely be the second largest group of users and will have insights on the more competitive side of cubing.</w:t>
            </w:r>
          </w:p>
        </w:tc>
      </w:tr>
      <w:tr w:rsidR="0061498D" w14:paraId="686042A5" w14:textId="77777777" w:rsidTr="00376C7D">
        <w:tc>
          <w:tcPr>
            <w:tcW w:w="2254" w:type="dxa"/>
            <w:shd w:val="clear" w:color="auto" w:fill="auto"/>
          </w:tcPr>
          <w:p w14:paraId="01A676E5" w14:textId="1C3F3E27" w:rsidR="0061498D" w:rsidRDefault="00555325" w:rsidP="0061498D">
            <w:r>
              <w:t>Jake Elmer</w:t>
            </w:r>
          </w:p>
        </w:tc>
        <w:tc>
          <w:tcPr>
            <w:tcW w:w="2254" w:type="dxa"/>
            <w:shd w:val="clear" w:color="auto" w:fill="auto"/>
          </w:tcPr>
          <w:p w14:paraId="6A2BEA9B" w14:textId="6E10BEF4" w:rsidR="0061498D" w:rsidRDefault="003302A2" w:rsidP="0061498D">
            <w:r>
              <w:t xml:space="preserve">Casual </w:t>
            </w:r>
            <w:r w:rsidR="004045B4">
              <w:t>c</w:t>
            </w:r>
            <w:r w:rsidR="00420CC4">
              <w:t>ubers</w:t>
            </w:r>
            <w:r w:rsidR="00A63570">
              <w:t>.</w:t>
            </w:r>
          </w:p>
        </w:tc>
        <w:tc>
          <w:tcPr>
            <w:tcW w:w="2254" w:type="dxa"/>
            <w:shd w:val="clear" w:color="auto" w:fill="auto"/>
          </w:tcPr>
          <w:p w14:paraId="31D43E16" w14:textId="7F06B38E" w:rsidR="0061498D" w:rsidRDefault="00A614F9" w:rsidP="0061498D">
            <w:r>
              <w:t>They regularly attempt to solve a Rubik’s cube</w:t>
            </w:r>
            <w:r w:rsidR="005A145D">
              <w:t xml:space="preserve">, having spent at least one hour or more </w:t>
            </w:r>
            <w:r w:rsidR="00C813AD">
              <w:lastRenderedPageBreak/>
              <w:t>attempting</w:t>
            </w:r>
            <w:r w:rsidR="005A145D">
              <w:t xml:space="preserve"> to solve one every week for over a year.</w:t>
            </w:r>
          </w:p>
        </w:tc>
        <w:tc>
          <w:tcPr>
            <w:tcW w:w="2254" w:type="dxa"/>
            <w:shd w:val="clear" w:color="auto" w:fill="auto"/>
          </w:tcPr>
          <w:p w14:paraId="365EA803" w14:textId="18107E5D" w:rsidR="0061498D" w:rsidRDefault="00037022" w:rsidP="0061498D">
            <w:r>
              <w:lastRenderedPageBreak/>
              <w:t xml:space="preserve">Casual </w:t>
            </w:r>
            <w:r w:rsidR="004045B4">
              <w:t>c</w:t>
            </w:r>
            <w:r>
              <w:t>ubers represent a large group of the people likely to utilise my p</w:t>
            </w:r>
            <w:r w:rsidR="00E10A09">
              <w:t xml:space="preserve">rogram </w:t>
            </w:r>
            <w:r w:rsidR="00C21E4C">
              <w:t xml:space="preserve">and </w:t>
            </w:r>
            <w:r w:rsidR="00090B83">
              <w:t xml:space="preserve">will </w:t>
            </w:r>
            <w:r w:rsidR="00090B83">
              <w:lastRenderedPageBreak/>
              <w:t>likely have insights about the convenience of the program.</w:t>
            </w:r>
          </w:p>
        </w:tc>
      </w:tr>
      <w:tr w:rsidR="0061498D" w14:paraId="6335982B" w14:textId="77777777" w:rsidTr="00376C7D">
        <w:tc>
          <w:tcPr>
            <w:tcW w:w="2254" w:type="dxa"/>
            <w:shd w:val="clear" w:color="auto" w:fill="auto"/>
          </w:tcPr>
          <w:p w14:paraId="4FE99FB0" w14:textId="5E64B6F5" w:rsidR="0061498D" w:rsidRDefault="00555325" w:rsidP="0061498D">
            <w:r>
              <w:lastRenderedPageBreak/>
              <w:t>Eddie Coulson</w:t>
            </w:r>
          </w:p>
        </w:tc>
        <w:tc>
          <w:tcPr>
            <w:tcW w:w="2254" w:type="dxa"/>
            <w:shd w:val="clear" w:color="auto" w:fill="auto"/>
          </w:tcPr>
          <w:p w14:paraId="50A0046B" w14:textId="72A63A1F" w:rsidR="0061498D" w:rsidRDefault="00871FDD" w:rsidP="0061498D">
            <w:r>
              <w:t xml:space="preserve">Beginner </w:t>
            </w:r>
            <w:r w:rsidR="004045B4">
              <w:t>c</w:t>
            </w:r>
            <w:r>
              <w:t>ubers</w:t>
            </w:r>
            <w:r w:rsidR="00A63570">
              <w:t>.</w:t>
            </w:r>
          </w:p>
        </w:tc>
        <w:tc>
          <w:tcPr>
            <w:tcW w:w="2254" w:type="dxa"/>
            <w:shd w:val="clear" w:color="auto" w:fill="auto"/>
          </w:tcPr>
          <w:p w14:paraId="25D662C7" w14:textId="4337D4CC" w:rsidR="0061498D" w:rsidRDefault="00367729" w:rsidP="0061498D">
            <w:r>
              <w:t xml:space="preserve">They are starting to </w:t>
            </w:r>
            <w:r w:rsidR="00C813AD">
              <w:t>regularly</w:t>
            </w:r>
            <w:r>
              <w:t xml:space="preserve"> invest time in cubing but have </w:t>
            </w:r>
            <w:r w:rsidR="00C813AD">
              <w:t>spent</w:t>
            </w:r>
            <w:r>
              <w:t xml:space="preserve"> less than </w:t>
            </w:r>
            <w:r w:rsidR="00B40487">
              <w:t>5</w:t>
            </w:r>
            <w:r>
              <w:t xml:space="preserve"> hours do</w:t>
            </w:r>
            <w:r w:rsidR="00A614F9">
              <w:t>ing so in total.</w:t>
            </w:r>
          </w:p>
        </w:tc>
        <w:tc>
          <w:tcPr>
            <w:tcW w:w="2254" w:type="dxa"/>
            <w:shd w:val="clear" w:color="auto" w:fill="auto"/>
          </w:tcPr>
          <w:p w14:paraId="2C9820F8" w14:textId="7F787845" w:rsidR="0061498D" w:rsidRDefault="00C46DFF" w:rsidP="0061498D">
            <w:r>
              <w:t xml:space="preserve">Beginner </w:t>
            </w:r>
            <w:r w:rsidR="004045B4">
              <w:t>c</w:t>
            </w:r>
            <w:r>
              <w:t xml:space="preserve">ubers can offer insight into the </w:t>
            </w:r>
            <w:r w:rsidR="00A97343">
              <w:t>accessibility</w:t>
            </w:r>
            <w:r>
              <w:t xml:space="preserve"> of the program for someone who knows non</w:t>
            </w:r>
            <w:r w:rsidR="00D10419">
              <w:t xml:space="preserve">e of the commonly used terms and perhaps </w:t>
            </w:r>
            <w:r w:rsidR="00A97343">
              <w:t>doesn’t</w:t>
            </w:r>
            <w:r w:rsidR="00D10419">
              <w:t xml:space="preserve"> know how to so</w:t>
            </w:r>
            <w:r w:rsidR="00A97343">
              <w:t>lve a Rubik’s Cube</w:t>
            </w:r>
          </w:p>
        </w:tc>
      </w:tr>
      <w:tr w:rsidR="0061498D" w14:paraId="4F23351B" w14:textId="77777777" w:rsidTr="00376C7D">
        <w:tc>
          <w:tcPr>
            <w:tcW w:w="2254" w:type="dxa"/>
            <w:shd w:val="clear" w:color="auto" w:fill="auto"/>
          </w:tcPr>
          <w:p w14:paraId="1A1B8DCE" w14:textId="09A44E3A" w:rsidR="0061498D" w:rsidRDefault="00555325" w:rsidP="0061498D">
            <w:r>
              <w:t>Connor Gilroy</w:t>
            </w:r>
          </w:p>
        </w:tc>
        <w:tc>
          <w:tcPr>
            <w:tcW w:w="2254" w:type="dxa"/>
            <w:shd w:val="clear" w:color="auto" w:fill="auto"/>
          </w:tcPr>
          <w:p w14:paraId="2E1BC5B2" w14:textId="3E4EDDF8" w:rsidR="0061498D" w:rsidRDefault="004045B4" w:rsidP="0061498D">
            <w:r>
              <w:t>One-off cubers/ non-cubers</w:t>
            </w:r>
            <w:r w:rsidR="00A63570">
              <w:t>.</w:t>
            </w:r>
          </w:p>
        </w:tc>
        <w:tc>
          <w:tcPr>
            <w:tcW w:w="2254" w:type="dxa"/>
            <w:shd w:val="clear" w:color="auto" w:fill="auto"/>
          </w:tcPr>
          <w:p w14:paraId="7A7BF76E" w14:textId="668E8BFF" w:rsidR="0061498D" w:rsidRDefault="00B26847" w:rsidP="0061498D">
            <w:r>
              <w:t xml:space="preserve">They have tried to solve a Rubik’s cube less than 5 times in their life, for a sum total of less than </w:t>
            </w:r>
            <w:r w:rsidR="001B3E68">
              <w:t>1 hour.</w:t>
            </w:r>
          </w:p>
        </w:tc>
        <w:tc>
          <w:tcPr>
            <w:tcW w:w="2254" w:type="dxa"/>
            <w:shd w:val="clear" w:color="auto" w:fill="auto"/>
          </w:tcPr>
          <w:p w14:paraId="00D038E4" w14:textId="1640544F" w:rsidR="0061498D" w:rsidRDefault="00A122C4" w:rsidP="0061498D">
            <w:r>
              <w:t xml:space="preserve">People who have no interest in </w:t>
            </w:r>
            <w:r w:rsidR="00B97121">
              <w:t>repeated</w:t>
            </w:r>
            <w:r>
              <w:t xml:space="preserve"> use of the program will </w:t>
            </w:r>
            <w:r w:rsidR="002C0AF3">
              <w:t xml:space="preserve">have more interest and suggestions about how </w:t>
            </w:r>
            <w:r w:rsidR="00B97121">
              <w:t>initially</w:t>
            </w:r>
            <w:r w:rsidR="002C0AF3">
              <w:t xml:space="preserve"> accessible the program is, with </w:t>
            </w:r>
            <w:r w:rsidR="00B97121">
              <w:t>less</w:t>
            </w:r>
            <w:r w:rsidR="002C0AF3">
              <w:t xml:space="preserve"> foc</w:t>
            </w:r>
            <w:r w:rsidR="00B97121">
              <w:t>us of more advanced/later-use features.</w:t>
            </w:r>
          </w:p>
        </w:tc>
      </w:tr>
      <w:tr w:rsidR="0061498D" w14:paraId="261243BD" w14:textId="77777777" w:rsidTr="00376C7D">
        <w:tblPrEx>
          <w:tblW w:w="0" w:type="auto"/>
          <w:tblPrExChange w:id="9" w:author="Samuel Flegg" w:date="2025-01-28T09:44:00Z" w16du:dateUtc="2025-01-28T09:44:00Z">
            <w:tblPrEx>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Ex>
          </w:tblPrExChange>
        </w:tblPrEx>
        <w:trPr>
          <w:cantSplit/>
        </w:trPr>
        <w:tc>
          <w:tcPr>
            <w:tcW w:w="2254" w:type="dxa"/>
            <w:shd w:val="clear" w:color="auto" w:fill="auto"/>
            <w:tcPrChange w:id="10" w:author="Samuel Flegg" w:date="2025-01-28T09:44:00Z" w16du:dateUtc="2025-01-28T09:44:00Z">
              <w:tcPr>
                <w:tcW w:w="2254" w:type="dxa"/>
                <w:shd w:val="clear" w:color="auto" w:fill="auto"/>
              </w:tcPr>
            </w:tcPrChange>
          </w:tcPr>
          <w:p w14:paraId="14B92215" w14:textId="30C321A0" w:rsidR="0061498D" w:rsidRDefault="00E50459" w:rsidP="0061498D">
            <w:r>
              <w:t>Sam Flegg (myself)</w:t>
            </w:r>
          </w:p>
        </w:tc>
        <w:tc>
          <w:tcPr>
            <w:tcW w:w="2254" w:type="dxa"/>
            <w:shd w:val="clear" w:color="auto" w:fill="auto"/>
            <w:tcPrChange w:id="11" w:author="Samuel Flegg" w:date="2025-01-28T09:44:00Z" w16du:dateUtc="2025-01-28T09:44:00Z">
              <w:tcPr>
                <w:tcW w:w="2254" w:type="dxa"/>
                <w:shd w:val="clear" w:color="auto" w:fill="auto"/>
              </w:tcPr>
            </w:tcPrChange>
          </w:tcPr>
          <w:p w14:paraId="1D5D3355" w14:textId="0E7BCC07" w:rsidR="0061498D" w:rsidRDefault="0089545A" w:rsidP="0061498D">
            <w:r>
              <w:t>Rubik’s Cube program developers</w:t>
            </w:r>
            <w:r w:rsidR="00A63570">
              <w:t>.</w:t>
            </w:r>
          </w:p>
        </w:tc>
        <w:tc>
          <w:tcPr>
            <w:tcW w:w="2254" w:type="dxa"/>
            <w:shd w:val="clear" w:color="auto" w:fill="auto"/>
            <w:tcPrChange w:id="12" w:author="Samuel Flegg" w:date="2025-01-28T09:44:00Z" w16du:dateUtc="2025-01-28T09:44:00Z">
              <w:tcPr>
                <w:tcW w:w="2254" w:type="dxa"/>
                <w:shd w:val="clear" w:color="auto" w:fill="auto"/>
              </w:tcPr>
            </w:tcPrChange>
          </w:tcPr>
          <w:p w14:paraId="1B870418" w14:textId="63AD6801" w:rsidR="0061498D" w:rsidRDefault="0089545A" w:rsidP="0061498D">
            <w:r>
              <w:t>I am developing the program</w:t>
            </w:r>
            <w:r w:rsidR="00A63570">
              <w:t>.</w:t>
            </w:r>
          </w:p>
        </w:tc>
        <w:tc>
          <w:tcPr>
            <w:tcW w:w="2254" w:type="dxa"/>
            <w:shd w:val="clear" w:color="auto" w:fill="auto"/>
            <w:tcPrChange w:id="13" w:author="Samuel Flegg" w:date="2025-01-28T09:44:00Z" w16du:dateUtc="2025-01-28T09:44:00Z">
              <w:tcPr>
                <w:tcW w:w="2254" w:type="dxa"/>
                <w:shd w:val="clear" w:color="auto" w:fill="auto"/>
              </w:tcPr>
            </w:tcPrChange>
          </w:tcPr>
          <w:p w14:paraId="25B4D9BF" w14:textId="34D64192" w:rsidR="0061498D" w:rsidRDefault="0089545A" w:rsidP="0061498D">
            <w:r>
              <w:t xml:space="preserve">As the developer of the </w:t>
            </w:r>
            <w:r w:rsidR="00435FCD">
              <w:t>program,</w:t>
            </w:r>
            <w:r>
              <w:t xml:space="preserve"> I will have access to </w:t>
            </w:r>
            <w:r w:rsidR="004354B4">
              <w:t>the source code and can therefore of code-related suggestions and improvements which end users will not be able to.</w:t>
            </w:r>
          </w:p>
        </w:tc>
      </w:tr>
    </w:tbl>
    <w:p w14:paraId="28A25809" w14:textId="77777777" w:rsidR="0061498D" w:rsidRPr="0061498D" w:rsidRDefault="0061498D" w:rsidP="0061498D"/>
    <w:p w14:paraId="63C69CF8" w14:textId="1EF4C76D" w:rsidR="007C110C" w:rsidRDefault="007C110C" w:rsidP="007C110C">
      <w:pPr>
        <w:pStyle w:val="Heading2"/>
      </w:pPr>
      <w:bookmarkStart w:id="14" w:name="_Toc190004437"/>
      <w:r>
        <w:t>Research</w:t>
      </w:r>
      <w:bookmarkEnd w:id="14"/>
    </w:p>
    <w:p w14:paraId="5C982BF7" w14:textId="5C689B2A" w:rsidR="00474931" w:rsidRDefault="00474931" w:rsidP="00474931">
      <w:pPr>
        <w:pStyle w:val="Heading3"/>
      </w:pPr>
      <w:bookmarkStart w:id="15" w:name="_Toc190004438"/>
      <w:r>
        <w:t>Questionnaire</w:t>
      </w:r>
      <w:bookmarkEnd w:id="15"/>
    </w:p>
    <w:p w14:paraId="3AE9BC94" w14:textId="12C10ED2" w:rsidR="00BE7C08" w:rsidRPr="00BE7C08" w:rsidRDefault="00D50118" w:rsidP="00BE7C08">
      <w:r>
        <w:t xml:space="preserve">To find out </w:t>
      </w:r>
      <w:r w:rsidR="008D0C8F">
        <w:t>people’s</w:t>
      </w:r>
      <w:r>
        <w:t xml:space="preserve"> opinions on a Rubik’s cube program and what features I could implement I have conducted a questionnaire. Candidates were asked to give brief and concise answers.</w:t>
      </w:r>
    </w:p>
    <w:p w14:paraId="2D5DF294" w14:textId="4182533B" w:rsidR="00967625" w:rsidRPr="00967625" w:rsidRDefault="00967625" w:rsidP="00967625">
      <w:pPr>
        <w:pStyle w:val="Heading4"/>
      </w:pPr>
      <w:r>
        <w:t>Template</w:t>
      </w:r>
    </w:p>
    <w:p w14:paraId="155B09E3" w14:textId="74590493" w:rsidR="00474931" w:rsidRDefault="0059641B" w:rsidP="00555325">
      <w:r>
        <w:t xml:space="preserve">1. </w:t>
      </w:r>
      <w:r w:rsidR="00C729DE">
        <w:t xml:space="preserve">How </w:t>
      </w:r>
      <w:r w:rsidR="00555325">
        <w:t xml:space="preserve">many </w:t>
      </w:r>
      <w:r w:rsidR="00AB5877">
        <w:t>sessions of playing with a Rubik’s Cube do you have</w:t>
      </w:r>
      <w:r w:rsidR="00C729DE">
        <w:t xml:space="preserve"> per month?</w:t>
      </w:r>
    </w:p>
    <w:p w14:paraId="636EFEA6" w14:textId="7E04BC8D" w:rsidR="00C729DE" w:rsidRDefault="00A07F7C" w:rsidP="0059641B">
      <w:pPr>
        <w:pStyle w:val="ListParagraph"/>
        <w:ind w:firstLine="720"/>
      </w:pPr>
      <w:r>
        <w:t>&lt;1</w:t>
      </w:r>
      <w:r>
        <w:tab/>
        <w:t>1-2</w:t>
      </w:r>
      <w:r>
        <w:tab/>
      </w:r>
      <w:r w:rsidR="00FA5F19">
        <w:t>3-8</w:t>
      </w:r>
      <w:r w:rsidR="00FA5F19">
        <w:tab/>
        <w:t>8+</w:t>
      </w:r>
    </w:p>
    <w:p w14:paraId="70B9E5E8" w14:textId="6CF702BE" w:rsidR="00A42956" w:rsidRDefault="00A42956" w:rsidP="00A42956">
      <w:r>
        <w:t>2. How long does it typically take you to solve a Rubik’s cube?</w:t>
      </w:r>
    </w:p>
    <w:p w14:paraId="7AB87BD1" w14:textId="2C3AA11D" w:rsidR="00D83785" w:rsidRDefault="00A42956" w:rsidP="00D83785">
      <w:r>
        <w:tab/>
        <w:t>&lt;2 minutes</w:t>
      </w:r>
      <w:r>
        <w:tab/>
        <w:t>&lt;10 minutes</w:t>
      </w:r>
      <w:r>
        <w:tab/>
        <w:t>&lt;1 hour</w:t>
      </w:r>
      <w:r>
        <w:tab/>
      </w:r>
      <w:r>
        <w:tab/>
        <w:t>&gt;1 hour</w:t>
      </w:r>
    </w:p>
    <w:p w14:paraId="62308703" w14:textId="47FD5474" w:rsidR="00D83785" w:rsidRDefault="00D83785" w:rsidP="00D83785">
      <w:r>
        <w:t>3. On a scale of 1-10,</w:t>
      </w:r>
      <w:r w:rsidR="00B51F41">
        <w:t xml:space="preserve"> with 1 being very easy,</w:t>
      </w:r>
      <w:r>
        <w:t xml:space="preserve"> how difficult do you find solving a Rubik’s cube?</w:t>
      </w:r>
    </w:p>
    <w:p w14:paraId="0D6FD43F" w14:textId="77777777" w:rsidR="00D83785" w:rsidRDefault="00D83785" w:rsidP="00D83785"/>
    <w:p w14:paraId="01984CE0" w14:textId="1DECA701" w:rsidR="00D27B10" w:rsidRDefault="00D83785" w:rsidP="00555325">
      <w:r>
        <w:t>4</w:t>
      </w:r>
      <w:r w:rsidR="0059641B">
        <w:t xml:space="preserve">. </w:t>
      </w:r>
      <w:r w:rsidR="00D27B10">
        <w:t>What do you like about solving Rubik’s Cube</w:t>
      </w:r>
      <w:r w:rsidR="00FC4564">
        <w:t>s?</w:t>
      </w:r>
    </w:p>
    <w:p w14:paraId="64EF1A87" w14:textId="77777777" w:rsidR="00FC4564" w:rsidRDefault="00FC4564" w:rsidP="00FC4564">
      <w:pPr>
        <w:ind w:left="360"/>
      </w:pPr>
    </w:p>
    <w:p w14:paraId="6A9DBF37" w14:textId="2963D888" w:rsidR="00FC4564" w:rsidRDefault="00D83785" w:rsidP="00555325">
      <w:r>
        <w:t>5</w:t>
      </w:r>
      <w:r w:rsidR="0059641B">
        <w:t xml:space="preserve">. </w:t>
      </w:r>
      <w:r w:rsidR="00FC4564">
        <w:t>What don’t you like about solving Rubik’s Cubes?</w:t>
      </w:r>
    </w:p>
    <w:p w14:paraId="53B10B66" w14:textId="77777777" w:rsidR="00FC4564" w:rsidRDefault="00FC4564" w:rsidP="00FC4564"/>
    <w:p w14:paraId="01A08383" w14:textId="43120632" w:rsidR="00FC4564" w:rsidRDefault="00D83785" w:rsidP="00555325">
      <w:r>
        <w:t>6</w:t>
      </w:r>
      <w:r w:rsidR="0059641B">
        <w:t xml:space="preserve">. </w:t>
      </w:r>
      <w:r w:rsidR="00FC4564">
        <w:t xml:space="preserve">How do you think </w:t>
      </w:r>
      <w:r w:rsidR="00F11461">
        <w:t>a Rubik’s cube could be more fun?</w:t>
      </w:r>
    </w:p>
    <w:p w14:paraId="6AFE9B41" w14:textId="77777777" w:rsidR="00F11461" w:rsidRDefault="00F11461" w:rsidP="00F11461">
      <w:pPr>
        <w:ind w:left="360"/>
      </w:pPr>
    </w:p>
    <w:p w14:paraId="3C996252" w14:textId="6935191A" w:rsidR="00F11461" w:rsidRDefault="00D83785" w:rsidP="00555325">
      <w:r>
        <w:t>7</w:t>
      </w:r>
      <w:r w:rsidR="0059641B">
        <w:t xml:space="preserve">. </w:t>
      </w:r>
      <w:r w:rsidR="00EA2213">
        <w:t xml:space="preserve"> </w:t>
      </w:r>
      <w:r w:rsidR="00F11461">
        <w:t>What features would you like to see a Rubik’s cube program have?</w:t>
      </w:r>
    </w:p>
    <w:p w14:paraId="2C0004AA" w14:textId="77777777" w:rsidR="00B51F41" w:rsidRDefault="00B51F41" w:rsidP="00555325"/>
    <w:p w14:paraId="06345855" w14:textId="18910731" w:rsidR="00B51F41" w:rsidRDefault="00B51F41" w:rsidP="00555325">
      <w:r>
        <w:t xml:space="preserve">8. What </w:t>
      </w:r>
      <w:r w:rsidR="00B82CAD">
        <w:t>concerns do you have about a Rubik’s cube program</w:t>
      </w:r>
      <w:r>
        <w:t>?</w:t>
      </w:r>
    </w:p>
    <w:p w14:paraId="4E60AB69" w14:textId="77777777" w:rsidR="00967625" w:rsidRDefault="00967625" w:rsidP="00555325">
      <w:pPr>
        <w:rPr>
          <w:ins w:id="16" w:author="Samuel Flegg" w:date="2025-01-28T09:44:00Z" w16du:dateUtc="2025-01-28T09:44:00Z"/>
        </w:rPr>
      </w:pPr>
    </w:p>
    <w:p w14:paraId="05ED187D" w14:textId="77777777" w:rsidR="00A01C02" w:rsidRDefault="00A01C02" w:rsidP="00555325">
      <w:pPr>
        <w:rPr>
          <w:ins w:id="17" w:author="Samuel Flegg" w:date="2025-01-28T09:44:00Z" w16du:dateUtc="2025-01-28T09:44:00Z"/>
        </w:rPr>
      </w:pPr>
    </w:p>
    <w:p w14:paraId="68E22CC4" w14:textId="77777777" w:rsidR="00A01C02" w:rsidRDefault="00A01C02" w:rsidP="00555325">
      <w:pPr>
        <w:rPr>
          <w:ins w:id="18" w:author="Samuel Flegg" w:date="2025-01-28T09:44:00Z" w16du:dateUtc="2025-01-28T09:44:00Z"/>
        </w:rPr>
      </w:pPr>
    </w:p>
    <w:p w14:paraId="1EE6E9ED" w14:textId="77777777" w:rsidR="00A01C02" w:rsidRDefault="00A01C02" w:rsidP="00555325"/>
    <w:p w14:paraId="720AAB29" w14:textId="459746BF" w:rsidR="0042431B" w:rsidRDefault="00967625" w:rsidP="00967625">
      <w:pPr>
        <w:pStyle w:val="Heading4"/>
      </w:pPr>
      <w:r>
        <w:t>Result 1</w:t>
      </w:r>
      <w:r w:rsidR="002A34AC">
        <w:t>: Speed Cuber</w:t>
      </w:r>
    </w:p>
    <w:p w14:paraId="694621E6" w14:textId="59D6C76A" w:rsidR="00B82CAD" w:rsidRDefault="00B82CAD" w:rsidP="00B82CAD">
      <w:r>
        <w:rPr>
          <w:noProof/>
        </w:rPr>
        <mc:AlternateContent>
          <mc:Choice Requires="wps">
            <w:drawing>
              <wp:anchor distT="0" distB="0" distL="114300" distR="114300" simplePos="0" relativeHeight="251658243" behindDoc="0" locked="0" layoutInCell="1" allowOverlap="1" wp14:anchorId="36F802CD" wp14:editId="7DF2D6A4">
                <wp:simplePos x="0" y="0"/>
                <wp:positionH relativeFrom="column">
                  <wp:posOffset>2209800</wp:posOffset>
                </wp:positionH>
                <wp:positionV relativeFrom="paragraph">
                  <wp:posOffset>229235</wp:posOffset>
                </wp:positionV>
                <wp:extent cx="295275" cy="276225"/>
                <wp:effectExtent l="0" t="0" r="28575" b="28575"/>
                <wp:wrapNone/>
                <wp:docPr id="114388859"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9404A" id="Oval 1" o:spid="_x0000_s1026" style="position:absolute;margin-left:174pt;margin-top:18.05pt;width:23.25pt;height:21.7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" filled="f" strokecolor="red" strokeweight="1pt">
                <v:stroke joinstyle="miter"/>
              </v:oval>
            </w:pict>
          </mc:Fallback>
        </mc:AlternateContent>
      </w:r>
      <w:r>
        <w:t>1. How many sessions of playing with a Rubik’s Cube do you have per month?</w:t>
      </w:r>
    </w:p>
    <w:p w14:paraId="428F6566" w14:textId="1748118E" w:rsidR="00B82CAD" w:rsidRDefault="00B82CAD" w:rsidP="00B82CAD">
      <w:pPr>
        <w:pStyle w:val="ListParagraph"/>
        <w:ind w:firstLine="720"/>
      </w:pPr>
      <w:r>
        <w:t>&lt;1</w:t>
      </w:r>
      <w:r>
        <w:tab/>
        <w:t>1-2</w:t>
      </w:r>
      <w:r>
        <w:tab/>
        <w:t>3-8</w:t>
      </w:r>
      <w:r>
        <w:tab/>
        <w:t>8+</w:t>
      </w:r>
    </w:p>
    <w:p w14:paraId="1231C2AA" w14:textId="3015FBE5" w:rsidR="00B82CAD" w:rsidRDefault="00B82CAD" w:rsidP="00B82CAD">
      <w:r>
        <w:rPr>
          <w:noProof/>
        </w:rPr>
        <mc:AlternateContent>
          <mc:Choice Requires="wps">
            <w:drawing>
              <wp:anchor distT="0" distB="0" distL="114300" distR="114300" simplePos="0" relativeHeight="251658244" behindDoc="0" locked="0" layoutInCell="1" allowOverlap="1" wp14:anchorId="412B3DFF" wp14:editId="1A3E4AD9">
                <wp:simplePos x="0" y="0"/>
                <wp:positionH relativeFrom="column">
                  <wp:posOffset>381000</wp:posOffset>
                </wp:positionH>
                <wp:positionV relativeFrom="paragraph">
                  <wp:posOffset>182245</wp:posOffset>
                </wp:positionV>
                <wp:extent cx="857250" cy="390525"/>
                <wp:effectExtent l="0" t="0" r="19050" b="28575"/>
                <wp:wrapNone/>
                <wp:docPr id="488348001"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ED53F" id="Oval 1" o:spid="_x0000_s1026" style="position:absolute;margin-left:30pt;margin-top:14.35pt;width:67.5pt;height:30.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" filled="f" strokecolor="red" strokeweight="1pt">
                <v:stroke joinstyle="miter"/>
              </v:oval>
            </w:pict>
          </mc:Fallback>
        </mc:AlternateContent>
      </w:r>
      <w:r>
        <w:t>2. How long does it typically take you to solve a Rubik’s cube?</w:t>
      </w:r>
    </w:p>
    <w:p w14:paraId="1A05A79C" w14:textId="1220FC29" w:rsidR="00B82CAD" w:rsidRDefault="00B82CAD" w:rsidP="00B82CAD">
      <w:r>
        <w:tab/>
        <w:t>&lt;2 minutes</w:t>
      </w:r>
      <w:r>
        <w:tab/>
        <w:t>&lt;10 minutes</w:t>
      </w:r>
      <w:r>
        <w:tab/>
        <w:t>&lt;1 hour</w:t>
      </w:r>
      <w:r>
        <w:tab/>
      </w:r>
      <w:r>
        <w:tab/>
        <w:t>&gt;1 hour</w:t>
      </w:r>
    </w:p>
    <w:p w14:paraId="65FBD9D2" w14:textId="24F9BEC3" w:rsidR="00B82CAD" w:rsidRDefault="00B82CAD" w:rsidP="00B82CAD">
      <w:r>
        <w:t>3. On a scale of 1-10, with 1 being very easy, how difficult do you find solving a Rubik’s cube?</w:t>
      </w:r>
    </w:p>
    <w:p w14:paraId="09E03871" w14:textId="74E66CF8" w:rsidR="00B82CAD" w:rsidRDefault="00B82CAD" w:rsidP="00B82CAD">
      <w:r>
        <w:t>1</w:t>
      </w:r>
    </w:p>
    <w:p w14:paraId="6BDF2F86" w14:textId="397D4EAE" w:rsidR="00B82CAD" w:rsidRDefault="00B82CAD" w:rsidP="00B82CAD">
      <w:r>
        <w:t>4. What do you like about solving Rubik’s Cubes?</w:t>
      </w:r>
    </w:p>
    <w:p w14:paraId="1778B9FA" w14:textId="0D5D2154" w:rsidR="00B82CAD" w:rsidRDefault="00B82CAD" w:rsidP="00B82CAD">
      <w:r>
        <w:t>They test my ability to think quicky and keep my mind engaged.</w:t>
      </w:r>
    </w:p>
    <w:p w14:paraId="6C2F2615" w14:textId="77777777" w:rsidR="00B82CAD" w:rsidRDefault="00B82CAD" w:rsidP="00B82CAD">
      <w:r>
        <w:t>5. What don’t you like about solving Rubik’s Cubes?</w:t>
      </w:r>
    </w:p>
    <w:p w14:paraId="67D4DDF3" w14:textId="20E901CB" w:rsidR="00B82CAD" w:rsidRDefault="00B82CAD" w:rsidP="00B82CAD">
      <w:r>
        <w:t>Quick/rough turns can sometimes cause pieces to fall off.</w:t>
      </w:r>
    </w:p>
    <w:p w14:paraId="6C53A9E3" w14:textId="76F88598" w:rsidR="00B82CAD" w:rsidRDefault="00B82CAD" w:rsidP="00B82CAD">
      <w:r>
        <w:t>6. How do you think a Rubik’s cube could be more fun?</w:t>
      </w:r>
    </w:p>
    <w:p w14:paraId="60A957E8" w14:textId="0272A090" w:rsidR="00B82CAD" w:rsidRDefault="00B82CAD" w:rsidP="00B82CAD">
      <w:r>
        <w:t>Various size and shapes</w:t>
      </w:r>
    </w:p>
    <w:p w14:paraId="5B9E5597" w14:textId="67ACBE0D" w:rsidR="00B82CAD" w:rsidRDefault="00B82CAD" w:rsidP="00B82CAD">
      <w:r>
        <w:t>7.  What features would you like to see a Rubik’s cube program have?</w:t>
      </w:r>
    </w:p>
    <w:p w14:paraId="64467ACA" w14:textId="7DCC1BCB" w:rsidR="00B82CAD" w:rsidRDefault="00B82CAD" w:rsidP="00B82CAD">
      <w:r>
        <w:t>A timer and leaderboard</w:t>
      </w:r>
    </w:p>
    <w:p w14:paraId="3AE0B911" w14:textId="4BB6B533" w:rsidR="00B82CAD" w:rsidRDefault="00B82CAD" w:rsidP="00B82CAD">
      <w:r>
        <w:t>8. What concerns do you have about a Rubik’s cube program?</w:t>
      </w:r>
    </w:p>
    <w:p w14:paraId="2503CAC9" w14:textId="492416CC" w:rsidR="00B82CAD" w:rsidRDefault="00B82CAD" w:rsidP="00967625">
      <w:r>
        <w:t>Slow response times and not being able to turn the cube and see all of it</w:t>
      </w:r>
    </w:p>
    <w:p w14:paraId="42D237B4" w14:textId="77777777" w:rsidR="00DD488F" w:rsidRDefault="00DD488F" w:rsidP="00967625"/>
    <w:p w14:paraId="12303F6D" w14:textId="4F585C63" w:rsidR="00967625" w:rsidRDefault="00967625" w:rsidP="00967625">
      <w:pPr>
        <w:pStyle w:val="Heading4"/>
      </w:pPr>
      <w:r>
        <w:t>Result 2</w:t>
      </w:r>
      <w:r w:rsidR="002A34AC">
        <w:t>: Casual Cuber</w:t>
      </w:r>
    </w:p>
    <w:p w14:paraId="2AB89E42" w14:textId="0BDD1EF4" w:rsidR="00B82CAD" w:rsidRDefault="00DD488F" w:rsidP="00B82CAD">
      <w:r>
        <w:rPr>
          <w:noProof/>
        </w:rPr>
        <mc:AlternateContent>
          <mc:Choice Requires="wps">
            <w:drawing>
              <wp:anchor distT="0" distB="0" distL="114300" distR="114300" simplePos="0" relativeHeight="251658247" behindDoc="0" locked="0" layoutInCell="1" allowOverlap="1" wp14:anchorId="1701EA0B" wp14:editId="0DC87B60">
                <wp:simplePos x="0" y="0"/>
                <wp:positionH relativeFrom="column">
                  <wp:posOffset>1781175</wp:posOffset>
                </wp:positionH>
                <wp:positionV relativeFrom="paragraph">
                  <wp:posOffset>250825</wp:posOffset>
                </wp:positionV>
                <wp:extent cx="295275" cy="276225"/>
                <wp:effectExtent l="0" t="0" r="28575" b="28575"/>
                <wp:wrapNone/>
                <wp:docPr id="55271155"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109A89" id="Oval 1" o:spid="_x0000_s1026" style="position:absolute;margin-left:140.25pt;margin-top:19.75pt;width:23.25pt;height:21.7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" filled="f" strokecolor="red" strokeweight="1pt">
                <v:stroke joinstyle="miter"/>
              </v:oval>
            </w:pict>
          </mc:Fallback>
        </mc:AlternateContent>
      </w:r>
      <w:r w:rsidR="00B82CAD">
        <w:t>1. How many sessions of playing with a Rubik’s Cube do you have per month?</w:t>
      </w:r>
    </w:p>
    <w:p w14:paraId="079C1A3B" w14:textId="7C3653FE" w:rsidR="00B82CAD" w:rsidRDefault="00B82CAD" w:rsidP="00B82CAD">
      <w:pPr>
        <w:pStyle w:val="ListParagraph"/>
        <w:ind w:firstLine="720"/>
      </w:pPr>
      <w:r>
        <w:t>&lt;1</w:t>
      </w:r>
      <w:r>
        <w:tab/>
        <w:t>1-2</w:t>
      </w:r>
      <w:r>
        <w:tab/>
        <w:t>3-8</w:t>
      </w:r>
      <w:r>
        <w:tab/>
        <w:t>8+</w:t>
      </w:r>
    </w:p>
    <w:p w14:paraId="0AA6EB28" w14:textId="6D988F0B" w:rsidR="00B82CAD" w:rsidRDefault="00DD488F" w:rsidP="00B82CAD">
      <w:r>
        <w:rPr>
          <w:noProof/>
        </w:rPr>
        <mc:AlternateContent>
          <mc:Choice Requires="wps">
            <w:drawing>
              <wp:anchor distT="0" distB="0" distL="114300" distR="114300" simplePos="0" relativeHeight="251658248" behindDoc="0" locked="0" layoutInCell="1" allowOverlap="1" wp14:anchorId="220883EA" wp14:editId="115EEB9C">
                <wp:simplePos x="0" y="0"/>
                <wp:positionH relativeFrom="column">
                  <wp:posOffset>1343025</wp:posOffset>
                </wp:positionH>
                <wp:positionV relativeFrom="paragraph">
                  <wp:posOffset>155575</wp:posOffset>
                </wp:positionV>
                <wp:extent cx="857250" cy="390525"/>
                <wp:effectExtent l="0" t="0" r="19050" b="28575"/>
                <wp:wrapNone/>
                <wp:docPr id="1168125303"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ED6E81" id="Oval 1" o:spid="_x0000_s1026" style="position:absolute;margin-left:105.75pt;margin-top:12.25pt;width:67.5pt;height:30.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" filled="f" strokecolor="red" strokeweight="1pt">
                <v:stroke joinstyle="miter"/>
              </v:oval>
            </w:pict>
          </mc:Fallback>
        </mc:AlternateContent>
      </w:r>
      <w:r w:rsidR="00B82CAD">
        <w:t>2. How long does it typically take you to solve a Rubik’s cube?</w:t>
      </w:r>
    </w:p>
    <w:p w14:paraId="409806F8" w14:textId="040C795D" w:rsidR="00B82CAD" w:rsidRDefault="00B82CAD" w:rsidP="00B82CAD">
      <w:r>
        <w:tab/>
        <w:t>&lt;2 minutes</w:t>
      </w:r>
      <w:r>
        <w:tab/>
        <w:t>&lt;10 minutes</w:t>
      </w:r>
      <w:r>
        <w:tab/>
        <w:t>&lt;1 hour</w:t>
      </w:r>
      <w:r>
        <w:tab/>
      </w:r>
      <w:r>
        <w:tab/>
        <w:t>&gt;1 hour</w:t>
      </w:r>
    </w:p>
    <w:p w14:paraId="23501CBB" w14:textId="6B74FCAA" w:rsidR="00B82CAD" w:rsidRDefault="00B82CAD" w:rsidP="00B82CAD">
      <w:r>
        <w:t>3. On a scale of 1-10, with 1 being very easy, how difficult do you find solving a Rubik’s cube?</w:t>
      </w:r>
    </w:p>
    <w:p w14:paraId="536AF418" w14:textId="28FE1B6F" w:rsidR="00B82CAD" w:rsidRDefault="00B82CAD" w:rsidP="00B82CAD">
      <w:r>
        <w:t>3-4</w:t>
      </w:r>
    </w:p>
    <w:p w14:paraId="49232578" w14:textId="2A5433B2" w:rsidR="00B82CAD" w:rsidRDefault="00B82CAD" w:rsidP="00B82CAD">
      <w:r>
        <w:t>4. What do you like about solving Rubik’s Cubes?</w:t>
      </w:r>
    </w:p>
    <w:p w14:paraId="646143E2" w14:textId="2DAD295F" w:rsidR="00B82CAD" w:rsidRDefault="00B82CAD" w:rsidP="00B82CAD">
      <w:r>
        <w:t>They’re engaging and a fun challenge</w:t>
      </w:r>
    </w:p>
    <w:p w14:paraId="02762666" w14:textId="77777777" w:rsidR="00B82CAD" w:rsidRDefault="00B82CAD" w:rsidP="00B82CAD">
      <w:r>
        <w:t>5. What don’t you like about solving Rubik’s Cubes?</w:t>
      </w:r>
    </w:p>
    <w:p w14:paraId="09ABBCBF" w14:textId="7A26B831" w:rsidR="00B82CAD" w:rsidRDefault="00B82CAD" w:rsidP="00B82CAD">
      <w:r>
        <w:t>They can be damaged or break apart</w:t>
      </w:r>
    </w:p>
    <w:p w14:paraId="1C74ACE1" w14:textId="77777777" w:rsidR="00B82CAD" w:rsidRDefault="00B82CAD" w:rsidP="00B82CAD">
      <w:r>
        <w:t>6. How do you think a Rubik’s cube could be more fun?</w:t>
      </w:r>
    </w:p>
    <w:p w14:paraId="4318F4C4" w14:textId="07059098" w:rsidR="00B82CAD" w:rsidRDefault="00B82CAD" w:rsidP="00B82CAD">
      <w:r>
        <w:t>Larger cubes</w:t>
      </w:r>
    </w:p>
    <w:p w14:paraId="2F72E745" w14:textId="23C27F7A" w:rsidR="00B82CAD" w:rsidRDefault="00B82CAD" w:rsidP="00B82CAD">
      <w:r>
        <w:t>7.  What features would you like to see a Rubik’s cube program have?</w:t>
      </w:r>
    </w:p>
    <w:p w14:paraId="76E6E62A" w14:textId="58DF3DC9" w:rsidR="00B82CAD" w:rsidRDefault="00B82CAD" w:rsidP="00B82CAD">
      <w:r>
        <w:t>The ability to change cube size</w:t>
      </w:r>
    </w:p>
    <w:p w14:paraId="5A28891C" w14:textId="2036D36B" w:rsidR="00B82CAD" w:rsidRDefault="00B82CAD" w:rsidP="00B82CAD">
      <w:r>
        <w:t>8. What concerns do you have about a Rubik’s cube program?</w:t>
      </w:r>
    </w:p>
    <w:p w14:paraId="7206B589" w14:textId="62B2EB57" w:rsidR="00967625" w:rsidRDefault="00B82CAD" w:rsidP="00967625">
      <w:r>
        <w:t>Clunky interface</w:t>
      </w:r>
    </w:p>
    <w:p w14:paraId="6B314BDA" w14:textId="77777777" w:rsidR="00DD488F" w:rsidRDefault="00DD488F" w:rsidP="00967625"/>
    <w:p w14:paraId="76EA8338" w14:textId="16BF51AF" w:rsidR="00967625" w:rsidRDefault="00967625" w:rsidP="00967625">
      <w:pPr>
        <w:pStyle w:val="Heading4"/>
      </w:pPr>
      <w:r>
        <w:t>Result 3</w:t>
      </w:r>
      <w:r w:rsidR="002A34AC">
        <w:t>: Beginner Cuber</w:t>
      </w:r>
    </w:p>
    <w:p w14:paraId="7F3AB38B" w14:textId="295F8343" w:rsidR="00B82CAD" w:rsidRDefault="00B82CAD" w:rsidP="00B82CAD">
      <w:r>
        <w:rPr>
          <w:noProof/>
        </w:rPr>
        <mc:AlternateContent>
          <mc:Choice Requires="wps">
            <w:drawing>
              <wp:anchor distT="0" distB="0" distL="114300" distR="114300" simplePos="0" relativeHeight="251658245" behindDoc="0" locked="0" layoutInCell="1" allowOverlap="1" wp14:anchorId="44712656" wp14:editId="6514936B">
                <wp:simplePos x="0" y="0"/>
                <wp:positionH relativeFrom="column">
                  <wp:posOffset>1323975</wp:posOffset>
                </wp:positionH>
                <wp:positionV relativeFrom="paragraph">
                  <wp:posOffset>236220</wp:posOffset>
                </wp:positionV>
                <wp:extent cx="295275" cy="276225"/>
                <wp:effectExtent l="0" t="0" r="28575" b="28575"/>
                <wp:wrapNone/>
                <wp:docPr id="1506300232"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F5DE3F" id="Oval 1" o:spid="_x0000_s1026" style="position:absolute;margin-left:104.25pt;margin-top:18.6pt;width:23.25pt;height:21.7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" filled="f" strokecolor="red" strokeweight="1pt">
                <v:stroke joinstyle="miter"/>
              </v:oval>
            </w:pict>
          </mc:Fallback>
        </mc:AlternateContent>
      </w:r>
      <w:r>
        <w:t>1. How many sessions of playing with a Rubik’s Cube do you have per month?</w:t>
      </w:r>
    </w:p>
    <w:p w14:paraId="0A06DF73" w14:textId="47E5CF31" w:rsidR="00B82CAD" w:rsidRDefault="00B82CAD" w:rsidP="00B82CAD">
      <w:pPr>
        <w:pStyle w:val="ListParagraph"/>
        <w:ind w:firstLine="720"/>
      </w:pPr>
      <w:r>
        <w:t>&lt;1</w:t>
      </w:r>
      <w:r>
        <w:tab/>
        <w:t>1-2</w:t>
      </w:r>
      <w:r>
        <w:tab/>
        <w:t>3-8</w:t>
      </w:r>
      <w:r>
        <w:tab/>
        <w:t>8+</w:t>
      </w:r>
    </w:p>
    <w:p w14:paraId="44B6ED4F" w14:textId="5B2D10B8" w:rsidR="00B82CAD" w:rsidRDefault="00B82CAD" w:rsidP="00B82CAD">
      <w:r>
        <w:rPr>
          <w:noProof/>
        </w:rPr>
        <mc:AlternateContent>
          <mc:Choice Requires="wps">
            <w:drawing>
              <wp:anchor distT="0" distB="0" distL="114300" distR="114300" simplePos="0" relativeHeight="251658246" behindDoc="0" locked="0" layoutInCell="1" allowOverlap="1" wp14:anchorId="028B99A5" wp14:editId="07DD10AE">
                <wp:simplePos x="0" y="0"/>
                <wp:positionH relativeFrom="column">
                  <wp:posOffset>2124075</wp:posOffset>
                </wp:positionH>
                <wp:positionV relativeFrom="paragraph">
                  <wp:posOffset>172720</wp:posOffset>
                </wp:positionV>
                <wp:extent cx="857250" cy="390525"/>
                <wp:effectExtent l="0" t="0" r="19050" b="28575"/>
                <wp:wrapNone/>
                <wp:docPr id="1967483312"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D08CE3" id="Oval 1" o:spid="_x0000_s1026" style="position:absolute;margin-left:167.25pt;margin-top:13.6pt;width:67.5pt;height:30.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" filled="f" strokecolor="red" strokeweight="1pt">
                <v:stroke joinstyle="miter"/>
              </v:oval>
            </w:pict>
          </mc:Fallback>
        </mc:AlternateContent>
      </w:r>
      <w:r>
        <w:t>2. How long does it typically take you to solve a Rubik’s cube?</w:t>
      </w:r>
    </w:p>
    <w:p w14:paraId="38BAC1D2" w14:textId="44DB0FF2" w:rsidR="00B82CAD" w:rsidRDefault="00B82CAD" w:rsidP="00B82CAD">
      <w:r>
        <w:tab/>
        <w:t>&lt;2 minutes</w:t>
      </w:r>
      <w:r>
        <w:tab/>
        <w:t>&lt;10 minutes</w:t>
      </w:r>
      <w:r>
        <w:tab/>
        <w:t>&lt;1 hour</w:t>
      </w:r>
      <w:r>
        <w:tab/>
      </w:r>
      <w:r>
        <w:tab/>
        <w:t>&gt;1 hour</w:t>
      </w:r>
    </w:p>
    <w:p w14:paraId="6FAA721F" w14:textId="318F61E9" w:rsidR="00B82CAD" w:rsidRDefault="00B82CAD" w:rsidP="00B82CAD">
      <w:r>
        <w:t>3. On a scale of 1-10, with 1 being very easy, how difficult do you find solving a Rubik’s cube?</w:t>
      </w:r>
    </w:p>
    <w:p w14:paraId="78E9117C" w14:textId="3FE5A23C" w:rsidR="00B82CAD" w:rsidRDefault="00B82CAD" w:rsidP="00B82CAD">
      <w:r>
        <w:t>5</w:t>
      </w:r>
    </w:p>
    <w:p w14:paraId="2050B690" w14:textId="0CE20844" w:rsidR="00B82CAD" w:rsidRDefault="00B82CAD" w:rsidP="00B82CAD">
      <w:r>
        <w:t>4. What do you like about solving Rubik’s Cubes?</w:t>
      </w:r>
    </w:p>
    <w:p w14:paraId="5378772C" w14:textId="0C8D6C49" w:rsidR="00B82CAD" w:rsidRDefault="00DA4452" w:rsidP="00DA4452">
      <w:r>
        <w:t>Intelligence test</w:t>
      </w:r>
    </w:p>
    <w:p w14:paraId="4F80AA0D" w14:textId="0765D272" w:rsidR="00B82CAD" w:rsidRDefault="00B82CAD" w:rsidP="00B82CAD">
      <w:r>
        <w:t>5. What don’t you like about solving Rubik’s Cubes?</w:t>
      </w:r>
    </w:p>
    <w:p w14:paraId="1608911D" w14:textId="7E8B301D" w:rsidR="00B82CAD" w:rsidRDefault="00DA4452" w:rsidP="00B82CAD">
      <w:r>
        <w:t>Some scrambles can be really hard to solve</w:t>
      </w:r>
    </w:p>
    <w:p w14:paraId="61B3B796" w14:textId="24AD34D5" w:rsidR="00B82CAD" w:rsidRDefault="00B82CAD" w:rsidP="00B82CAD">
      <w:r>
        <w:t>6. How do you think a Rubik’s cube could be more fun?</w:t>
      </w:r>
    </w:p>
    <w:p w14:paraId="4696DC38" w14:textId="63924EE8" w:rsidR="00B82CAD" w:rsidRDefault="00DA4452" w:rsidP="00DA4452">
      <w:r>
        <w:lastRenderedPageBreak/>
        <w:t>Less hard scrambles</w:t>
      </w:r>
    </w:p>
    <w:p w14:paraId="248B2B4F" w14:textId="700C912E" w:rsidR="00B82CAD" w:rsidRDefault="00B82CAD" w:rsidP="00B82CAD">
      <w:r>
        <w:t>7.  What features would you like to see a Rubik’s cube program have?</w:t>
      </w:r>
    </w:p>
    <w:p w14:paraId="0A093CCF" w14:textId="0D0299FF" w:rsidR="00B82CAD" w:rsidRDefault="00DA4452" w:rsidP="00B82CAD">
      <w:r>
        <w:t>Difficulty</w:t>
      </w:r>
    </w:p>
    <w:p w14:paraId="65D9D371" w14:textId="77777777" w:rsidR="00B82CAD" w:rsidRDefault="00B82CAD" w:rsidP="00B82CAD">
      <w:r>
        <w:t>8. What concerns do you have about a Rubik’s cube program?</w:t>
      </w:r>
    </w:p>
    <w:p w14:paraId="1F6E9323" w14:textId="0205CF87" w:rsidR="00B82CAD" w:rsidRDefault="00DD488F" w:rsidP="00B82CAD">
      <w:r>
        <w:t>Weird interactions</w:t>
      </w:r>
    </w:p>
    <w:p w14:paraId="185F3B53" w14:textId="4AC43412" w:rsidR="00967625" w:rsidRDefault="00967625" w:rsidP="00967625"/>
    <w:p w14:paraId="23B90894" w14:textId="5AD26692" w:rsidR="00967625" w:rsidRDefault="00967625" w:rsidP="00967625">
      <w:pPr>
        <w:pStyle w:val="Heading4"/>
      </w:pPr>
      <w:r>
        <w:t>Result 4</w:t>
      </w:r>
      <w:r w:rsidR="002A34AC">
        <w:t>: Non-Cuber</w:t>
      </w:r>
    </w:p>
    <w:p w14:paraId="700F798F" w14:textId="3B3E998C" w:rsidR="00B82CAD" w:rsidRDefault="00DD488F" w:rsidP="00B82CAD">
      <w:r>
        <w:rPr>
          <w:noProof/>
        </w:rPr>
        <mc:AlternateContent>
          <mc:Choice Requires="wps">
            <w:drawing>
              <wp:anchor distT="0" distB="0" distL="114300" distR="114300" simplePos="0" relativeHeight="251658249" behindDoc="0" locked="0" layoutInCell="1" allowOverlap="1" wp14:anchorId="1E9A426E" wp14:editId="58413D86">
                <wp:simplePos x="0" y="0"/>
                <wp:positionH relativeFrom="column">
                  <wp:posOffset>838200</wp:posOffset>
                </wp:positionH>
                <wp:positionV relativeFrom="paragraph">
                  <wp:posOffset>231775</wp:posOffset>
                </wp:positionV>
                <wp:extent cx="295275" cy="276225"/>
                <wp:effectExtent l="0" t="0" r="28575" b="28575"/>
                <wp:wrapNone/>
                <wp:docPr id="1"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F69510" id="Oval 1" o:spid="_x0000_s1026" style="position:absolute;margin-left:66pt;margin-top:18.25pt;width:23.25pt;height:21.75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" filled="f" strokecolor="red" strokeweight="1pt">
                <v:stroke joinstyle="miter"/>
              </v:oval>
            </w:pict>
          </mc:Fallback>
        </mc:AlternateContent>
      </w:r>
      <w:r w:rsidR="00B82CAD">
        <w:t>1. How many sessions of playing with a Rubik’s Cube do you have per month?</w:t>
      </w:r>
    </w:p>
    <w:p w14:paraId="1CB7469B" w14:textId="02A4B3EA" w:rsidR="00B82CAD" w:rsidRDefault="00B82CAD" w:rsidP="00B82CAD">
      <w:pPr>
        <w:pStyle w:val="ListParagraph"/>
        <w:ind w:firstLine="720"/>
      </w:pPr>
      <w:r>
        <w:t>&lt;1</w:t>
      </w:r>
      <w:r>
        <w:tab/>
        <w:t>1-2</w:t>
      </w:r>
      <w:r>
        <w:tab/>
        <w:t>3-8</w:t>
      </w:r>
      <w:r>
        <w:tab/>
        <w:t>8+</w:t>
      </w:r>
    </w:p>
    <w:p w14:paraId="3E1C7243" w14:textId="3FE6A02E" w:rsidR="00B82CAD" w:rsidRDefault="00DD488F" w:rsidP="00B82CAD">
      <w:r>
        <w:rPr>
          <w:noProof/>
        </w:rPr>
        <mc:AlternateContent>
          <mc:Choice Requires="wps">
            <w:drawing>
              <wp:anchor distT="0" distB="0" distL="114300" distR="114300" simplePos="0" relativeHeight="251658250" behindDoc="0" locked="0" layoutInCell="1" allowOverlap="1" wp14:anchorId="3AA873D1" wp14:editId="6039A0A5">
                <wp:simplePos x="0" y="0"/>
                <wp:positionH relativeFrom="column">
                  <wp:posOffset>3019425</wp:posOffset>
                </wp:positionH>
                <wp:positionV relativeFrom="paragraph">
                  <wp:posOffset>180975</wp:posOffset>
                </wp:positionV>
                <wp:extent cx="857250" cy="390525"/>
                <wp:effectExtent l="0" t="0" r="19050" b="28575"/>
                <wp:wrapNone/>
                <wp:docPr id="2"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E2C5B" id="Oval 1" o:spid="_x0000_s1026" style="position:absolute;margin-left:237.75pt;margin-top:14.25pt;width:67.5pt;height:30.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" filled="f" strokecolor="red" strokeweight="1pt">
                <v:stroke joinstyle="miter"/>
              </v:oval>
            </w:pict>
          </mc:Fallback>
        </mc:AlternateContent>
      </w:r>
      <w:r w:rsidR="00B82CAD">
        <w:t>2. How long does it typically take you to solve a Rubik’s cube?</w:t>
      </w:r>
    </w:p>
    <w:p w14:paraId="645858E4" w14:textId="40A3DE7D" w:rsidR="00B82CAD" w:rsidRDefault="00B82CAD" w:rsidP="00B82CAD">
      <w:r>
        <w:tab/>
        <w:t>&lt;2 minutes</w:t>
      </w:r>
      <w:r>
        <w:tab/>
        <w:t>&lt;10 minutes</w:t>
      </w:r>
      <w:r>
        <w:tab/>
        <w:t>&lt;1 hour</w:t>
      </w:r>
      <w:r>
        <w:tab/>
      </w:r>
      <w:r>
        <w:tab/>
        <w:t>&gt;1 hour</w:t>
      </w:r>
    </w:p>
    <w:p w14:paraId="566D3CB9" w14:textId="10F68D8B" w:rsidR="00DD488F" w:rsidRDefault="00DD488F" w:rsidP="00B82CAD">
      <w:r>
        <w:t>Normally give up</w:t>
      </w:r>
    </w:p>
    <w:p w14:paraId="2C5719E4" w14:textId="77777777" w:rsidR="00B82CAD" w:rsidRDefault="00B82CAD" w:rsidP="00B82CAD">
      <w:r>
        <w:t>3. On a scale of 1-10, with 1 being very easy, how difficult do you find solving a Rubik’s cube?</w:t>
      </w:r>
    </w:p>
    <w:p w14:paraId="24890B5C" w14:textId="70110278" w:rsidR="00B82CAD" w:rsidRDefault="00DD488F" w:rsidP="00B82CAD">
      <w:r>
        <w:t>9</w:t>
      </w:r>
    </w:p>
    <w:p w14:paraId="38857F7F" w14:textId="031C345F" w:rsidR="00B82CAD" w:rsidRDefault="00B82CAD" w:rsidP="00B82CAD">
      <w:r>
        <w:t>4. What do you like about solving Rubik’s Cubes?</w:t>
      </w:r>
    </w:p>
    <w:p w14:paraId="7478F204" w14:textId="29108800" w:rsidR="00B82CAD" w:rsidRDefault="00DD488F" w:rsidP="00DD488F">
      <w:r>
        <w:t>It’s a fun puzzles</w:t>
      </w:r>
    </w:p>
    <w:p w14:paraId="5EE97D36" w14:textId="740F5BFE" w:rsidR="00B82CAD" w:rsidRDefault="00B82CAD" w:rsidP="00B82CAD">
      <w:r>
        <w:t>5. What don’t you like about solving Rubik’s Cubes?</w:t>
      </w:r>
    </w:p>
    <w:p w14:paraId="3E7560E7" w14:textId="292FF876" w:rsidR="00B82CAD" w:rsidRDefault="00DD488F" w:rsidP="00B82CAD">
      <w:r>
        <w:t>They’re very difficult</w:t>
      </w:r>
    </w:p>
    <w:p w14:paraId="3813410E" w14:textId="3A017E11" w:rsidR="00B82CAD" w:rsidRDefault="00B82CAD" w:rsidP="00B82CAD">
      <w:r>
        <w:t>6. How do you think a Rubik’s cube could be more fun?</w:t>
      </w:r>
    </w:p>
    <w:p w14:paraId="55B38655" w14:textId="09F5C667" w:rsidR="00B82CAD" w:rsidRDefault="00DD488F" w:rsidP="00DD488F">
      <w:r>
        <w:t>If it was easier</w:t>
      </w:r>
    </w:p>
    <w:p w14:paraId="63355952" w14:textId="77777777" w:rsidR="00B82CAD" w:rsidRDefault="00B82CAD" w:rsidP="00B82CAD">
      <w:r>
        <w:t>7.  What features would you like to see a Rubik’s cube program have?</w:t>
      </w:r>
    </w:p>
    <w:p w14:paraId="10B094F4" w14:textId="4ADCC48B" w:rsidR="00B82CAD" w:rsidRDefault="00DD488F" w:rsidP="00B82CAD">
      <w:r>
        <w:t>A guide</w:t>
      </w:r>
    </w:p>
    <w:p w14:paraId="70917EA6" w14:textId="003E5C7E" w:rsidR="00B82CAD" w:rsidRDefault="00B82CAD" w:rsidP="00B82CAD">
      <w:r>
        <w:t>8. What concerns do you have about a Rubik’s cube program?</w:t>
      </w:r>
    </w:p>
    <w:p w14:paraId="6A7528A2" w14:textId="3F91452E" w:rsidR="00967625" w:rsidRDefault="00DD488F" w:rsidP="00967625">
      <w:r>
        <w:t>Too difficult</w:t>
      </w:r>
    </w:p>
    <w:p w14:paraId="0EC75F29" w14:textId="77777777" w:rsidR="00DD488F" w:rsidRDefault="00DD488F" w:rsidP="00967625"/>
    <w:p w14:paraId="1A30581E" w14:textId="4BB123C8" w:rsidR="006A32C3" w:rsidRPr="006A32C3" w:rsidRDefault="00967625" w:rsidP="006A32C3">
      <w:pPr>
        <w:pStyle w:val="Heading4"/>
      </w:pPr>
      <w:r>
        <w:t>Result 5</w:t>
      </w:r>
      <w:r w:rsidR="002A34AC">
        <w:t>: Program Developer</w:t>
      </w:r>
    </w:p>
    <w:p w14:paraId="0F1FBEFF" w14:textId="22B558CE" w:rsidR="00B82CAD" w:rsidRDefault="00DD488F" w:rsidP="00B82CAD">
      <w:r>
        <w:rPr>
          <w:noProof/>
        </w:rPr>
        <mc:AlternateContent>
          <mc:Choice Requires="wps">
            <w:drawing>
              <wp:anchor distT="0" distB="0" distL="114300" distR="114300" simplePos="0" relativeHeight="251658251" behindDoc="0" locked="0" layoutInCell="1" allowOverlap="1" wp14:anchorId="59F5E975" wp14:editId="3C7A0AA8">
                <wp:simplePos x="0" y="0"/>
                <wp:positionH relativeFrom="column">
                  <wp:posOffset>1304925</wp:posOffset>
                </wp:positionH>
                <wp:positionV relativeFrom="paragraph">
                  <wp:posOffset>230505</wp:posOffset>
                </wp:positionV>
                <wp:extent cx="295275" cy="276225"/>
                <wp:effectExtent l="0" t="0" r="28575" b="28575"/>
                <wp:wrapNone/>
                <wp:docPr id="3" name="Oval 3"/>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50D27" id="Oval 3" o:spid="_x0000_s1026" style="position:absolute;margin-left:102.75pt;margin-top:18.15pt;width:23.25pt;height:21.7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" filled="f" strokecolor="red" strokeweight="1pt">
                <v:stroke joinstyle="miter"/>
              </v:oval>
            </w:pict>
          </mc:Fallback>
        </mc:AlternateContent>
      </w:r>
      <w:r w:rsidR="00B82CAD">
        <w:t>1. How many sessions of playing with a Rubik’s Cube do you have per month?</w:t>
      </w:r>
    </w:p>
    <w:p w14:paraId="4FEF0431" w14:textId="75B3742F" w:rsidR="00B82CAD" w:rsidRDefault="00B82CAD" w:rsidP="00B82CAD">
      <w:pPr>
        <w:pStyle w:val="ListParagraph"/>
        <w:ind w:firstLine="720"/>
      </w:pPr>
      <w:r>
        <w:t>&lt;1</w:t>
      </w:r>
      <w:r>
        <w:tab/>
        <w:t>1-2</w:t>
      </w:r>
      <w:r>
        <w:tab/>
        <w:t>3-8</w:t>
      </w:r>
      <w:r>
        <w:tab/>
        <w:t>8+</w:t>
      </w:r>
    </w:p>
    <w:p w14:paraId="1F80B78D" w14:textId="664E17C8" w:rsidR="00B82CAD" w:rsidRDefault="00DD488F" w:rsidP="00B82CAD">
      <w:r>
        <w:rPr>
          <w:noProof/>
        </w:rPr>
        <mc:AlternateContent>
          <mc:Choice Requires="wps">
            <w:drawing>
              <wp:anchor distT="0" distB="0" distL="114300" distR="114300" simplePos="0" relativeHeight="251658252" behindDoc="0" locked="0" layoutInCell="1" allowOverlap="1" wp14:anchorId="4F5DC362" wp14:editId="155ACAF1">
                <wp:simplePos x="0" y="0"/>
                <wp:positionH relativeFrom="margin">
                  <wp:posOffset>2151380</wp:posOffset>
                </wp:positionH>
                <wp:positionV relativeFrom="paragraph">
                  <wp:posOffset>220980</wp:posOffset>
                </wp:positionV>
                <wp:extent cx="857250" cy="390525"/>
                <wp:effectExtent l="0" t="0" r="19050" b="28575"/>
                <wp:wrapNone/>
                <wp:docPr id="4"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7A429" id="Oval 1" o:spid="_x0000_s1026" style="position:absolute;margin-left:169.4pt;margin-top:17.4pt;width:67.5pt;height:30.7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" filled="f" strokecolor="red" strokeweight="1pt">
                <v:stroke joinstyle="miter"/>
                <w10:wrap anchorx="margin"/>
              </v:oval>
            </w:pict>
          </mc:Fallback>
        </mc:AlternateContent>
      </w:r>
      <w:r w:rsidR="00B82CAD">
        <w:t>2. How long does it typically take you to solve a Rubik’s cube?</w:t>
      </w:r>
    </w:p>
    <w:p w14:paraId="280E5758" w14:textId="73C2B0C4" w:rsidR="00B82CAD" w:rsidRDefault="00B82CAD" w:rsidP="00B82CAD">
      <w:r>
        <w:tab/>
        <w:t>&lt;2 minutes</w:t>
      </w:r>
      <w:r>
        <w:tab/>
        <w:t>&lt;10 minutes</w:t>
      </w:r>
      <w:r>
        <w:tab/>
        <w:t>&lt;1 hour</w:t>
      </w:r>
      <w:r>
        <w:tab/>
      </w:r>
      <w:r>
        <w:tab/>
        <w:t>&gt;1 hour</w:t>
      </w:r>
    </w:p>
    <w:p w14:paraId="49398A82" w14:textId="77777777" w:rsidR="00B82CAD" w:rsidRDefault="00B82CAD" w:rsidP="00B82CAD">
      <w:r>
        <w:t>3. On a scale of 1-10, with 1 being very easy, how difficult do you find solving a Rubik’s cube?</w:t>
      </w:r>
    </w:p>
    <w:p w14:paraId="3F837844" w14:textId="5CF34A0B" w:rsidR="00B82CAD" w:rsidRDefault="00DD488F" w:rsidP="00B82CAD">
      <w:r>
        <w:lastRenderedPageBreak/>
        <w:t>7</w:t>
      </w:r>
    </w:p>
    <w:p w14:paraId="31A996C8" w14:textId="77777777" w:rsidR="00B82CAD" w:rsidRDefault="00B82CAD" w:rsidP="00B82CAD">
      <w:r>
        <w:t>4. What do you like about solving Rubik’s Cubes?</w:t>
      </w:r>
    </w:p>
    <w:p w14:paraId="520A3479" w14:textId="624D0AAB" w:rsidR="00B82CAD" w:rsidRDefault="00DD488F" w:rsidP="00DD488F">
      <w:r>
        <w:t>Fun, engaging</w:t>
      </w:r>
    </w:p>
    <w:p w14:paraId="6C8BDA2D" w14:textId="77777777" w:rsidR="00B82CAD" w:rsidRDefault="00B82CAD" w:rsidP="00B82CAD">
      <w:r>
        <w:t>5. What don’t you like about solving Rubik’s Cubes?</w:t>
      </w:r>
    </w:p>
    <w:p w14:paraId="4C3DD07B" w14:textId="3CB3A8FD" w:rsidR="00B82CAD" w:rsidRDefault="00DD488F" w:rsidP="00B82CAD">
      <w:r>
        <w:t>Getting stuck/not knowing needed techniques</w:t>
      </w:r>
    </w:p>
    <w:p w14:paraId="7A73DA51" w14:textId="77777777" w:rsidR="00B82CAD" w:rsidRDefault="00B82CAD" w:rsidP="00B82CAD">
      <w:r>
        <w:t>6. How do you think a Rubik’s cube could be more fun?</w:t>
      </w:r>
    </w:p>
    <w:p w14:paraId="498B5B3F" w14:textId="59E3A5A5" w:rsidR="00B82CAD" w:rsidRDefault="00DD488F" w:rsidP="00DD488F">
      <w:r>
        <w:t>More options</w:t>
      </w:r>
    </w:p>
    <w:p w14:paraId="0238699D" w14:textId="77777777" w:rsidR="00B82CAD" w:rsidRDefault="00B82CAD" w:rsidP="00B82CAD">
      <w:r>
        <w:t>7.  What features would you like to see a Rubik’s cube program have?</w:t>
      </w:r>
    </w:p>
    <w:p w14:paraId="49386AD3" w14:textId="7600D00D" w:rsidR="00B82CAD" w:rsidRDefault="00DD488F" w:rsidP="00B82CAD">
      <w:r>
        <w:t>Fully interactive cube, scrambler, solver, leaderboard, history, accounts, etc.</w:t>
      </w:r>
    </w:p>
    <w:p w14:paraId="18B49607" w14:textId="77777777" w:rsidR="00B82CAD" w:rsidRDefault="00B82CAD" w:rsidP="00B82CAD">
      <w:r>
        <w:t>8. What concerns do you have about a Rubik’s cube program?</w:t>
      </w:r>
    </w:p>
    <w:p w14:paraId="3F5E2D90" w14:textId="6A64D54B" w:rsidR="00A82A94" w:rsidRDefault="00DD488F" w:rsidP="00B82CAD">
      <w:pPr>
        <w:rPr>
          <w:ins w:id="19" w:author="Samuel Flegg" w:date="2025-01-28T09:44:00Z" w16du:dateUtc="2025-01-28T09:44:00Z"/>
        </w:rPr>
      </w:pPr>
      <w:r>
        <w:t>Slow, inaccurate, doesn’t ‘feel’ like a Rubik’s cube.</w:t>
      </w:r>
    </w:p>
    <w:p w14:paraId="62FEC111" w14:textId="77777777" w:rsidR="00A01C02" w:rsidRDefault="00A01C02" w:rsidP="00B82CAD">
      <w:pPr>
        <w:rPr>
          <w:ins w:id="20" w:author="Samuel Flegg" w:date="2025-01-28T09:44:00Z" w16du:dateUtc="2025-01-28T09:44:00Z"/>
        </w:rPr>
      </w:pPr>
    </w:p>
    <w:p w14:paraId="460A6B43" w14:textId="77777777" w:rsidR="00A01C02" w:rsidRDefault="00A01C02" w:rsidP="00B82CAD"/>
    <w:p w14:paraId="15A888F8" w14:textId="77777777" w:rsidR="00F679BD" w:rsidRDefault="00F679BD" w:rsidP="00F679BD">
      <w:pPr>
        <w:pStyle w:val="Heading4"/>
      </w:pPr>
      <w:r>
        <w:t>Conclusion</w:t>
      </w:r>
    </w:p>
    <w:p w14:paraId="7D9B3C5A" w14:textId="77777777" w:rsidR="00F679BD" w:rsidRDefault="00F679BD" w:rsidP="00F679BD">
      <w:r>
        <w:t>After reviewing the questionnaire, people who solve many cubes a month and/or solve them quickly enjoy the challenge of solving the cube but due to their practice they find it easy. Therefore, I will investigate ways to make the cube harder, be it a guaranteed hard scramble, a larger cube, or some other technique. However, these people’s main concerns about their software are its functionality, suggesting they would be happy with a normal cube as long as it is at least as functional as a physical cube.</w:t>
      </w:r>
    </w:p>
    <w:p w14:paraId="4767339E" w14:textId="77777777" w:rsidR="00F679BD" w:rsidRDefault="00F679BD" w:rsidP="00F679BD"/>
    <w:p w14:paraId="5D341607" w14:textId="77777777" w:rsidR="00F679BD" w:rsidRDefault="00F679BD" w:rsidP="00F679BD">
      <w:r>
        <w:t>For more intermediate and beginner people who find it harder and solve less cubes, their main feature request is a way to reduce the difficulty, possible by implementing a guide. As I will very likely be implementing a solver, I may implement a hint button that can tell you the next move, or possibly moves, you should make.</w:t>
      </w:r>
    </w:p>
    <w:p w14:paraId="1A2B0010" w14:textId="29ACA465" w:rsidR="00722697" w:rsidRDefault="00037547" w:rsidP="00722697">
      <w:pPr>
        <w:pStyle w:val="Heading3"/>
      </w:pPr>
      <w:bookmarkStart w:id="21" w:name="_Toc190004439"/>
      <w:r>
        <w:t>Useful technical approaches</w:t>
      </w:r>
      <w:bookmarkEnd w:id="21"/>
    </w:p>
    <w:p w14:paraId="1C91B6E0" w14:textId="2502EE49" w:rsidR="00722697" w:rsidRDefault="00722697" w:rsidP="00722697">
      <w:r>
        <w:t xml:space="preserve">To create my </w:t>
      </w:r>
      <w:r w:rsidR="00054CC9">
        <w:t>program,</w:t>
      </w:r>
      <w:r>
        <w:t xml:space="preserve"> I will utilise python as his is the language I know. Python has many existing libraries that I can utilise to reduce the code requirements for this program. As Python is a very popular language and often utilised by new coders it is very well documented, allowing me to easily lean how to use any library I may need.</w:t>
      </w:r>
    </w:p>
    <w:p w14:paraId="1100A35D" w14:textId="77777777" w:rsidR="00722697" w:rsidRDefault="00722697" w:rsidP="00722697"/>
    <w:p w14:paraId="7B07BF00" w14:textId="77777777" w:rsidR="00EB708F" w:rsidRDefault="00C061EB" w:rsidP="00722697">
      <w:r>
        <w:t xml:space="preserve">I will use Pygame for many- if not all – of the visual aspects of the game. Pygame is a popular library for making games and displaying elements. </w:t>
      </w:r>
      <w:r w:rsidR="00640EC2">
        <w:t>It allows for easily creating a window</w:t>
      </w:r>
      <w:r w:rsidR="00DD75F8">
        <w:t>. It works primarily by having a game loop and events which you get() and handle yourself.</w:t>
      </w:r>
    </w:p>
    <w:p w14:paraId="74411771" w14:textId="0315EBE7" w:rsidR="00DD75F8" w:rsidRDefault="00DD75F8" w:rsidP="00722697">
      <w:r>
        <w:lastRenderedPageBreak/>
        <w:t xml:space="preserve">An example is: </w:t>
      </w:r>
      <w:r>
        <w:rPr>
          <w:noProof/>
        </w:rPr>
        <w:drawing>
          <wp:inline distT="0" distB="0" distL="0" distR="0" wp14:anchorId="76AEB89F" wp14:editId="652CE5FE">
            <wp:extent cx="3505689" cy="2076740"/>
            <wp:effectExtent l="0" t="0" r="0" b="0"/>
            <wp:docPr id="73901235"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235" name="Picture 2"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505689" cy="2076740"/>
                    </a:xfrm>
                    <a:prstGeom prst="rect">
                      <a:avLst/>
                    </a:prstGeom>
                  </pic:spPr>
                </pic:pic>
              </a:graphicData>
            </a:graphic>
          </wp:inline>
        </w:drawing>
      </w:r>
    </w:p>
    <w:p w14:paraId="1E2D15E8" w14:textId="73376B25" w:rsidR="00C061EB" w:rsidRDefault="00DD75F8" w:rsidP="00722697">
      <w:r>
        <w:t xml:space="preserve">The above image shows code that uses pygame to create a white window. It also checks for the quit button being pressed, in which case the window closes. </w:t>
      </w:r>
    </w:p>
    <w:p w14:paraId="6B7E4C76" w14:textId="77777777" w:rsidR="00C061EB" w:rsidRDefault="00C061EB" w:rsidP="00722697"/>
    <w:p w14:paraId="5A3406D3" w14:textId="466DEE06" w:rsidR="00722697" w:rsidRDefault="00722697" w:rsidP="00722697">
      <w:r>
        <w:t xml:space="preserve">If I create a login </w:t>
      </w:r>
      <w:del w:id="22" w:author="Samuel Flegg" w:date="2025-01-28T09:44:00Z" w16du:dateUtc="2025-01-28T09:44:00Z">
        <w:r w:rsidDel="00A01C02">
          <w:delText>system</w:delText>
        </w:r>
      </w:del>
      <w:ins w:id="23" w:author="Samuel Flegg" w:date="2025-01-28T09:44:00Z" w16du:dateUtc="2025-01-28T09:44:00Z">
        <w:r w:rsidR="00A01C02">
          <w:t>system,</w:t>
        </w:r>
      </w:ins>
      <w:r>
        <w:t xml:space="preserve"> I will most likely use Tkinter as it has many features, making it easy to create a simple</w:t>
      </w:r>
      <w:r w:rsidR="00FE7E52">
        <w:t xml:space="preserve"> graphical</w:t>
      </w:r>
      <w:r>
        <w:t xml:space="preserve"> login system.</w:t>
      </w:r>
      <w:r w:rsidR="00FE7E52">
        <w:t xml:space="preserve"> I highly useful aspect are the widget, which standardise the process for display various aspects such as text and entry boxes.</w:t>
      </w:r>
    </w:p>
    <w:p w14:paraId="22F34376" w14:textId="5D01495C" w:rsidR="00FE7E52" w:rsidRDefault="00FE7E52" w:rsidP="00722697">
      <w:r>
        <w:t>An example of the code used for a simple window is shown below.</w:t>
      </w:r>
    </w:p>
    <w:p w14:paraId="185C8FD6" w14:textId="62F24840" w:rsidR="00FE0886" w:rsidRDefault="00FE0886" w:rsidP="00722697">
      <w:r>
        <w:rPr>
          <w:noProof/>
        </w:rPr>
        <w:drawing>
          <wp:inline distT="0" distB="0" distL="0" distR="0" wp14:anchorId="03CAAD40" wp14:editId="2071C101">
            <wp:extent cx="5229955" cy="4172532"/>
            <wp:effectExtent l="0" t="0" r="8890" b="0"/>
            <wp:docPr id="5" name="Picture 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29955" cy="4172532"/>
                    </a:xfrm>
                    <a:prstGeom prst="rect">
                      <a:avLst/>
                    </a:prstGeom>
                  </pic:spPr>
                </pic:pic>
              </a:graphicData>
            </a:graphic>
          </wp:inline>
        </w:drawing>
      </w:r>
    </w:p>
    <w:p w14:paraId="48123FCA" w14:textId="4D5ED6FC" w:rsidR="00FE0886" w:rsidRDefault="001D2DA4" w:rsidP="00722697">
      <w:r>
        <w:t>The above code, whilst simple, handles the creation of an entire resizable window.</w:t>
      </w:r>
    </w:p>
    <w:p w14:paraId="6BC267D6" w14:textId="77777777" w:rsidR="001D2DA4" w:rsidRDefault="001D2DA4" w:rsidP="00722697"/>
    <w:p w14:paraId="500C8919" w14:textId="70BC9557" w:rsidR="00FE0886" w:rsidRDefault="001D2DA4" w:rsidP="00722697">
      <w:r>
        <w:lastRenderedPageBreak/>
        <w:t>I will also utilise object-orientated programming. This means creating classes that can contain data and functions shared between the objects made from them. Objects are instances of a class, and have access to the same data and functions.</w:t>
      </w:r>
      <w:r w:rsidR="00BC5D74">
        <w:t xml:space="preserve"> This makes it easy to create many similar things, </w:t>
      </w:r>
      <w:del w:id="24" w:author="Samuel Flegg" w:date="2025-01-28T09:45:00Z" w16du:dateUtc="2025-01-28T09:45:00Z">
        <w:r w:rsidR="00BC5D74" w:rsidDel="00A01C02">
          <w:delText>eg.</w:delText>
        </w:r>
      </w:del>
      <w:ins w:id="25" w:author="Samuel Flegg" w:date="2025-01-28T09:45:00Z" w16du:dateUtc="2025-01-28T09:45:00Z">
        <w:r w:rsidR="00A01C02">
          <w:t>e.g.</w:t>
        </w:r>
      </w:ins>
      <w:r w:rsidR="00BC5D74">
        <w:t xml:space="preserve"> A button – they look and function the same but do something different when pressed.</w:t>
      </w:r>
    </w:p>
    <w:p w14:paraId="38793BC5" w14:textId="77777777" w:rsidR="00FE0886" w:rsidRDefault="00FE0886" w:rsidP="00722697"/>
    <w:p w14:paraId="4B956CEC" w14:textId="27962672" w:rsidR="00FE0886" w:rsidRDefault="00FE0886" w:rsidP="00FE0886">
      <w:pPr>
        <w:pStyle w:val="Heading3"/>
      </w:pPr>
      <w:bookmarkStart w:id="26" w:name="_Toc190004440"/>
      <w:r>
        <w:t>Similar Programs</w:t>
      </w:r>
      <w:bookmarkEnd w:id="26"/>
    </w:p>
    <w:p w14:paraId="73F881C3" w14:textId="5913F7BE" w:rsidR="009C7A85" w:rsidRDefault="009C7A85" w:rsidP="00FE0886">
      <w:pPr>
        <w:rPr>
          <w:ins w:id="27" w:author="Samuel Flegg" w:date="2025-01-28T09:45:00Z" w16du:dateUtc="2025-01-28T09:45:00Z"/>
        </w:rPr>
      </w:pPr>
      <w:r>
        <w:t>The following are 3 online Rubik’s cube programs that I have analysed. I have taken noted the good and bad features of each to ensure</w:t>
      </w:r>
      <w:r w:rsidR="000842F9">
        <w:t xml:space="preserve"> my program has all the necessary a</w:t>
      </w:r>
      <w:r w:rsidR="00085E31">
        <w:t>n</w:t>
      </w:r>
      <w:r w:rsidR="000842F9">
        <w:t xml:space="preserve">d good features and minimise the </w:t>
      </w:r>
      <w:r w:rsidR="00755B58">
        <w:t>unnecessary</w:t>
      </w:r>
      <w:r w:rsidR="000842F9">
        <w:t xml:space="preserve"> functions.</w:t>
      </w:r>
    </w:p>
    <w:p w14:paraId="2879F81A" w14:textId="77777777" w:rsidR="00A01C02" w:rsidRDefault="00A01C02" w:rsidP="00FE0886">
      <w:pPr>
        <w:rPr>
          <w:ins w:id="28" w:author="Samuel Flegg" w:date="2025-01-28T09:45:00Z" w16du:dateUtc="2025-01-28T09:45:00Z"/>
        </w:rPr>
      </w:pPr>
    </w:p>
    <w:p w14:paraId="3D8734A7" w14:textId="77777777" w:rsidR="00A01C02" w:rsidRDefault="00A01C02" w:rsidP="00FE0886">
      <w:pPr>
        <w:rPr>
          <w:ins w:id="29" w:author="Samuel Flegg" w:date="2025-01-28T09:45:00Z" w16du:dateUtc="2025-01-28T09:45:00Z"/>
        </w:rPr>
      </w:pPr>
    </w:p>
    <w:p w14:paraId="213FE5D6" w14:textId="77777777" w:rsidR="00A01C02" w:rsidRDefault="00A01C02" w:rsidP="00FE0886">
      <w:pPr>
        <w:rPr>
          <w:ins w:id="30" w:author="Samuel Flegg" w:date="2025-01-28T09:45:00Z" w16du:dateUtc="2025-01-28T09:45:00Z"/>
        </w:rPr>
      </w:pPr>
    </w:p>
    <w:p w14:paraId="7EBD40C7" w14:textId="77777777" w:rsidR="00A01C02" w:rsidRDefault="00A01C02" w:rsidP="00FE0886">
      <w:pPr>
        <w:rPr>
          <w:ins w:id="31" w:author="Samuel Flegg" w:date="2025-01-28T09:45:00Z" w16du:dateUtc="2025-01-28T09:45:00Z"/>
        </w:rPr>
      </w:pPr>
    </w:p>
    <w:p w14:paraId="7A89DDE2" w14:textId="77777777" w:rsidR="00A01C02" w:rsidRDefault="00A01C02" w:rsidP="00FE0886"/>
    <w:p w14:paraId="6725E2C2" w14:textId="43B4310B" w:rsidR="009A58E6" w:rsidRDefault="009A58E6" w:rsidP="009A58E6">
      <w:pPr>
        <w:pStyle w:val="Heading4"/>
      </w:pPr>
      <w:r>
        <w:t>Ruwik</w:t>
      </w:r>
    </w:p>
    <w:p w14:paraId="29B7C130" w14:textId="10BAACE3" w:rsidR="00FE0886" w:rsidRDefault="004B269C" w:rsidP="00FE0886">
      <w:pPr>
        <w:rPr>
          <w:rStyle w:val="Hyperlink"/>
        </w:rPr>
      </w:pPr>
      <w:hyperlink r:id="rId11" w:history="1">
        <w:r>
          <w:rPr>
            <w:rStyle w:val="Hyperlink"/>
          </w:rPr>
          <w:t>Online Rubik's Cube Simulator (ruwix.com)</w:t>
        </w:r>
      </w:hyperlink>
    </w:p>
    <w:p w14:paraId="541834C0" w14:textId="18CBCA75" w:rsidR="009A58E6" w:rsidRDefault="00CC0F47" w:rsidP="00FE0886">
      <w:r>
        <w:rPr>
          <w:noProof/>
        </w:rPr>
        <w:lastRenderedPageBreak/>
        <mc:AlternateContent>
          <mc:Choice Requires="wpi">
            <w:drawing>
              <wp:anchor distT="0" distB="0" distL="114300" distR="114300" simplePos="0" relativeHeight="251658255" behindDoc="0" locked="0" layoutInCell="1" allowOverlap="1" wp14:anchorId="5D22B668" wp14:editId="4CD987E8">
                <wp:simplePos x="0" y="0"/>
                <wp:positionH relativeFrom="column">
                  <wp:posOffset>7314891</wp:posOffset>
                </wp:positionH>
                <wp:positionV relativeFrom="paragraph">
                  <wp:posOffset>5489471</wp:posOffset>
                </wp:positionV>
                <wp:extent cx="830880" cy="2760840"/>
                <wp:effectExtent l="38100" t="38100" r="45720" b="40005"/>
                <wp:wrapNone/>
                <wp:docPr id="992688111" name="Ink 5"/>
                <wp:cNvGraphicFramePr/>
                <a:graphic xmlns:a="http://schemas.openxmlformats.org/drawingml/2006/main">
                  <a:graphicData uri="http://schemas.microsoft.com/office/word/2010/wordprocessingInk">
                    <w14:contentPart bwMode="auto" r:id="rId12">
                      <w14:nvContentPartPr>
                        <w14:cNvContentPartPr/>
                      </w14:nvContentPartPr>
                      <w14:xfrm>
                        <a:off x="0" y="0"/>
                        <a:ext cx="830880" cy="2760840"/>
                      </w14:xfrm>
                    </w14:contentPart>
                  </a:graphicData>
                </a:graphic>
              </wp:anchor>
            </w:drawing>
          </mc:Choice>
          <mc:Fallback>
            <w:pict>
              <v:shapetype w14:anchorId="292134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575.5pt;margin-top:431.75pt;width:66.4pt;height:218.4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">
                <v:imagedata r:id="rId13" o:title=""/>
              </v:shape>
            </w:pict>
          </mc:Fallback>
        </mc:AlternateContent>
      </w:r>
      <w:r>
        <w:rPr>
          <w:noProof/>
        </w:rPr>
        <mc:AlternateContent>
          <mc:Choice Requires="wpi">
            <w:drawing>
              <wp:anchor distT="0" distB="0" distL="114300" distR="114300" simplePos="0" relativeHeight="251658254" behindDoc="0" locked="0" layoutInCell="1" allowOverlap="1" wp14:anchorId="56778D2A" wp14:editId="33B5561C">
                <wp:simplePos x="0" y="0"/>
                <wp:positionH relativeFrom="column">
                  <wp:posOffset>5144451</wp:posOffset>
                </wp:positionH>
                <wp:positionV relativeFrom="paragraph">
                  <wp:posOffset>5715191</wp:posOffset>
                </wp:positionV>
                <wp:extent cx="9720" cy="360"/>
                <wp:effectExtent l="38100" t="38100" r="47625" b="38100"/>
                <wp:wrapNone/>
                <wp:docPr id="2121364375"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9720" cy="360"/>
                      </w14:xfrm>
                    </w14:contentPart>
                  </a:graphicData>
                </a:graphic>
              </wp:anchor>
            </w:drawing>
          </mc:Choice>
          <mc:Fallback>
            <w:pict>
              <v:shape w14:anchorId="0A65E91F" id="Ink 4" o:spid="_x0000_s1026" type="#_x0000_t75" style="position:absolute;margin-left:404.55pt;margin-top:449.5pt;width:1.75pt;height:1.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">
                <v:imagedata r:id="rId15" o:title=""/>
              </v:shape>
            </w:pict>
          </mc:Fallback>
        </mc:AlternateContent>
      </w:r>
      <w:r>
        <w:rPr>
          <w:noProof/>
        </w:rPr>
        <mc:AlternateContent>
          <mc:Choice Requires="wpi">
            <w:drawing>
              <wp:anchor distT="0" distB="0" distL="114300" distR="114300" simplePos="0" relativeHeight="251658253" behindDoc="0" locked="0" layoutInCell="1" allowOverlap="1" wp14:anchorId="3D43520B" wp14:editId="2FCD9B78">
                <wp:simplePos x="0" y="0"/>
                <wp:positionH relativeFrom="column">
                  <wp:posOffset>4211955</wp:posOffset>
                </wp:positionH>
                <wp:positionV relativeFrom="paragraph">
                  <wp:posOffset>4409440</wp:posOffset>
                </wp:positionV>
                <wp:extent cx="427095" cy="509905"/>
                <wp:effectExtent l="38100" t="38100" r="0" b="42545"/>
                <wp:wrapNone/>
                <wp:docPr id="1223286723" name="Ink 3"/>
                <wp:cNvGraphicFramePr/>
                <a:graphic xmlns:a="http://schemas.openxmlformats.org/drawingml/2006/main">
                  <a:graphicData uri="http://schemas.microsoft.com/office/word/2010/wordprocessingInk">
                    <w14:contentPart bwMode="auto" r:id="rId16">
                      <w14:nvContentPartPr>
                        <w14:cNvContentPartPr/>
                      </w14:nvContentPartPr>
                      <w14:xfrm>
                        <a:off x="0" y="0"/>
                        <a:ext cx="427095" cy="509905"/>
                      </w14:xfrm>
                    </w14:contentPart>
                  </a:graphicData>
                </a:graphic>
              </wp:anchor>
            </w:drawing>
          </mc:Choice>
          <mc:Fallback>
            <w:pict>
              <v:shape w14:anchorId="0956E39C" id="Ink 3" o:spid="_x0000_s1026" type="#_x0000_t75" style="position:absolute;margin-left:331.15pt;margin-top:346.7pt;width:34.65pt;height:41.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">
                <v:imagedata r:id="rId17" o:title=""/>
              </v:shape>
            </w:pict>
          </mc:Fallback>
        </mc:AlternateContent>
      </w:r>
      <w:r w:rsidR="009A58E6" w:rsidRPr="00A34C97">
        <w:rPr>
          <w:noProof/>
        </w:rPr>
        <w:drawing>
          <wp:inline distT="0" distB="0" distL="0" distR="0" wp14:anchorId="0617789C" wp14:editId="4D7AB8BC">
            <wp:extent cx="2416810" cy="6050943"/>
            <wp:effectExtent l="0" t="0" r="2540" b="6985"/>
            <wp:docPr id="15531413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41346" name="Picture 2"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445538" cy="6122869"/>
                    </a:xfrm>
                    <a:prstGeom prst="rect">
                      <a:avLst/>
                    </a:prstGeom>
                  </pic:spPr>
                </pic:pic>
              </a:graphicData>
            </a:graphic>
          </wp:inline>
        </w:drawing>
      </w:r>
      <w:r w:rsidR="009A58E6">
        <w:rPr>
          <w:noProof/>
        </w:rPr>
        <w:drawing>
          <wp:inline distT="0" distB="0" distL="0" distR="0" wp14:anchorId="427970CA" wp14:editId="47E8CA20">
            <wp:extent cx="2978630" cy="4305300"/>
            <wp:effectExtent l="0" t="0" r="0" b="0"/>
            <wp:docPr id="88585649" name="Picture 3" descr="A cube with a logo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5649" name="Picture 3" descr="A cube with a logo on i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85194" cy="4314788"/>
                    </a:xfrm>
                    <a:prstGeom prst="rect">
                      <a:avLst/>
                    </a:prstGeom>
                  </pic:spPr>
                </pic:pic>
              </a:graphicData>
            </a:graphic>
          </wp:inline>
        </w:drawing>
      </w:r>
    </w:p>
    <w:p w14:paraId="10B17101" w14:textId="38C6E797" w:rsidR="004B269C" w:rsidRDefault="00833E5B" w:rsidP="00FE0886">
      <w:r>
        <w:rPr>
          <w:noProof/>
        </w:rPr>
        <w:lastRenderedPageBreak/>
        <w:drawing>
          <wp:inline distT="0" distB="0" distL="0" distR="0" wp14:anchorId="57EFD722" wp14:editId="5D205CB5">
            <wp:extent cx="2713983" cy="3419475"/>
            <wp:effectExtent l="0" t="0" r="0" b="0"/>
            <wp:docPr id="29243824"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3824" name="Picture 4" descr="A screenshot of a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13983" cy="3419475"/>
                    </a:xfrm>
                    <a:prstGeom prst="rect">
                      <a:avLst/>
                    </a:prstGeom>
                  </pic:spPr>
                </pic:pic>
              </a:graphicData>
            </a:graphic>
          </wp:inline>
        </w:drawing>
      </w:r>
    </w:p>
    <w:p w14:paraId="46D0723C" w14:textId="77777777" w:rsidR="00400E85" w:rsidRDefault="00400E85" w:rsidP="00FE0886"/>
    <w:p w14:paraId="617291F4" w14:textId="1FC025D4" w:rsidR="00400E85" w:rsidRDefault="00400E85" w:rsidP="00400E85">
      <w:pPr>
        <w:pStyle w:val="ListParagraph"/>
        <w:numPr>
          <w:ilvl w:val="0"/>
          <w:numId w:val="3"/>
        </w:numPr>
      </w:pPr>
      <w:r>
        <w:t>Ruwi</w:t>
      </w:r>
      <w:r w:rsidR="009A58E6">
        <w:t>x</w:t>
      </w:r>
      <w:r>
        <w:t xml:space="preserve"> has an option for all variety of cube types. This is a feature I would like to incorporate into my </w:t>
      </w:r>
      <w:r w:rsidR="00714069">
        <w:t>program;</w:t>
      </w:r>
      <w:r>
        <w:t xml:space="preserve"> </w:t>
      </w:r>
      <w:r w:rsidR="00CC0F47">
        <w:t>however,</w:t>
      </w:r>
      <w:r>
        <w:t xml:space="preserve"> I believe it may greatly increase the time requirements. As such </w:t>
      </w:r>
      <w:r w:rsidR="00DD068E">
        <w:t xml:space="preserve">this will be one of the last features I will </w:t>
      </w:r>
      <w:r w:rsidR="00CC0F47">
        <w:t>add if</w:t>
      </w:r>
      <w:r w:rsidR="00DD068E">
        <w:t xml:space="preserve"> I add it at all.</w:t>
      </w:r>
    </w:p>
    <w:p w14:paraId="3CFA5C3E" w14:textId="75562A38" w:rsidR="00DD068E" w:rsidRDefault="00DD068E" w:rsidP="00F36B23">
      <w:pPr>
        <w:pStyle w:val="ListParagraph"/>
        <w:numPr>
          <w:ilvl w:val="0"/>
          <w:numId w:val="3"/>
        </w:numPr>
      </w:pPr>
      <w:r>
        <w:t>A solve function is a staple of a Rubik’s cube program and is a feature I will</w:t>
      </w:r>
      <w:r w:rsidR="00CC0F47">
        <w:t xml:space="preserve"> </w:t>
      </w:r>
      <w:del w:id="32" w:author="Samuel Flegg" w:date="2025-01-28T09:45:00Z" w16du:dateUtc="2025-01-28T09:45:00Z">
        <w:r w:rsidR="00CC0F47" w:rsidDel="00A01C02">
          <w:delText>definetly</w:delText>
        </w:r>
      </w:del>
      <w:ins w:id="33" w:author="Samuel Flegg" w:date="2025-01-28T09:45:00Z" w16du:dateUtc="2025-01-28T09:45:00Z">
        <w:r w:rsidR="00A01C02">
          <w:t>definitely</w:t>
        </w:r>
      </w:ins>
      <w:r>
        <w:t xml:space="preserve"> </w:t>
      </w:r>
      <w:r w:rsidR="00CC0F47">
        <w:t>add</w:t>
      </w:r>
      <w:r>
        <w:t xml:space="preserve"> to my program. However, Ruwi</w:t>
      </w:r>
      <w:r w:rsidR="009A58E6">
        <w:t>x</w:t>
      </w:r>
      <w:r>
        <w:t xml:space="preserve"> have incorporated it by having you make the cube layout, allowing you to solve cubes that are not a part of the program. I will likely have my solve function solve your current cube, removing the requirement to enter the cube layout but stopping you from entering non-program cubes.</w:t>
      </w:r>
    </w:p>
    <w:p w14:paraId="789A1E1E" w14:textId="6AFFAD53" w:rsidR="004B269C" w:rsidRDefault="005F6265" w:rsidP="00BC0C83">
      <w:pPr>
        <w:pStyle w:val="ListParagraph"/>
        <w:numPr>
          <w:ilvl w:val="0"/>
          <w:numId w:val="3"/>
        </w:numPr>
      </w:pPr>
      <w:r>
        <w:t xml:space="preserve">A stopwatch is useful for people curious about their solve time and especially speed cubers. </w:t>
      </w:r>
      <w:r w:rsidR="00ED73BB">
        <w:t>This is an additional feature I hope to add to my program.</w:t>
      </w:r>
    </w:p>
    <w:p w14:paraId="27AE86C4" w14:textId="6E9CBB25" w:rsidR="00ED73BB" w:rsidRDefault="00ED73BB" w:rsidP="00BC0C83">
      <w:pPr>
        <w:pStyle w:val="ListParagraph"/>
        <w:numPr>
          <w:ilvl w:val="0"/>
          <w:numId w:val="3"/>
        </w:numPr>
      </w:pPr>
      <w:r>
        <w:t>Ruwi</w:t>
      </w:r>
      <w:r w:rsidR="009A58E6">
        <w:t>x</w:t>
      </w:r>
      <w:r>
        <w:t xml:space="preserve"> has a simple-looking controls guide. However, it requires users to know the correct terminology. I believe this creates an unnecessary barrier to entry for non and new cubers. </w:t>
      </w:r>
      <w:r w:rsidR="00714069">
        <w:t>Therefore,</w:t>
      </w:r>
      <w:r>
        <w:t xml:space="preserve"> I will likely create a more intuitive guide for my program, perhaps a visual one to make it obvious what each button press does.</w:t>
      </w:r>
    </w:p>
    <w:p w14:paraId="42FF1753" w14:textId="0AC6E331" w:rsidR="00ED73BB" w:rsidRDefault="00ED73BB" w:rsidP="00BC0C83">
      <w:pPr>
        <w:pStyle w:val="ListParagraph"/>
        <w:numPr>
          <w:ilvl w:val="0"/>
          <w:numId w:val="3"/>
        </w:numPr>
      </w:pPr>
      <w:r>
        <w:t>A shuffle/scramble function is another stable of Rubik’s cube program, and will be one of, if not the first feature I add to my program.</w:t>
      </w:r>
    </w:p>
    <w:p w14:paraId="603976D0" w14:textId="77777777" w:rsidR="00CC0F47" w:rsidRDefault="00ED73BB" w:rsidP="00FE0886">
      <w:pPr>
        <w:pStyle w:val="ListParagraph"/>
        <w:numPr>
          <w:ilvl w:val="0"/>
          <w:numId w:val="3"/>
        </w:numPr>
      </w:pPr>
      <w:r>
        <w:t>Ruwi</w:t>
      </w:r>
      <w:r w:rsidR="009A58E6">
        <w:t>x</w:t>
      </w:r>
      <w:r>
        <w:t xml:space="preserve"> has links to their other pages and social media. I believe this creates unnecessary visual clutter </w:t>
      </w:r>
      <w:r w:rsidR="009A58E6">
        <w:t>and creates an ugly UI. I will endeavour to avoid this in my program.</w:t>
      </w:r>
    </w:p>
    <w:p w14:paraId="6544FE91" w14:textId="368321D3" w:rsidR="004B269C" w:rsidRDefault="00CC0F47" w:rsidP="00FE0886">
      <w:pPr>
        <w:pStyle w:val="ListParagraph"/>
        <w:numPr>
          <w:ilvl w:val="0"/>
          <w:numId w:val="3"/>
        </w:numPr>
      </w:pPr>
      <w:r>
        <w:t>Ruwix also allows for rotating the cube with the cursor. Whilst I like the idea of this it can often lead to the cube being slanted which is very hard to undo. Due to this I will likely only allow for fixed rotation.</w:t>
      </w:r>
    </w:p>
    <w:p w14:paraId="340B57F9" w14:textId="77777777" w:rsidR="00CC0F47" w:rsidRDefault="00CC0F47" w:rsidP="00FE0886">
      <w:pPr>
        <w:rPr>
          <w:ins w:id="34" w:author="Samuel Flegg" w:date="2025-01-28T09:46:00Z" w16du:dateUtc="2025-01-28T09:46:00Z"/>
        </w:rPr>
      </w:pPr>
    </w:p>
    <w:p w14:paraId="0CAB39EF" w14:textId="77777777" w:rsidR="00A01C02" w:rsidRDefault="00A01C02" w:rsidP="00FE0886">
      <w:pPr>
        <w:rPr>
          <w:ins w:id="35" w:author="Samuel Flegg" w:date="2025-01-28T09:46:00Z" w16du:dateUtc="2025-01-28T09:46:00Z"/>
        </w:rPr>
      </w:pPr>
    </w:p>
    <w:p w14:paraId="61037F61" w14:textId="77777777" w:rsidR="00A01C02" w:rsidRDefault="00A01C02" w:rsidP="00FE0886"/>
    <w:p w14:paraId="12C9FBBF" w14:textId="3002F7C0" w:rsidR="00714069" w:rsidRDefault="00714069" w:rsidP="00714069">
      <w:pPr>
        <w:pStyle w:val="Heading4"/>
      </w:pPr>
      <w:r>
        <w:lastRenderedPageBreak/>
        <w:t>Cube Solver</w:t>
      </w:r>
    </w:p>
    <w:p w14:paraId="67D6DF68" w14:textId="254E9868" w:rsidR="00A82A94" w:rsidRDefault="00714069" w:rsidP="00A82A94">
      <w:pPr>
        <w:rPr>
          <w:rStyle w:val="Hyperlink"/>
        </w:rPr>
      </w:pPr>
      <w:hyperlink r:id="rId21" w:history="1">
        <w:r>
          <w:rPr>
            <w:rStyle w:val="Hyperlink"/>
          </w:rPr>
          <w:t>Online NxN Rubik's Cube Solver and Simulator (cube-solver.com)</w:t>
        </w:r>
      </w:hyperlink>
    </w:p>
    <w:p w14:paraId="619921B4" w14:textId="49BACF8E" w:rsidR="00A82A94" w:rsidRDefault="00E37D83" w:rsidP="00A82A94">
      <w:pPr>
        <w:rPr>
          <w:rStyle w:val="Hyperlink"/>
          <w:color w:val="auto"/>
          <w:u w:val="none"/>
        </w:rPr>
      </w:pPr>
      <w:del w:id="36" w:author="Samuel Flegg" w:date="2025-01-28T10:25:00Z" w16du:dateUtc="2025-01-28T10:25:00Z">
        <w:r w:rsidDel="007C7CDF">
          <w:rPr>
            <w:noProof/>
          </w:rPr>
          <w:drawing>
            <wp:inline distT="0" distB="0" distL="0" distR="0" wp14:anchorId="24328819" wp14:editId="1EB96822">
              <wp:extent cx="5731510" cy="2917190"/>
              <wp:effectExtent l="0" t="0" r="2540" b="0"/>
              <wp:docPr id="539644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4810"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17190"/>
                      </a:xfrm>
                      <a:prstGeom prst="rect">
                        <a:avLst/>
                      </a:prstGeom>
                    </pic:spPr>
                  </pic:pic>
                </a:graphicData>
              </a:graphic>
            </wp:inline>
          </w:drawing>
        </w:r>
      </w:del>
      <w:r w:rsidR="00AE5862">
        <w:rPr>
          <w:noProof/>
        </w:rPr>
        <w:drawing>
          <wp:inline distT="0" distB="0" distL="0" distR="0" wp14:anchorId="03EB4313" wp14:editId="464B25CF">
            <wp:extent cx="5731510" cy="3183255"/>
            <wp:effectExtent l="0" t="0" r="2540" b="0"/>
            <wp:docPr id="156507181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1818" name="Picture 1" descr="A screenshot of a computer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14:paraId="344ADB5F" w14:textId="5A3D55B8" w:rsidR="00E37D83" w:rsidRDefault="00E37D83" w:rsidP="00E37D83">
      <w:pPr>
        <w:pStyle w:val="ListParagraph"/>
        <w:numPr>
          <w:ilvl w:val="0"/>
          <w:numId w:val="4"/>
        </w:numPr>
        <w:rPr>
          <w:rStyle w:val="Hyperlink"/>
          <w:color w:val="auto"/>
          <w:u w:val="none"/>
        </w:rPr>
      </w:pPr>
      <w:r>
        <w:rPr>
          <w:rStyle w:val="Hyperlink"/>
          <w:color w:val="auto"/>
          <w:u w:val="none"/>
        </w:rPr>
        <w:t xml:space="preserve"> </w:t>
      </w:r>
      <w:r w:rsidR="00C84EE8">
        <w:rPr>
          <w:rStyle w:val="Hyperlink"/>
          <w:color w:val="auto"/>
          <w:u w:val="none"/>
        </w:rPr>
        <w:t>This is an option for other cube types/sizes. I believe this is a feature I should include in my program.</w:t>
      </w:r>
    </w:p>
    <w:p w14:paraId="7761871D" w14:textId="6F9CAFF8" w:rsidR="00C84EE8" w:rsidRDefault="00C84EE8" w:rsidP="00E37D83">
      <w:pPr>
        <w:pStyle w:val="ListParagraph"/>
        <w:numPr>
          <w:ilvl w:val="0"/>
          <w:numId w:val="4"/>
        </w:numPr>
        <w:rPr>
          <w:rStyle w:val="Hyperlink"/>
          <w:color w:val="auto"/>
          <w:u w:val="none"/>
        </w:rPr>
      </w:pPr>
      <w:r>
        <w:rPr>
          <w:rStyle w:val="Hyperlink"/>
          <w:color w:val="auto"/>
          <w:u w:val="none"/>
        </w:rPr>
        <w:t>This is an option to modify the animation speed. This offers more convenience for th</w:t>
      </w:r>
      <w:del w:id="37" w:author="Samuel Flegg" w:date="2025-01-28T10:26:00Z" w16du:dateUtc="2025-01-28T10:26:00Z">
        <w:r w:rsidDel="007C7CDF">
          <w:rPr>
            <w:rStyle w:val="Hyperlink"/>
            <w:color w:val="auto"/>
            <w:u w:val="none"/>
          </w:rPr>
          <w:delText>3</w:delText>
        </w:r>
      </w:del>
      <w:r>
        <w:rPr>
          <w:rStyle w:val="Hyperlink"/>
          <w:color w:val="auto"/>
          <w:u w:val="none"/>
        </w:rPr>
        <w:t>e users, and I would also like to include this, however this is not important overall.</w:t>
      </w:r>
    </w:p>
    <w:p w14:paraId="25AE61A7" w14:textId="76BB0D02" w:rsidR="00C84EE8" w:rsidRDefault="00C84EE8" w:rsidP="00E37D83">
      <w:pPr>
        <w:pStyle w:val="ListParagraph"/>
        <w:numPr>
          <w:ilvl w:val="0"/>
          <w:numId w:val="4"/>
        </w:numPr>
        <w:rPr>
          <w:rStyle w:val="Hyperlink"/>
          <w:color w:val="auto"/>
          <w:u w:val="none"/>
        </w:rPr>
      </w:pPr>
      <w:r>
        <w:rPr>
          <w:rStyle w:val="Hyperlink"/>
          <w:color w:val="auto"/>
          <w:u w:val="none"/>
        </w:rPr>
        <w:t xml:space="preserve">The black background is much easier to look at than the Ruwik’s one and something I would like to include. However, as this is </w:t>
      </w:r>
      <w:r w:rsidR="008A1449">
        <w:rPr>
          <w:rStyle w:val="Hyperlink"/>
          <w:color w:val="auto"/>
          <w:u w:val="none"/>
        </w:rPr>
        <w:t>largely down to user preference I will try to make it an option for the user.</w:t>
      </w:r>
    </w:p>
    <w:p w14:paraId="41D755C3" w14:textId="77777777" w:rsidR="00881AF2" w:rsidRDefault="00C26CAC" w:rsidP="00E37D83">
      <w:pPr>
        <w:pStyle w:val="ListParagraph"/>
        <w:numPr>
          <w:ilvl w:val="0"/>
          <w:numId w:val="4"/>
        </w:numPr>
        <w:rPr>
          <w:ins w:id="38" w:author="Samuel Flegg" w:date="2025-01-28T10:28:00Z" w16du:dateUtc="2025-01-28T10:28:00Z"/>
          <w:rStyle w:val="Hyperlink"/>
          <w:color w:val="auto"/>
          <w:u w:val="none"/>
        </w:rPr>
      </w:pPr>
      <w:r>
        <w:rPr>
          <w:rStyle w:val="Hyperlink"/>
          <w:color w:val="auto"/>
          <w:u w:val="none"/>
        </w:rPr>
        <w:t xml:space="preserve">1) </w:t>
      </w:r>
      <w:r w:rsidR="008A1449">
        <w:rPr>
          <w:rStyle w:val="Hyperlink"/>
          <w:color w:val="auto"/>
          <w:u w:val="none"/>
        </w:rPr>
        <w:t xml:space="preserve">This </w:t>
      </w:r>
      <w:r w:rsidR="0057479A">
        <w:rPr>
          <w:rStyle w:val="Hyperlink"/>
          <w:color w:val="auto"/>
          <w:u w:val="none"/>
        </w:rPr>
        <w:t>is a link to a guide on how to solve a Rubik’s cube.</w:t>
      </w:r>
      <w:r w:rsidR="003673B8">
        <w:rPr>
          <w:rStyle w:val="Hyperlink"/>
          <w:color w:val="auto"/>
          <w:u w:val="none"/>
        </w:rPr>
        <w:t xml:space="preserve"> Whilst I do not like the idea of linking to another </w:t>
      </w:r>
      <w:r w:rsidR="00260AF2">
        <w:rPr>
          <w:rStyle w:val="Hyperlink"/>
          <w:color w:val="auto"/>
          <w:u w:val="none"/>
        </w:rPr>
        <w:t>website, I do the idea of an easily accessible guide.</w:t>
      </w:r>
    </w:p>
    <w:p w14:paraId="5276D433" w14:textId="77777777" w:rsidR="007C7CDF" w:rsidRDefault="007C7CDF">
      <w:pPr>
        <w:pStyle w:val="ListParagraph"/>
        <w:rPr>
          <w:ins w:id="39" w:author="Samuel Flegg" w:date="2025-01-28T10:28:00Z" w16du:dateUtc="2025-01-28T10:28:00Z"/>
          <w:rStyle w:val="Hyperlink"/>
          <w:color w:val="auto"/>
          <w:u w:val="none"/>
        </w:rPr>
        <w:pPrChange w:id="40" w:author="Samuel Flegg" w:date="2025-01-28T10:28:00Z" w16du:dateUtc="2025-01-28T10:28:00Z">
          <w:pPr>
            <w:pStyle w:val="ListParagraph"/>
            <w:numPr>
              <w:numId w:val="4"/>
            </w:numPr>
            <w:ind w:hanging="360"/>
          </w:pPr>
        </w:pPrChange>
      </w:pPr>
      <w:ins w:id="41" w:author="Samuel Flegg" w:date="2025-01-28T10:28:00Z" w16du:dateUtc="2025-01-28T10:28:00Z">
        <w:r>
          <w:rPr>
            <w:rStyle w:val="Hyperlink"/>
            <w:color w:val="auto"/>
            <w:u w:val="none"/>
          </w:rPr>
          <w:lastRenderedPageBreak/>
          <w:t>2) This provides steps to achieve certain patterns. This alone is a reason to consider adding this feature, but it also serves to help solve the cube without doing too much of it for you. For this reason, I am definitely going to add this.</w:t>
        </w:r>
      </w:ins>
    </w:p>
    <w:p w14:paraId="28EF90A6" w14:textId="77777777" w:rsidR="007C7CDF" w:rsidRDefault="007C7CDF">
      <w:pPr>
        <w:pStyle w:val="ListParagraph"/>
        <w:rPr>
          <w:rStyle w:val="Hyperlink"/>
          <w:color w:val="auto"/>
          <w:u w:val="none"/>
        </w:rPr>
        <w:pPrChange w:id="42" w:author="Samuel Flegg" w:date="2025-01-28T10:28:00Z" w16du:dateUtc="2025-01-28T10:28:00Z">
          <w:pPr>
            <w:pStyle w:val="ListParagraph"/>
            <w:numPr>
              <w:numId w:val="4"/>
            </w:numPr>
            <w:ind w:hanging="360"/>
          </w:pPr>
        </w:pPrChange>
      </w:pPr>
    </w:p>
    <w:p w14:paraId="6998B1AD" w14:textId="3B5737FA" w:rsidR="008A1449" w:rsidRPr="00E37D83" w:rsidDel="007C7CDF" w:rsidRDefault="008A1449" w:rsidP="00E37D83">
      <w:pPr>
        <w:pStyle w:val="ListParagraph"/>
        <w:numPr>
          <w:ilvl w:val="0"/>
          <w:numId w:val="4"/>
        </w:numPr>
        <w:rPr>
          <w:del w:id="43" w:author="Samuel Flegg" w:date="2025-01-28T10:30:00Z" w16du:dateUtc="2025-01-28T10:30:00Z"/>
          <w:rStyle w:val="Hyperlink"/>
          <w:color w:val="auto"/>
          <w:u w:val="none"/>
        </w:rPr>
      </w:pPr>
      <w:del w:id="44" w:author="Samuel Flegg" w:date="2025-01-28T10:30:00Z" w16du:dateUtc="2025-01-28T10:30:00Z">
        <w:r w:rsidDel="007C7CDF">
          <w:rPr>
            <w:rStyle w:val="Hyperlink"/>
            <w:color w:val="auto"/>
            <w:u w:val="none"/>
          </w:rPr>
          <w:delText>This allows you to recreate a cube</w:delText>
        </w:r>
      </w:del>
    </w:p>
    <w:p w14:paraId="52635397" w14:textId="726AA317" w:rsidR="00C26CAC" w:rsidDel="007C7CDF" w:rsidRDefault="00C26CAC" w:rsidP="00C26CAC">
      <w:pPr>
        <w:pStyle w:val="ListParagraph"/>
        <w:rPr>
          <w:del w:id="45" w:author="Samuel Flegg" w:date="2025-01-28T10:27:00Z" w16du:dateUtc="2025-01-28T10:27:00Z"/>
          <w:rStyle w:val="Hyperlink"/>
          <w:color w:val="auto"/>
          <w:u w:val="none"/>
        </w:rPr>
      </w:pPr>
      <w:del w:id="46" w:author="Samuel Flegg" w:date="2025-01-28T10:27:00Z" w16du:dateUtc="2025-01-28T10:27:00Z">
        <w:r w:rsidDel="007C7CDF">
          <w:rPr>
            <w:rStyle w:val="Hyperlink"/>
            <w:color w:val="auto"/>
            <w:u w:val="none"/>
          </w:rPr>
          <w:delText xml:space="preserve">2) </w:delText>
        </w:r>
        <w:r w:rsidR="00241052" w:rsidDel="007C7CDF">
          <w:rPr>
            <w:rStyle w:val="Hyperlink"/>
            <w:color w:val="auto"/>
            <w:u w:val="none"/>
          </w:rPr>
          <w:delText xml:space="preserve">This provides </w:delText>
        </w:r>
        <w:r w:rsidR="00FC7959" w:rsidDel="007C7CDF">
          <w:rPr>
            <w:rStyle w:val="Hyperlink"/>
            <w:color w:val="auto"/>
            <w:u w:val="none"/>
          </w:rPr>
          <w:delText>steps</w:delText>
        </w:r>
        <w:r w:rsidR="00241052" w:rsidDel="007C7CDF">
          <w:rPr>
            <w:rStyle w:val="Hyperlink"/>
            <w:color w:val="auto"/>
            <w:u w:val="none"/>
          </w:rPr>
          <w:delText xml:space="preserve"> to achieve certain patterns</w:delText>
        </w:r>
        <w:r w:rsidR="00FC7959" w:rsidDel="007C7CDF">
          <w:rPr>
            <w:rStyle w:val="Hyperlink"/>
            <w:color w:val="auto"/>
            <w:u w:val="none"/>
          </w:rPr>
          <w:delText xml:space="preserve">. This alone </w:delText>
        </w:r>
        <w:r w:rsidR="00D769A8" w:rsidDel="007C7CDF">
          <w:rPr>
            <w:rStyle w:val="Hyperlink"/>
            <w:color w:val="auto"/>
            <w:u w:val="none"/>
          </w:rPr>
          <w:delText xml:space="preserve">is a reason to consider </w:delText>
        </w:r>
        <w:r w:rsidR="00317C85" w:rsidDel="007C7CDF">
          <w:rPr>
            <w:rStyle w:val="Hyperlink"/>
            <w:color w:val="auto"/>
            <w:u w:val="none"/>
          </w:rPr>
          <w:delText>adding this feature, but it also serves to help solve the cube without doing too much of it for you. For this reason, I am definitely going to add this.</w:delText>
        </w:r>
      </w:del>
    </w:p>
    <w:p w14:paraId="39FCFBD6" w14:textId="33E5B8FC" w:rsidR="001F7D9B" w:rsidRDefault="00F75B24" w:rsidP="002D4C06">
      <w:pPr>
        <w:pStyle w:val="ListParagraph"/>
        <w:numPr>
          <w:ilvl w:val="0"/>
          <w:numId w:val="4"/>
        </w:numPr>
        <w:rPr>
          <w:rStyle w:val="Hyperlink"/>
          <w:color w:val="auto"/>
          <w:u w:val="none"/>
        </w:rPr>
      </w:pPr>
      <w:r>
        <w:rPr>
          <w:rStyle w:val="Hyperlink"/>
          <w:color w:val="auto"/>
          <w:u w:val="none"/>
        </w:rPr>
        <w:t>This allows you to recreate cube positions from other cubes/games. I will consider adding this feature.</w:t>
      </w:r>
    </w:p>
    <w:p w14:paraId="1BCC3923" w14:textId="7D8FE81B" w:rsidR="002D4C06" w:rsidRDefault="002D4C06" w:rsidP="002D4C06">
      <w:pPr>
        <w:pStyle w:val="ListParagraph"/>
        <w:numPr>
          <w:ilvl w:val="0"/>
          <w:numId w:val="4"/>
        </w:numPr>
        <w:rPr>
          <w:rStyle w:val="Hyperlink"/>
          <w:color w:val="auto"/>
          <w:u w:val="none"/>
        </w:rPr>
      </w:pPr>
      <w:r>
        <w:rPr>
          <w:rStyle w:val="Hyperlink"/>
          <w:color w:val="auto"/>
          <w:u w:val="none"/>
        </w:rPr>
        <w:t xml:space="preserve">1) </w:t>
      </w:r>
      <w:r w:rsidR="00BF1E37">
        <w:rPr>
          <w:rStyle w:val="Hyperlink"/>
          <w:color w:val="auto"/>
          <w:u w:val="none"/>
        </w:rPr>
        <w:t>This shows</w:t>
      </w:r>
      <w:r w:rsidR="00581A75">
        <w:rPr>
          <w:rStyle w:val="Hyperlink"/>
          <w:color w:val="auto"/>
          <w:u w:val="none"/>
        </w:rPr>
        <w:t xml:space="preserve"> steps to solve the cube and can do it automatically. Whilst I like it being automatic, it </w:t>
      </w:r>
      <w:r w:rsidR="007359E7">
        <w:rPr>
          <w:rStyle w:val="Hyperlink"/>
          <w:color w:val="auto"/>
          <w:u w:val="none"/>
        </w:rPr>
        <w:t>is incredibly unoptimized and can take hundreds of steps to solve a 5 move scramble</w:t>
      </w:r>
      <w:r w:rsidR="00681831">
        <w:rPr>
          <w:rStyle w:val="Hyperlink"/>
          <w:color w:val="auto"/>
          <w:u w:val="none"/>
        </w:rPr>
        <w:t>. I will likely add a more optimised version of this.</w:t>
      </w:r>
    </w:p>
    <w:p w14:paraId="63EFCCF9" w14:textId="4B7E4314" w:rsidR="00681831" w:rsidRDefault="00681831" w:rsidP="00681831">
      <w:pPr>
        <w:pStyle w:val="ListParagraph"/>
        <w:rPr>
          <w:rStyle w:val="Hyperlink"/>
          <w:color w:val="auto"/>
          <w:u w:val="none"/>
        </w:rPr>
      </w:pPr>
      <w:r>
        <w:rPr>
          <w:rStyle w:val="Hyperlink"/>
          <w:color w:val="auto"/>
          <w:u w:val="none"/>
        </w:rPr>
        <w:t xml:space="preserve">2) </w:t>
      </w:r>
      <w:r w:rsidR="0043757C">
        <w:rPr>
          <w:rStyle w:val="Hyperlink"/>
          <w:color w:val="auto"/>
          <w:u w:val="none"/>
        </w:rPr>
        <w:t xml:space="preserve">This is a link to an optimised solver; </w:t>
      </w:r>
      <w:del w:id="47" w:author="Samuel Flegg" w:date="2025-01-28T09:46:00Z" w16du:dateUtc="2025-01-28T09:46:00Z">
        <w:r w:rsidR="0043757C" w:rsidDel="00A01C02">
          <w:rPr>
            <w:rStyle w:val="Hyperlink"/>
            <w:color w:val="auto"/>
            <w:u w:val="none"/>
          </w:rPr>
          <w:delText>however</w:delText>
        </w:r>
      </w:del>
      <w:ins w:id="48" w:author="Samuel Flegg" w:date="2025-01-28T09:46:00Z" w16du:dateUtc="2025-01-28T09:46:00Z">
        <w:r w:rsidR="00A01C02">
          <w:rPr>
            <w:rStyle w:val="Hyperlink"/>
            <w:color w:val="auto"/>
            <w:u w:val="none"/>
          </w:rPr>
          <w:t>however,</w:t>
        </w:r>
      </w:ins>
      <w:r w:rsidR="0043757C">
        <w:rPr>
          <w:rStyle w:val="Hyperlink"/>
          <w:color w:val="auto"/>
          <w:u w:val="none"/>
        </w:rPr>
        <w:t xml:space="preserve"> it requires you to input your cube position as it is a link to another website. I will not be implementing this. </w:t>
      </w:r>
    </w:p>
    <w:p w14:paraId="143953BF" w14:textId="6AD401AC" w:rsidR="002D4C06" w:rsidRDefault="0043757C" w:rsidP="002D4C06">
      <w:pPr>
        <w:pStyle w:val="ListParagraph"/>
        <w:numPr>
          <w:ilvl w:val="0"/>
          <w:numId w:val="4"/>
        </w:numPr>
        <w:rPr>
          <w:rStyle w:val="Hyperlink"/>
          <w:color w:val="auto"/>
          <w:u w:val="none"/>
        </w:rPr>
      </w:pPr>
      <w:r>
        <w:rPr>
          <w:rStyle w:val="Hyperlink"/>
          <w:color w:val="auto"/>
          <w:u w:val="none"/>
        </w:rPr>
        <w:t xml:space="preserve">This scrambles the </w:t>
      </w:r>
      <w:del w:id="49" w:author="Samuel Flegg" w:date="2025-01-28T10:30:00Z" w16du:dateUtc="2025-01-28T10:30:00Z">
        <w:r w:rsidDel="0015629F">
          <w:rPr>
            <w:rStyle w:val="Hyperlink"/>
            <w:color w:val="auto"/>
            <w:u w:val="none"/>
          </w:rPr>
          <w:delText>cube,</w:delText>
        </w:r>
      </w:del>
      <w:ins w:id="50" w:author="Samuel Flegg" w:date="2025-01-28T10:30:00Z" w16du:dateUtc="2025-01-28T10:30:00Z">
        <w:r w:rsidR="0015629F">
          <w:rPr>
            <w:rStyle w:val="Hyperlink"/>
            <w:color w:val="auto"/>
            <w:u w:val="none"/>
          </w:rPr>
          <w:t>cube;</w:t>
        </w:r>
      </w:ins>
      <w:r>
        <w:rPr>
          <w:rStyle w:val="Hyperlink"/>
          <w:color w:val="auto"/>
          <w:u w:val="none"/>
        </w:rPr>
        <w:t xml:space="preserve"> I will definitely add this feature.</w:t>
      </w:r>
    </w:p>
    <w:p w14:paraId="41722523" w14:textId="79062411" w:rsidR="005D708D" w:rsidRDefault="005D708D" w:rsidP="002D4C06">
      <w:pPr>
        <w:pStyle w:val="ListParagraph"/>
        <w:numPr>
          <w:ilvl w:val="0"/>
          <w:numId w:val="4"/>
        </w:numPr>
        <w:rPr>
          <w:rStyle w:val="Hyperlink"/>
          <w:color w:val="auto"/>
          <w:u w:val="none"/>
        </w:rPr>
      </w:pPr>
      <w:r>
        <w:rPr>
          <w:rStyle w:val="Hyperlink"/>
          <w:color w:val="auto"/>
          <w:u w:val="none"/>
        </w:rPr>
        <w:t>This allows you to reset the cube to its original position</w:t>
      </w:r>
      <w:r w:rsidR="001604BF">
        <w:rPr>
          <w:rStyle w:val="Hyperlink"/>
          <w:color w:val="auto"/>
          <w:u w:val="none"/>
        </w:rPr>
        <w:t>, also being solved. I had not considered this but will add this feature.</w:t>
      </w:r>
    </w:p>
    <w:p w14:paraId="294B76D9" w14:textId="08A2FDBF" w:rsidR="001604BF" w:rsidRDefault="00423187" w:rsidP="002D4C06">
      <w:pPr>
        <w:pStyle w:val="ListParagraph"/>
        <w:numPr>
          <w:ilvl w:val="0"/>
          <w:numId w:val="4"/>
        </w:numPr>
        <w:rPr>
          <w:rStyle w:val="Hyperlink"/>
          <w:color w:val="auto"/>
          <w:u w:val="none"/>
        </w:rPr>
      </w:pPr>
      <w:r>
        <w:rPr>
          <w:rStyle w:val="Hyperlink"/>
          <w:color w:val="auto"/>
          <w:u w:val="none"/>
        </w:rPr>
        <w:t xml:space="preserve">This program also has a 3d interactive cube, </w:t>
      </w:r>
      <w:r w:rsidR="005D58D8">
        <w:rPr>
          <w:rStyle w:val="Hyperlink"/>
          <w:color w:val="auto"/>
          <w:u w:val="none"/>
        </w:rPr>
        <w:t>which I find to be much more responsive than the previous solution’s version</w:t>
      </w:r>
      <w:r w:rsidR="00D34878">
        <w:rPr>
          <w:rStyle w:val="Hyperlink"/>
          <w:color w:val="auto"/>
          <w:u w:val="none"/>
        </w:rPr>
        <w:t>. I will attempt to implement this.</w:t>
      </w:r>
    </w:p>
    <w:p w14:paraId="5D31184E" w14:textId="77777777" w:rsidR="00A33655" w:rsidRDefault="00A33655" w:rsidP="00A33655">
      <w:pPr>
        <w:pStyle w:val="ListParagraph"/>
        <w:rPr>
          <w:rStyle w:val="Hyperlink"/>
          <w:color w:val="auto"/>
          <w:u w:val="none"/>
        </w:rPr>
      </w:pPr>
    </w:p>
    <w:p w14:paraId="6C278E36" w14:textId="77777777" w:rsidR="00A33655" w:rsidRPr="002D4C06" w:rsidRDefault="00A33655" w:rsidP="00A33655">
      <w:pPr>
        <w:pStyle w:val="ListParagraph"/>
        <w:rPr>
          <w:rStyle w:val="Hyperlink"/>
          <w:color w:val="auto"/>
          <w:u w:val="none"/>
        </w:rPr>
      </w:pPr>
    </w:p>
    <w:p w14:paraId="04EA6DFE" w14:textId="77777777" w:rsidR="00E37D83" w:rsidRDefault="00E37D83" w:rsidP="00A82A94">
      <w:pPr>
        <w:rPr>
          <w:ins w:id="51" w:author="Samuel Flegg" w:date="2025-01-28T09:51:00Z" w16du:dateUtc="2025-01-28T09:51:00Z"/>
          <w:rStyle w:val="Hyperlink"/>
          <w:color w:val="auto"/>
          <w:u w:val="none"/>
        </w:rPr>
      </w:pPr>
    </w:p>
    <w:p w14:paraId="5511B969" w14:textId="77777777" w:rsidR="00F36B23" w:rsidRDefault="00F36B23" w:rsidP="00A82A94">
      <w:pPr>
        <w:rPr>
          <w:ins w:id="52" w:author="Samuel Flegg" w:date="2025-01-28T09:51:00Z" w16du:dateUtc="2025-01-28T09:51:00Z"/>
          <w:rStyle w:val="Hyperlink"/>
          <w:color w:val="auto"/>
          <w:u w:val="none"/>
        </w:rPr>
      </w:pPr>
    </w:p>
    <w:p w14:paraId="4CD678D6" w14:textId="77777777" w:rsidR="00F36B23" w:rsidRDefault="00F36B23" w:rsidP="00A82A94">
      <w:pPr>
        <w:rPr>
          <w:ins w:id="53" w:author="Samuel Flegg" w:date="2025-01-28T09:51:00Z" w16du:dateUtc="2025-01-28T09:51:00Z"/>
          <w:rStyle w:val="Hyperlink"/>
          <w:color w:val="auto"/>
          <w:u w:val="none"/>
        </w:rPr>
      </w:pPr>
    </w:p>
    <w:p w14:paraId="041FDFD0" w14:textId="77777777" w:rsidR="00F36B23" w:rsidRDefault="00F36B23" w:rsidP="00A82A94">
      <w:pPr>
        <w:rPr>
          <w:ins w:id="54" w:author="Samuel Flegg" w:date="2025-01-28T09:51:00Z" w16du:dateUtc="2025-01-28T09:51:00Z"/>
          <w:rStyle w:val="Hyperlink"/>
          <w:color w:val="auto"/>
          <w:u w:val="none"/>
        </w:rPr>
      </w:pPr>
    </w:p>
    <w:p w14:paraId="1A692C1B" w14:textId="77777777" w:rsidR="00F36B23" w:rsidRDefault="00F36B23" w:rsidP="00A82A94">
      <w:pPr>
        <w:rPr>
          <w:ins w:id="55" w:author="Samuel Flegg" w:date="2025-01-28T09:51:00Z" w16du:dateUtc="2025-01-28T09:51:00Z"/>
          <w:rStyle w:val="Hyperlink"/>
          <w:color w:val="auto"/>
          <w:u w:val="none"/>
        </w:rPr>
      </w:pPr>
    </w:p>
    <w:p w14:paraId="46C984B3" w14:textId="77777777" w:rsidR="00F36B23" w:rsidRDefault="00F36B23" w:rsidP="00A82A94">
      <w:pPr>
        <w:rPr>
          <w:ins w:id="56" w:author="Samuel Flegg" w:date="2025-01-28T09:51:00Z" w16du:dateUtc="2025-01-28T09:51:00Z"/>
          <w:rStyle w:val="Hyperlink"/>
          <w:color w:val="auto"/>
          <w:u w:val="none"/>
        </w:rPr>
      </w:pPr>
    </w:p>
    <w:p w14:paraId="6B9EF26C" w14:textId="77777777" w:rsidR="00F36B23" w:rsidRDefault="00F36B23" w:rsidP="00A82A94">
      <w:pPr>
        <w:rPr>
          <w:ins w:id="57" w:author="Samuel Flegg" w:date="2025-01-28T09:51:00Z" w16du:dateUtc="2025-01-28T09:51:00Z"/>
          <w:rStyle w:val="Hyperlink"/>
          <w:color w:val="auto"/>
          <w:u w:val="none"/>
        </w:rPr>
      </w:pPr>
    </w:p>
    <w:p w14:paraId="20A47321" w14:textId="77777777" w:rsidR="00F36B23" w:rsidRDefault="00F36B23" w:rsidP="00A82A94">
      <w:pPr>
        <w:rPr>
          <w:ins w:id="58" w:author="Samuel Flegg" w:date="2025-01-28T09:51:00Z" w16du:dateUtc="2025-01-28T09:51:00Z"/>
          <w:rStyle w:val="Hyperlink"/>
          <w:color w:val="auto"/>
          <w:u w:val="none"/>
        </w:rPr>
      </w:pPr>
    </w:p>
    <w:p w14:paraId="2D77514D" w14:textId="77777777" w:rsidR="00F36B23" w:rsidRDefault="00F36B23" w:rsidP="00A82A94">
      <w:pPr>
        <w:rPr>
          <w:ins w:id="59" w:author="Samuel Flegg" w:date="2025-01-28T09:51:00Z" w16du:dateUtc="2025-01-28T09:51:00Z"/>
          <w:rStyle w:val="Hyperlink"/>
          <w:color w:val="auto"/>
          <w:u w:val="none"/>
        </w:rPr>
      </w:pPr>
    </w:p>
    <w:p w14:paraId="6897502E" w14:textId="77777777" w:rsidR="00F36B23" w:rsidRDefault="00F36B23" w:rsidP="00A82A94">
      <w:pPr>
        <w:rPr>
          <w:ins w:id="60" w:author="Samuel Flegg" w:date="2025-01-28T09:51:00Z" w16du:dateUtc="2025-01-28T09:51:00Z"/>
          <w:rStyle w:val="Hyperlink"/>
          <w:color w:val="auto"/>
          <w:u w:val="none"/>
        </w:rPr>
      </w:pPr>
    </w:p>
    <w:p w14:paraId="56AA6820" w14:textId="77777777" w:rsidR="00F36B23" w:rsidRDefault="00F36B23" w:rsidP="00A82A94">
      <w:pPr>
        <w:rPr>
          <w:ins w:id="61" w:author="Samuel Flegg" w:date="2025-01-28T09:51:00Z" w16du:dateUtc="2025-01-28T09:51:00Z"/>
          <w:rStyle w:val="Hyperlink"/>
          <w:color w:val="auto"/>
          <w:u w:val="none"/>
        </w:rPr>
      </w:pPr>
    </w:p>
    <w:p w14:paraId="1DA245E3" w14:textId="77777777" w:rsidR="00F36B23" w:rsidRDefault="00F36B23" w:rsidP="00A82A94">
      <w:pPr>
        <w:rPr>
          <w:ins w:id="62" w:author="Samuel Flegg" w:date="2025-01-28T09:51:00Z" w16du:dateUtc="2025-01-28T09:51:00Z"/>
          <w:rStyle w:val="Hyperlink"/>
          <w:color w:val="auto"/>
          <w:u w:val="none"/>
        </w:rPr>
      </w:pPr>
    </w:p>
    <w:p w14:paraId="467395A4" w14:textId="77777777" w:rsidR="00F36B23" w:rsidRDefault="00F36B23" w:rsidP="00A82A94">
      <w:pPr>
        <w:rPr>
          <w:ins w:id="63" w:author="Samuel Flegg" w:date="2025-01-28T09:51:00Z" w16du:dateUtc="2025-01-28T09:51:00Z"/>
          <w:rStyle w:val="Hyperlink"/>
          <w:color w:val="auto"/>
          <w:u w:val="none"/>
        </w:rPr>
      </w:pPr>
    </w:p>
    <w:p w14:paraId="18A93A34" w14:textId="77777777" w:rsidR="00F36B23" w:rsidRDefault="00F36B23" w:rsidP="00A82A94">
      <w:pPr>
        <w:rPr>
          <w:ins w:id="64" w:author="Samuel Flegg" w:date="2025-01-28T09:51:00Z" w16du:dateUtc="2025-01-28T09:51:00Z"/>
          <w:rStyle w:val="Hyperlink"/>
          <w:color w:val="auto"/>
          <w:u w:val="none"/>
        </w:rPr>
      </w:pPr>
    </w:p>
    <w:p w14:paraId="234AE92F" w14:textId="77777777" w:rsidR="00F36B23" w:rsidRDefault="00F36B23" w:rsidP="00A82A94">
      <w:pPr>
        <w:rPr>
          <w:ins w:id="65" w:author="Samuel Flegg" w:date="2025-01-28T09:51:00Z" w16du:dateUtc="2025-01-28T09:51:00Z"/>
          <w:rStyle w:val="Hyperlink"/>
          <w:color w:val="auto"/>
          <w:u w:val="none"/>
        </w:rPr>
      </w:pPr>
    </w:p>
    <w:p w14:paraId="1E6FD114" w14:textId="77777777" w:rsidR="00F36B23" w:rsidRDefault="00F36B23" w:rsidP="00A82A94">
      <w:pPr>
        <w:rPr>
          <w:ins w:id="66" w:author="Samuel Flegg" w:date="2025-01-28T09:51:00Z" w16du:dateUtc="2025-01-28T09:51:00Z"/>
          <w:rStyle w:val="Hyperlink"/>
          <w:color w:val="auto"/>
          <w:u w:val="none"/>
        </w:rPr>
      </w:pPr>
    </w:p>
    <w:p w14:paraId="622E75EA" w14:textId="77777777" w:rsidR="00F36B23" w:rsidRDefault="00F36B23" w:rsidP="00A82A94">
      <w:pPr>
        <w:rPr>
          <w:ins w:id="67" w:author="Samuel Flegg" w:date="2025-01-28T09:51:00Z" w16du:dateUtc="2025-01-28T09:51:00Z"/>
          <w:rStyle w:val="Hyperlink"/>
          <w:color w:val="auto"/>
          <w:u w:val="none"/>
        </w:rPr>
      </w:pPr>
    </w:p>
    <w:p w14:paraId="778BEEC9" w14:textId="77777777" w:rsidR="00F36B23" w:rsidRDefault="00F36B23" w:rsidP="00A82A94">
      <w:pPr>
        <w:rPr>
          <w:rStyle w:val="Hyperlink"/>
          <w:color w:val="auto"/>
          <w:u w:val="none"/>
        </w:rPr>
      </w:pPr>
    </w:p>
    <w:p w14:paraId="0BC06EB0" w14:textId="77777777" w:rsidR="00D433F3" w:rsidRPr="00A82A94" w:rsidRDefault="00D433F3" w:rsidP="00A82A94">
      <w:pPr>
        <w:rPr>
          <w:rStyle w:val="Hyperlink"/>
          <w:color w:val="auto"/>
          <w:u w:val="none"/>
        </w:rPr>
      </w:pPr>
    </w:p>
    <w:p w14:paraId="27921196" w14:textId="45A48DB0" w:rsidR="00A82A94" w:rsidRPr="00FE0886" w:rsidRDefault="00BE1EA0" w:rsidP="00A82A94">
      <w:pPr>
        <w:pStyle w:val="Heading4"/>
      </w:pPr>
      <w:r>
        <w:t>Grubiks</w:t>
      </w:r>
    </w:p>
    <w:p w14:paraId="2214E69E" w14:textId="476FD0B4" w:rsidR="00A33655" w:rsidRDefault="00BE1EA0" w:rsidP="00A33655">
      <w:hyperlink r:id="rId24" w:history="1">
        <w:r w:rsidRPr="00152FD2">
          <w:rPr>
            <w:rStyle w:val="Hyperlink"/>
          </w:rPr>
          <w:t>https://www.grubiks.com/puzzles/rubiks-cube-3x3x3/</w:t>
        </w:r>
      </w:hyperlink>
    </w:p>
    <w:p w14:paraId="7EAAA201" w14:textId="7D51BE10" w:rsidR="00BE1EA0" w:rsidRDefault="00BE1EA0" w:rsidP="00A33655">
      <w:r>
        <w:rPr>
          <w:noProof/>
        </w:rPr>
        <w:drawing>
          <wp:inline distT="0" distB="0" distL="0" distR="0" wp14:anchorId="43F5711C" wp14:editId="02AC9F43">
            <wp:extent cx="5229955" cy="6115904"/>
            <wp:effectExtent l="0" t="0" r="8890" b="0"/>
            <wp:docPr id="319229263"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29263" name="Picture 2" descr="A screenshot of a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29955" cy="6115904"/>
                    </a:xfrm>
                    <a:prstGeom prst="rect">
                      <a:avLst/>
                    </a:prstGeom>
                  </pic:spPr>
                </pic:pic>
              </a:graphicData>
            </a:graphic>
          </wp:inline>
        </w:drawing>
      </w:r>
    </w:p>
    <w:p w14:paraId="20EE4E17" w14:textId="74011391" w:rsidR="003B2D8C" w:rsidRDefault="000763C7" w:rsidP="00CE2E8B">
      <w:pPr>
        <w:pStyle w:val="ListParagraph"/>
        <w:numPr>
          <w:ilvl w:val="0"/>
          <w:numId w:val="5"/>
        </w:numPr>
      </w:pPr>
      <w:r>
        <w:t>This resets the cube</w:t>
      </w:r>
      <w:r w:rsidR="001E5A04">
        <w:t xml:space="preserve">. As mentioned on the last program, I had not considered </w:t>
      </w:r>
      <w:r w:rsidR="00D12DB2">
        <w:t>this,</w:t>
      </w:r>
      <w:r w:rsidR="001E5A04">
        <w:t xml:space="preserve"> but it is a useful feature I will include.</w:t>
      </w:r>
    </w:p>
    <w:p w14:paraId="40EC2498" w14:textId="625355BA" w:rsidR="001E5A04" w:rsidRDefault="00D12DB2" w:rsidP="00CE2E8B">
      <w:pPr>
        <w:pStyle w:val="ListParagraph"/>
        <w:numPr>
          <w:ilvl w:val="0"/>
          <w:numId w:val="5"/>
        </w:numPr>
      </w:pPr>
      <w:r>
        <w:t>A scramble button, a basic feature I will definitely include.</w:t>
      </w:r>
    </w:p>
    <w:p w14:paraId="296F959A" w14:textId="6A6F66E2" w:rsidR="00D12DB2" w:rsidRDefault="00F24DEC" w:rsidP="00CE2E8B">
      <w:pPr>
        <w:pStyle w:val="ListParagraph"/>
        <w:numPr>
          <w:ilvl w:val="0"/>
          <w:numId w:val="5"/>
        </w:numPr>
      </w:pPr>
      <w:r>
        <w:t>Like with the first program, it has a 3d interactive cube that I find to be clunky and would rather have a</w:t>
      </w:r>
      <w:r w:rsidR="00BC6D05">
        <w:t xml:space="preserve"> non-interactive cube.</w:t>
      </w:r>
    </w:p>
    <w:p w14:paraId="54F5D643" w14:textId="74A5F957" w:rsidR="00BC6D05" w:rsidRDefault="00BC6D05" w:rsidP="00CE2E8B">
      <w:pPr>
        <w:pStyle w:val="ListParagraph"/>
        <w:numPr>
          <w:ilvl w:val="0"/>
          <w:numId w:val="5"/>
        </w:numPr>
      </w:pPr>
      <w:r>
        <w:t>This provides options for many different types of cubes, which is something I will try to implement</w:t>
      </w:r>
      <w:r w:rsidR="00FF6264">
        <w:t>.</w:t>
      </w:r>
    </w:p>
    <w:p w14:paraId="341FFF59" w14:textId="30617E9F" w:rsidR="00FF6264" w:rsidRPr="00A33655" w:rsidRDefault="00FF6264" w:rsidP="00CE2E8B">
      <w:pPr>
        <w:pStyle w:val="ListParagraph"/>
        <w:numPr>
          <w:ilvl w:val="0"/>
          <w:numId w:val="5"/>
        </w:numPr>
      </w:pPr>
      <w:r>
        <w:lastRenderedPageBreak/>
        <w:t xml:space="preserve">This provides solvers for each type of cube. </w:t>
      </w:r>
      <w:r w:rsidR="001921E2">
        <w:t>Again,</w:t>
      </w:r>
      <w:r>
        <w:t xml:space="preserve"> this requires manually </w:t>
      </w:r>
      <w:r w:rsidR="001921E2">
        <w:t>creating the cube position which is something I want to avoid. I do however want a solver for each cube type I implement.</w:t>
      </w:r>
    </w:p>
    <w:p w14:paraId="169CFCD9" w14:textId="29CA7E7B" w:rsidR="00AB3BB1" w:rsidRDefault="00AB3BB1" w:rsidP="00AB3BB1">
      <w:pPr>
        <w:pStyle w:val="Heading2"/>
      </w:pPr>
      <w:bookmarkStart w:id="68" w:name="_Toc190004441"/>
      <w:r>
        <w:t>Features</w:t>
      </w:r>
      <w:bookmarkEnd w:id="68"/>
    </w:p>
    <w:p w14:paraId="4531016E" w14:textId="14CBFCE0" w:rsidR="00054CC9" w:rsidRPr="00054CC9" w:rsidRDefault="00054CC9" w:rsidP="00054CC9">
      <w:pPr>
        <w:pStyle w:val="Heading3"/>
      </w:pPr>
      <w:bookmarkStart w:id="69" w:name="_Toc190004442"/>
      <w:r>
        <w:t>Essential Features</w:t>
      </w:r>
      <w:bookmarkEnd w:id="69"/>
    </w:p>
    <w:p w14:paraId="32F53BD1" w14:textId="14B2AA3E" w:rsidR="008747B3" w:rsidRDefault="000F731D" w:rsidP="00054CC9">
      <w:pPr>
        <w:pStyle w:val="Heading4"/>
      </w:pPr>
      <w:r>
        <w:t>The Cube</w:t>
      </w:r>
      <w:r w:rsidR="00072D22">
        <w:t>(s)</w:t>
      </w:r>
    </w:p>
    <w:p w14:paraId="1FDC231B" w14:textId="14A68DE5" w:rsidR="000F731D" w:rsidRDefault="00EF2FC5" w:rsidP="000F731D">
      <w:r>
        <w:t>The most important part</w:t>
      </w:r>
      <w:r w:rsidR="00F42E40">
        <w:t xml:space="preserve"> of a Rubik’s program, the actual cube. </w:t>
      </w:r>
      <w:r w:rsidR="00735988">
        <w:t xml:space="preserve">I will </w:t>
      </w:r>
      <w:r w:rsidR="00B415B9">
        <w:t>impleme</w:t>
      </w:r>
      <w:r w:rsidR="00C95C52">
        <w:t xml:space="preserve">nt a 3d cube which uses the </w:t>
      </w:r>
      <w:r w:rsidR="00A108F6">
        <w:t xml:space="preserve">keyboard as a controller. </w:t>
      </w:r>
      <w:r w:rsidR="008C3C8F">
        <w:t xml:space="preserve">This will allow for having a 3d cube whilst avoiding the </w:t>
      </w:r>
      <w:r w:rsidR="0008452A">
        <w:t>clunky interface</w:t>
      </w:r>
      <w:r w:rsidR="007858A1">
        <w:t xml:space="preserve"> </w:t>
      </w:r>
      <w:r w:rsidR="00CA7051">
        <w:t>that other programs had.</w:t>
      </w:r>
    </w:p>
    <w:p w14:paraId="26D96C7F" w14:textId="77777777" w:rsidR="00655AB6" w:rsidRDefault="00655AB6" w:rsidP="000F731D"/>
    <w:p w14:paraId="478E14CC" w14:textId="60E1BAD9" w:rsidR="00655AB6" w:rsidRDefault="00655AB6" w:rsidP="000F731D">
      <w:r>
        <w:t xml:space="preserve">In addition to the standard 3 by 3 cube, I will add additional cube sizes. I will add 2 by 2 and 4 by 4 </w:t>
      </w:r>
      <w:r w:rsidR="005F7642">
        <w:t>cubes, as well as non-cube variations.</w:t>
      </w:r>
      <w:r w:rsidR="00433DC0">
        <w:t xml:space="preserve"> This allows for more variation </w:t>
      </w:r>
      <w:r w:rsidR="00746403">
        <w:t>in the program, helping prevent people getting bored.</w:t>
      </w:r>
    </w:p>
    <w:p w14:paraId="55FE374D" w14:textId="4566FE70" w:rsidR="00CA7051" w:rsidRDefault="00CA7051" w:rsidP="00054CC9">
      <w:pPr>
        <w:pStyle w:val="Heading4"/>
      </w:pPr>
      <w:r>
        <w:t>Scrambler</w:t>
      </w:r>
    </w:p>
    <w:p w14:paraId="654B8997" w14:textId="0F6AF9C9" w:rsidR="00CA7051" w:rsidRDefault="00933544" w:rsidP="00CA7051">
      <w:r>
        <w:t xml:space="preserve">Perhaps the most useful </w:t>
      </w:r>
      <w:r w:rsidR="001A38D0">
        <w:t>feature</w:t>
      </w:r>
      <w:r>
        <w:t xml:space="preserve"> of th</w:t>
      </w:r>
      <w:r w:rsidR="001A38D0">
        <w:t>e program, this allows people to have a cube they have to solve without having to scramble it themselves, meaning they can’t just undo the moves done to scramble it, as they don’t know them.</w:t>
      </w:r>
      <w:r w:rsidR="006E6A1B">
        <w:t xml:space="preserve"> This will utilise lots of randomness to ensure each scramble is different.</w:t>
      </w:r>
    </w:p>
    <w:p w14:paraId="3119DFE5" w14:textId="69959DF3" w:rsidR="006E6A1B" w:rsidRDefault="006E6A1B" w:rsidP="00054CC9">
      <w:pPr>
        <w:pStyle w:val="Heading4"/>
      </w:pPr>
      <w:r>
        <w:t>Solver</w:t>
      </w:r>
    </w:p>
    <w:p w14:paraId="6FDCB247" w14:textId="5A956DCD" w:rsidR="006E6A1B" w:rsidRDefault="006E6A1B" w:rsidP="006E6A1B">
      <w:r>
        <w:t xml:space="preserve">A </w:t>
      </w:r>
      <w:r w:rsidR="00F3792B">
        <w:t xml:space="preserve">common feature of Rubik’s cube programs, this </w:t>
      </w:r>
      <w:r w:rsidR="00396413">
        <w:t xml:space="preserve">will solve the Rubik’s cube. I will have this solve the current cube position instead of </w:t>
      </w:r>
      <w:r w:rsidR="00CD660B">
        <w:t xml:space="preserve">having the user input one, as I feel this makes it </w:t>
      </w:r>
      <w:r w:rsidR="00072D22">
        <w:t>more accessible and easier</w:t>
      </w:r>
      <w:r w:rsidR="00CD660B">
        <w:t xml:space="preserve"> to use.</w:t>
      </w:r>
      <w:r w:rsidR="00371DD3">
        <w:t xml:space="preserve"> This can help people learn to solve cubes by showing them how to do it.</w:t>
      </w:r>
      <w:r w:rsidR="003811F7">
        <w:t xml:space="preserve"> </w:t>
      </w:r>
    </w:p>
    <w:p w14:paraId="2516EEB0" w14:textId="216F4E4A" w:rsidR="00371DD3" w:rsidRDefault="00371DD3" w:rsidP="00054CC9">
      <w:pPr>
        <w:pStyle w:val="Heading4"/>
      </w:pPr>
      <w:r>
        <w:t>Tips</w:t>
      </w:r>
      <w:r w:rsidR="001C055F">
        <w:t>/hints</w:t>
      </w:r>
    </w:p>
    <w:p w14:paraId="37A2BEE8" w14:textId="7D49ECD6" w:rsidR="002D7A10" w:rsidRDefault="001C055F" w:rsidP="002D7A10">
      <w:r>
        <w:t xml:space="preserve">I will implement a simple multi-stage guide to tell users what they should be attempting to do next </w:t>
      </w:r>
      <w:r w:rsidR="00624197">
        <w:t xml:space="preserve">to solve the cube. These stages will consist of multiple moves the user has to do by themselves. This will help </w:t>
      </w:r>
      <w:r w:rsidR="007A42D8">
        <w:t>the user learn how to solve the cube.</w:t>
      </w:r>
    </w:p>
    <w:p w14:paraId="313A1037" w14:textId="77777777" w:rsidR="007A42D8" w:rsidRDefault="007A42D8" w:rsidP="002D7A10"/>
    <w:p w14:paraId="0489F8CA" w14:textId="38761B5D" w:rsidR="007A42D8" w:rsidRDefault="007A42D8" w:rsidP="002D7A10">
      <w:r>
        <w:t xml:space="preserve">In the case a user gets stuck, there will also be a hint feature that </w:t>
      </w:r>
      <w:r w:rsidR="00C54FC1">
        <w:t xml:space="preserve">utilises the solver to tell/show the use the next move they should do. This will help to ensure they do not get stuck </w:t>
      </w:r>
      <w:r w:rsidR="0058289F">
        <w:t>and give up.</w:t>
      </w:r>
    </w:p>
    <w:p w14:paraId="1A6877E7" w14:textId="279215BC" w:rsidR="0058289F" w:rsidRDefault="0058289F" w:rsidP="00054CC9">
      <w:pPr>
        <w:pStyle w:val="Heading4"/>
      </w:pPr>
      <w:r>
        <w:t>Timer</w:t>
      </w:r>
    </w:p>
    <w:p w14:paraId="2472CE03" w14:textId="188C9A16" w:rsidR="0058289F" w:rsidRDefault="0058289F" w:rsidP="0058289F">
      <w:r>
        <w:t>I will also implement an optional timer that starts of the first turn of cube</w:t>
      </w:r>
      <w:r w:rsidR="002D3D36">
        <w:t xml:space="preserve"> and stops when the cube is solved. This will appeal to speed cubes allowing them to easily time themselves, </w:t>
      </w:r>
      <w:r w:rsidR="00E340CD">
        <w:t>thereby increasing the amount of people this program will appeal to.</w:t>
      </w:r>
    </w:p>
    <w:p w14:paraId="4D01562F" w14:textId="1AA1B760" w:rsidR="00E340CD" w:rsidRDefault="00E340CD" w:rsidP="00054CC9">
      <w:pPr>
        <w:pStyle w:val="Heading4"/>
      </w:pPr>
      <w:r>
        <w:t>Reset</w:t>
      </w:r>
    </w:p>
    <w:p w14:paraId="194814D4" w14:textId="0D4C9F7E" w:rsidR="00A02C55" w:rsidRDefault="00E340CD" w:rsidP="00A02C55">
      <w:r>
        <w:t xml:space="preserve">A reset function will reset the cube to its default </w:t>
      </w:r>
      <w:r w:rsidR="007C545B">
        <w:t>solved position and orientation, allowing users to quickly start again if they do give up on a cube</w:t>
      </w:r>
      <w:r w:rsidR="00A66FC6">
        <w:t>.</w:t>
      </w:r>
    </w:p>
    <w:p w14:paraId="2263ED89" w14:textId="01EDE615" w:rsidR="00A02C55" w:rsidRDefault="00A02C55" w:rsidP="00054CC9">
      <w:pPr>
        <w:pStyle w:val="Heading4"/>
      </w:pPr>
      <w:r>
        <w:lastRenderedPageBreak/>
        <w:t>Online leaderboard</w:t>
      </w:r>
    </w:p>
    <w:p w14:paraId="0AABC7F8" w14:textId="1BA440BD" w:rsidR="00A02C55" w:rsidRDefault="00003F2F" w:rsidP="00A02C55">
      <w:r>
        <w:t>I will implement an online leaderboard to encourage competition and giving users goals to strive for. I will have a leaderboard for each cube</w:t>
      </w:r>
      <w:r w:rsidR="00773AC3">
        <w:t xml:space="preserve"> that shows the number of moves and the time taken.</w:t>
      </w:r>
    </w:p>
    <w:p w14:paraId="2C8A8A10" w14:textId="4A51CE09" w:rsidR="00003F2F" w:rsidRDefault="00003F2F" w:rsidP="00054CC9">
      <w:pPr>
        <w:pStyle w:val="Heading4"/>
      </w:pPr>
      <w:r>
        <w:t>Login System</w:t>
      </w:r>
    </w:p>
    <w:p w14:paraId="03F828A4" w14:textId="0C01D701" w:rsidR="006F6215" w:rsidRDefault="00FC719F" w:rsidP="00FC719F">
      <w:r>
        <w:t xml:space="preserve">A login system will allow for user scores to be saved as well as </w:t>
      </w:r>
      <w:r w:rsidR="00D83D71">
        <w:t>other user data</w:t>
      </w:r>
      <w:r>
        <w:t>.</w:t>
      </w:r>
      <w:r w:rsidR="006F6215">
        <w:t xml:space="preserve"> I will also add a guest </w:t>
      </w:r>
      <w:del w:id="70" w:author="Samuel Flegg" w:date="2025-01-28T10:31:00Z" w16du:dateUtc="2025-01-28T10:31:00Z">
        <w:r w:rsidR="006F6215" w:rsidDel="0015629F">
          <w:delText>login</w:delText>
        </w:r>
      </w:del>
      <w:ins w:id="71" w:author="Samuel Flegg" w:date="2025-01-28T10:31:00Z" w16du:dateUtc="2025-01-28T10:31:00Z">
        <w:r w:rsidR="0015629F">
          <w:t>login.</w:t>
        </w:r>
      </w:ins>
    </w:p>
    <w:p w14:paraId="3EC19FFD" w14:textId="4C32EBFD" w:rsidR="00FC719F" w:rsidRDefault="00FC719F" w:rsidP="00054CC9">
      <w:pPr>
        <w:pStyle w:val="Heading4"/>
      </w:pPr>
      <w:r>
        <w:t>Guide</w:t>
      </w:r>
    </w:p>
    <w:p w14:paraId="75DB5C2F" w14:textId="234F1E05" w:rsidR="001C2354" w:rsidRDefault="00FC719F" w:rsidP="001C2354">
      <w:r>
        <w:t xml:space="preserve">I will also need a </w:t>
      </w:r>
      <w:r w:rsidR="001C2354">
        <w:t>guide,</w:t>
      </w:r>
      <w:r>
        <w:t xml:space="preserve"> so players know how to play.</w:t>
      </w:r>
    </w:p>
    <w:p w14:paraId="0151A1CA" w14:textId="71F3ED14" w:rsidR="00D83D71" w:rsidRDefault="00D83D71" w:rsidP="00054CC9">
      <w:pPr>
        <w:pStyle w:val="Heading4"/>
      </w:pPr>
      <w:r>
        <w:t>Save</w:t>
      </w:r>
    </w:p>
    <w:p w14:paraId="306C0F2C" w14:textId="6E128A69" w:rsidR="00D83D71" w:rsidRDefault="00D83D71" w:rsidP="00D83D71">
      <w:r>
        <w:t>I will add a save feature that will record and store the cube position.</w:t>
      </w:r>
    </w:p>
    <w:p w14:paraId="04D300BE" w14:textId="2C3947E2" w:rsidR="006F6215" w:rsidRDefault="006F6215" w:rsidP="00054CC9">
      <w:pPr>
        <w:pStyle w:val="Heading4"/>
      </w:pPr>
      <w:r>
        <w:t>Mouse Controls</w:t>
      </w:r>
    </w:p>
    <w:p w14:paraId="60CC21DE" w14:textId="4792D1B9" w:rsidR="006F6215" w:rsidRDefault="006F6215" w:rsidP="006F6215">
      <w:r>
        <w:t>I will attempt to add easy-to-use mouse controls.</w:t>
      </w:r>
    </w:p>
    <w:p w14:paraId="74273003" w14:textId="2FA4217F" w:rsidR="006401DE" w:rsidRDefault="006401DE" w:rsidP="00054CC9">
      <w:pPr>
        <w:pStyle w:val="Heading4"/>
      </w:pPr>
      <w:r>
        <w:t>Game History</w:t>
      </w:r>
    </w:p>
    <w:p w14:paraId="0ED67038" w14:textId="539BBE87" w:rsidR="00054CC9" w:rsidRDefault="006401DE" w:rsidP="00054CC9">
      <w:r>
        <w:t>Thi</w:t>
      </w:r>
      <w:r w:rsidR="00054CC9">
        <w:t>s will allow users to track their progress and have measurable improvements.</w:t>
      </w:r>
    </w:p>
    <w:p w14:paraId="433D3051" w14:textId="77777777" w:rsidR="00054CC9" w:rsidRDefault="00054CC9" w:rsidP="00054CC9"/>
    <w:p w14:paraId="607EAA83" w14:textId="6E7EBAF0" w:rsidR="00AB3BB1" w:rsidRDefault="00AB3BB1" w:rsidP="009018E2">
      <w:pPr>
        <w:pStyle w:val="Heading3"/>
      </w:pPr>
      <w:bookmarkStart w:id="72" w:name="_Toc190004443"/>
      <w:r>
        <w:t>Limitations</w:t>
      </w:r>
      <w:bookmarkEnd w:id="72"/>
    </w:p>
    <w:p w14:paraId="599DF587" w14:textId="580D1E00" w:rsidR="003811F7" w:rsidRDefault="00F60DBE" w:rsidP="009018E2">
      <w:pPr>
        <w:pStyle w:val="Heading4"/>
      </w:pPr>
      <w:r>
        <w:t>3D</w:t>
      </w:r>
    </w:p>
    <w:p w14:paraId="0A668DF2" w14:textId="561E49F6" w:rsidR="00F60DBE" w:rsidRDefault="00F60DBE" w:rsidP="00F60DBE">
      <w:r>
        <w:t>Due to the limited amount of time and my unfamiliarity with 3D software in python, I am going to be unable to implement a true 3D interactive cube.</w:t>
      </w:r>
    </w:p>
    <w:p w14:paraId="4FE8F8AE" w14:textId="1F436552" w:rsidR="00F60DBE" w:rsidRDefault="00F60DBE" w:rsidP="009018E2">
      <w:pPr>
        <w:pStyle w:val="Heading4"/>
      </w:pPr>
      <w:r>
        <w:t xml:space="preserve">Multiple </w:t>
      </w:r>
      <w:r w:rsidR="00A02C55">
        <w:t>Cubes</w:t>
      </w:r>
    </w:p>
    <w:p w14:paraId="520BCEAD" w14:textId="47E287CE" w:rsidR="00A02C55" w:rsidRDefault="00A02C55" w:rsidP="00A02C55">
      <w:r>
        <w:t>As each cube would require its own logic and interactions, it would take an inordinate amount of time to implement multiple cubes. As such I am only going to implement a 3x3 cube.</w:t>
      </w:r>
    </w:p>
    <w:p w14:paraId="2829E65D" w14:textId="772A2A7E" w:rsidR="00A66261" w:rsidRDefault="00A66261" w:rsidP="00A66261">
      <w:pPr>
        <w:pStyle w:val="Heading4"/>
      </w:pPr>
      <w:r>
        <w:t>Explained Tips/Hints</w:t>
      </w:r>
    </w:p>
    <w:p w14:paraId="36AC1231" w14:textId="7FCB7C5A" w:rsidR="00A66261" w:rsidRPr="00A66261" w:rsidRDefault="00A66261" w:rsidP="00A66261">
      <w:r>
        <w:t xml:space="preserve">Due to the </w:t>
      </w:r>
      <w:del w:id="73" w:author="Samuel Flegg" w:date="2025-01-28T10:31:00Z" w16du:dateUtc="2025-01-28T10:31:00Z">
        <w:r w:rsidDel="0015629F">
          <w:delText>amount</w:delText>
        </w:r>
      </w:del>
      <w:ins w:id="74" w:author="Samuel Flegg" w:date="2025-01-28T10:31:00Z" w16du:dateUtc="2025-01-28T10:31:00Z">
        <w:r w:rsidR="0015629F">
          <w:t>number</w:t>
        </w:r>
      </w:ins>
      <w:r>
        <w:t xml:space="preserve"> of possible scenarios and my limited knowledge on cubing techniques, it is outside of my capabilities to explain to the user why the next move is best.</w:t>
      </w:r>
    </w:p>
    <w:p w14:paraId="5F7ACE89" w14:textId="78D90D57" w:rsidR="00A02C55" w:rsidRDefault="00A02C55" w:rsidP="009018E2">
      <w:pPr>
        <w:pStyle w:val="Heading4"/>
      </w:pPr>
      <w:r>
        <w:t>Online Leaderboard</w:t>
      </w:r>
    </w:p>
    <w:p w14:paraId="23B95F6F" w14:textId="1B654356" w:rsidR="00A02C55" w:rsidRDefault="00003F2F" w:rsidP="00A02C55">
      <w:r>
        <w:t xml:space="preserve">As I do not have the </w:t>
      </w:r>
      <w:r w:rsidR="00FC719F">
        <w:t xml:space="preserve">resources or money to host a </w:t>
      </w:r>
      <w:r w:rsidR="00D83D71">
        <w:t>server,</w:t>
      </w:r>
      <w:r w:rsidR="00FC719F">
        <w:t xml:space="preserve"> I will have to limit this to a local leaderboard.</w:t>
      </w:r>
    </w:p>
    <w:p w14:paraId="01401D4E" w14:textId="7493A34B" w:rsidR="006F6215" w:rsidRDefault="006F6215" w:rsidP="009018E2">
      <w:pPr>
        <w:pStyle w:val="Heading4"/>
      </w:pPr>
      <w:r>
        <w:t>Mouse Controls</w:t>
      </w:r>
    </w:p>
    <w:p w14:paraId="2D763165" w14:textId="0744513E" w:rsidR="006F6215" w:rsidRDefault="006F6215" w:rsidP="006F6215">
      <w:r>
        <w:t>As I am not sure how I would add this whilst avoiding the ‘clunky’ experience I had on other programs and am concerned about time restrictions I will not add this.</w:t>
      </w:r>
    </w:p>
    <w:p w14:paraId="77CF5CE8" w14:textId="77777777" w:rsidR="00054CC9" w:rsidRPr="006F6215" w:rsidRDefault="00054CC9" w:rsidP="006F6215"/>
    <w:p w14:paraId="5A29F620" w14:textId="301F8077" w:rsidR="00AB3BB1" w:rsidRDefault="00D91A19" w:rsidP="009018E2">
      <w:pPr>
        <w:pStyle w:val="Heading3"/>
      </w:pPr>
      <w:bookmarkStart w:id="75" w:name="_Toc190004444"/>
      <w:r>
        <w:t>Requirements</w:t>
      </w:r>
      <w:bookmarkEnd w:id="75"/>
    </w:p>
    <w:p w14:paraId="16AAC609" w14:textId="4C1CABDC" w:rsidR="00BC39F2" w:rsidRDefault="00BC39F2" w:rsidP="009018E2">
      <w:pPr>
        <w:pStyle w:val="Heading4"/>
      </w:pPr>
      <w:r>
        <w:t>Hardware</w:t>
      </w:r>
    </w:p>
    <w:p w14:paraId="499BFA41" w14:textId="5C68A49B" w:rsidR="00BC39F2" w:rsidRDefault="00BC39F2" w:rsidP="00BC39F2">
      <w:r>
        <w:t>• 1.5 Ghz CPU or faster</w:t>
      </w:r>
    </w:p>
    <w:p w14:paraId="7EEC59C1" w14:textId="4EC7E3D4" w:rsidR="00BC39F2" w:rsidRDefault="00BC39F2" w:rsidP="00BC39F2">
      <w:r>
        <w:t>• On-board graphics or any GPU</w:t>
      </w:r>
    </w:p>
    <w:p w14:paraId="6E1CA899" w14:textId="7004619D" w:rsidR="00BC39F2" w:rsidRDefault="00BC39F2" w:rsidP="00BC39F2">
      <w:r>
        <w:t>• 1 GB RAM</w:t>
      </w:r>
    </w:p>
    <w:p w14:paraId="670E4552" w14:textId="45540668" w:rsidR="00BC39F2" w:rsidRDefault="00BC39F2" w:rsidP="00BC39F2">
      <w:r>
        <w:lastRenderedPageBreak/>
        <w:t>• 1080p display (recommended)</w:t>
      </w:r>
    </w:p>
    <w:p w14:paraId="21170EE1" w14:textId="3DB6ECEE" w:rsidR="00BC39F2" w:rsidRDefault="00BC39F2" w:rsidP="00773AC3">
      <w:pPr>
        <w:pStyle w:val="Heading4"/>
      </w:pPr>
      <w:r>
        <w:t>Software</w:t>
      </w:r>
    </w:p>
    <w:p w14:paraId="4162BBB8" w14:textId="60A8ED10" w:rsidR="00BC39F2" w:rsidRDefault="00BC39F2" w:rsidP="00BC39F2">
      <w:r>
        <w:t>• Python</w:t>
      </w:r>
      <w:r w:rsidR="00054CC9">
        <w:t xml:space="preserve"> </w:t>
      </w:r>
      <w:r>
        <w:t>3</w:t>
      </w:r>
      <w:r w:rsidR="00054CC9">
        <w:t>.11 or newer</w:t>
      </w:r>
    </w:p>
    <w:p w14:paraId="09A3F373" w14:textId="217B4810" w:rsidR="00BC39F2" w:rsidRDefault="00BC39F2" w:rsidP="00BC39F2">
      <w:r>
        <w:t>• Pygame</w:t>
      </w:r>
    </w:p>
    <w:p w14:paraId="20A79242" w14:textId="5BCEE67D" w:rsidR="00BC39F2" w:rsidRDefault="00BC39F2" w:rsidP="00BC39F2">
      <w:r>
        <w:t>• Tkinter</w:t>
      </w:r>
    </w:p>
    <w:p w14:paraId="24687229" w14:textId="100CECCA" w:rsidR="009018E2" w:rsidRPr="00BC39F2" w:rsidRDefault="009018E2" w:rsidP="00BC39F2">
      <w:r>
        <w:t>• Windows 7 or newer</w:t>
      </w:r>
    </w:p>
    <w:p w14:paraId="7ED1F363" w14:textId="0DB595ED" w:rsidR="00DF684A" w:rsidRDefault="00DF684A" w:rsidP="009018E2">
      <w:pPr>
        <w:pStyle w:val="Heading4"/>
      </w:pPr>
      <w:r>
        <w:t>Standard Cube</w:t>
      </w:r>
    </w:p>
    <w:p w14:paraId="2021DF90" w14:textId="513EF34F" w:rsidR="00DF684A" w:rsidRDefault="00DF684A" w:rsidP="00DF684A">
      <w:r>
        <w:t>A standard 3 by 3 cube, that at the very least looks 3d if it isn’t, is a must. It is the centre point of the program and there is no point in the program without it.</w:t>
      </w:r>
    </w:p>
    <w:p w14:paraId="6EDA27B4" w14:textId="0E2EDEC9" w:rsidR="00BC39F2" w:rsidRDefault="00D40851" w:rsidP="009018E2">
      <w:pPr>
        <w:pStyle w:val="Heading4"/>
      </w:pPr>
      <w:r>
        <w:t>Scrambler</w:t>
      </w:r>
    </w:p>
    <w:p w14:paraId="32759E5B" w14:textId="77A97376" w:rsidR="00D40851" w:rsidRDefault="00D40851" w:rsidP="00D40851">
      <w:r>
        <w:t>This is a standard Rubik’s cube program feature, and my program would be incomplete without it.</w:t>
      </w:r>
    </w:p>
    <w:p w14:paraId="22A900A0" w14:textId="13A9660D" w:rsidR="00D40851" w:rsidRDefault="00D40851" w:rsidP="009018E2">
      <w:pPr>
        <w:pStyle w:val="Heading4"/>
      </w:pPr>
      <w:r>
        <w:t>Solver</w:t>
      </w:r>
    </w:p>
    <w:p w14:paraId="0C0237D5" w14:textId="43E6B77F" w:rsidR="00D40851" w:rsidRDefault="00D40851" w:rsidP="00D40851">
      <w:r>
        <w:t>Another common feature of a Rubik’s cube program, mine will implement an algorithm to ensure efficient solves.</w:t>
      </w:r>
    </w:p>
    <w:p w14:paraId="5F81D396" w14:textId="02CD574B" w:rsidR="00D40851" w:rsidRDefault="00D40851" w:rsidP="009018E2">
      <w:pPr>
        <w:pStyle w:val="Heading4"/>
      </w:pPr>
      <w:r>
        <w:t>Tips/Hints</w:t>
      </w:r>
    </w:p>
    <w:p w14:paraId="367903AD" w14:textId="5CB07B99" w:rsidR="00D40851" w:rsidRDefault="00D40851" w:rsidP="00D40851">
      <w:r>
        <w:t>As the solver will be implement</w:t>
      </w:r>
      <w:r w:rsidR="00A66261">
        <w:t>ed</w:t>
      </w:r>
      <w:r>
        <w:t xml:space="preserve"> this will be able to utilise that, making t</w:t>
      </w:r>
      <w:r w:rsidR="00A66261">
        <w:t>elling the user the next best move</w:t>
      </w:r>
      <w:r>
        <w:t xml:space="preserve"> trivial.</w:t>
      </w:r>
    </w:p>
    <w:p w14:paraId="31ADBCF0" w14:textId="076087D3" w:rsidR="00D40851" w:rsidRDefault="00D40851" w:rsidP="009018E2">
      <w:pPr>
        <w:pStyle w:val="Heading4"/>
      </w:pPr>
      <w:r>
        <w:t>Timer</w:t>
      </w:r>
    </w:p>
    <w:p w14:paraId="568D23FF" w14:textId="751BEDFF" w:rsidR="00D40851" w:rsidRDefault="00D40851" w:rsidP="00D40851">
      <w:r>
        <w:t>This is relatively simple in all aspects and thus there is little downside to adding it.</w:t>
      </w:r>
    </w:p>
    <w:p w14:paraId="76CF2999" w14:textId="58DEF7CE" w:rsidR="00D40851" w:rsidRDefault="00D40851" w:rsidP="009018E2">
      <w:pPr>
        <w:pStyle w:val="Heading4"/>
      </w:pPr>
      <w:r>
        <w:t>Reset</w:t>
      </w:r>
    </w:p>
    <w:p w14:paraId="2821B337" w14:textId="613ADC98" w:rsidR="00D40851" w:rsidRDefault="00D40851" w:rsidP="00D40851">
      <w:r>
        <w:t xml:space="preserve">Another feature that is trivial to add, only requiring a default state I can revert the cube </w:t>
      </w:r>
      <w:r w:rsidR="00054CC9">
        <w:t>to and</w:t>
      </w:r>
      <w:r>
        <w:t xml:space="preserve"> wipin</w:t>
      </w:r>
      <w:r w:rsidR="00054CC9">
        <w:t>g</w:t>
      </w:r>
      <w:r>
        <w:t xml:space="preserve"> any move history. </w:t>
      </w:r>
    </w:p>
    <w:p w14:paraId="2B89E3CC" w14:textId="6C4F7EEF" w:rsidR="00D274D4" w:rsidRDefault="00D274D4" w:rsidP="00D274D4">
      <w:pPr>
        <w:pStyle w:val="Heading4"/>
      </w:pPr>
      <w:r>
        <w:t>Local Leaderboard</w:t>
      </w:r>
    </w:p>
    <w:p w14:paraId="776DB738" w14:textId="7EE38A1D" w:rsidR="00D274D4" w:rsidRPr="00D274D4" w:rsidRDefault="00D274D4" w:rsidP="00D274D4">
      <w:r>
        <w:t>A local leaderboard should be included so people on the same device may compete with each other.</w:t>
      </w:r>
    </w:p>
    <w:p w14:paraId="5489ECD1" w14:textId="7127134E" w:rsidR="00D40851" w:rsidRDefault="00D40851" w:rsidP="009018E2">
      <w:pPr>
        <w:pStyle w:val="Heading4"/>
      </w:pPr>
      <w:r>
        <w:t>Login System</w:t>
      </w:r>
    </w:p>
    <w:p w14:paraId="77568443" w14:textId="35616776" w:rsidR="00D40851" w:rsidRDefault="00D40851" w:rsidP="00D40851">
      <w:r>
        <w:t>As I have made a login system in lesson it will be easy to adapt for my program</w:t>
      </w:r>
    </w:p>
    <w:p w14:paraId="0F9A3EFD" w14:textId="1406EDE6" w:rsidR="006401DE" w:rsidRDefault="006401DE" w:rsidP="00773AC3">
      <w:pPr>
        <w:pStyle w:val="Heading4"/>
      </w:pPr>
      <w:r>
        <w:t>Guide</w:t>
      </w:r>
    </w:p>
    <w:p w14:paraId="236C2A8E" w14:textId="5D9A3C29" w:rsidR="006401DE" w:rsidRDefault="006401DE" w:rsidP="006401DE">
      <w:r>
        <w:t>This is an important feature to add as otherwise users would have to discover how the program works by themselves.</w:t>
      </w:r>
    </w:p>
    <w:p w14:paraId="07E24393" w14:textId="29BD6E04" w:rsidR="006401DE" w:rsidRPr="006401DE" w:rsidRDefault="006401DE" w:rsidP="00773AC3">
      <w:pPr>
        <w:pStyle w:val="Heading4"/>
      </w:pPr>
      <w:r>
        <w:t>Save</w:t>
      </w:r>
    </w:p>
    <w:p w14:paraId="29085786" w14:textId="79388EA6" w:rsidR="00D40851" w:rsidRDefault="006401DE" w:rsidP="00D40851">
      <w:r>
        <w:t>Utilising the login system, this shouldn’t be too hard to add, and will make the program more accessible as games can be stopped and continued later.</w:t>
      </w:r>
    </w:p>
    <w:p w14:paraId="2E1820CB" w14:textId="39703D7A" w:rsidR="00054CC9" w:rsidRDefault="00054CC9" w:rsidP="00773AC3">
      <w:pPr>
        <w:pStyle w:val="Heading4"/>
      </w:pPr>
      <w:r>
        <w:t>Game History</w:t>
      </w:r>
    </w:p>
    <w:p w14:paraId="0DAB54AA" w14:textId="42F93BFA" w:rsidR="00054CC9" w:rsidRPr="00054CC9" w:rsidRDefault="00054CC9" w:rsidP="00054CC9">
      <w:r>
        <w:t>This should be reasonably simple to add, and I consider it an important feature for user retention.</w:t>
      </w:r>
    </w:p>
    <w:p w14:paraId="19D90221" w14:textId="77777777" w:rsidR="00327036" w:rsidRDefault="00327036" w:rsidP="00327036">
      <w:pPr>
        <w:pStyle w:val="Heading2"/>
      </w:pPr>
      <w:bookmarkStart w:id="76" w:name="_Toc190004445"/>
      <w:r>
        <w:lastRenderedPageBreak/>
        <w:t>Success Criteria</w:t>
      </w:r>
      <w:bookmarkEnd w:id="76"/>
    </w:p>
    <w:p w14:paraId="35336383" w14:textId="77777777" w:rsidR="00327036" w:rsidRDefault="00327036" w:rsidP="00327036">
      <w:r>
        <w:t xml:space="preserve">• There should be a professional looking visual representation of a 3-dimesional Rubik’s cube as this is the core of the program and a non-standard cube layout (e.g. a net) may confuse users. </w:t>
      </w:r>
    </w:p>
    <w:p w14:paraId="0F7D62EC" w14:textId="77777777" w:rsidR="00327036" w:rsidRDefault="00327036" w:rsidP="00327036">
      <w:r>
        <w:t>• The cube should have the correct logic - the result of any moves should match the result of performing the move on a real Rubik’s cube.</w:t>
      </w:r>
    </w:p>
    <w:p w14:paraId="5848B267" w14:textId="77777777" w:rsidR="00327036" w:rsidRDefault="00327036" w:rsidP="00327036">
      <w:r>
        <w:t>• There should be a scramble feature able to produce a scramble for the user to solve. The scramble must be possible to solve.</w:t>
      </w:r>
    </w:p>
    <w:p w14:paraId="77F0FBDF" w14:textId="77777777" w:rsidR="00327036" w:rsidRDefault="00327036" w:rsidP="00327036">
      <w:r>
        <w:t>• A solver feature should be included. This should be able to solve the cube move by move, allowing the user to see the steps required to solve it so they may learn from it.</w:t>
      </w:r>
    </w:p>
    <w:p w14:paraId="72FB8DC6" w14:textId="77777777" w:rsidR="00327036" w:rsidRPr="00D274D4" w:rsidRDefault="00327036" w:rsidP="00327036">
      <w:pPr>
        <w:rPr>
          <w:rFonts w:cs="Times New Roman"/>
        </w:rPr>
      </w:pPr>
      <w:r>
        <w:rPr>
          <w:rFonts w:ascii="Times New Roman" w:hAnsi="Times New Roman" w:cs="Times New Roman"/>
        </w:rPr>
        <w:t xml:space="preserve">• </w:t>
      </w:r>
      <w:r>
        <w:rPr>
          <w:rFonts w:cs="Times New Roman"/>
        </w:rPr>
        <w:t>A hint feature should tell the user the next move they should make if they require help, as to decrease the chance that the user simply gives up.</w:t>
      </w:r>
    </w:p>
    <w:p w14:paraId="377AD732" w14:textId="77777777" w:rsidR="00327036" w:rsidRDefault="00327036" w:rsidP="00327036">
      <w:r>
        <w:t>• A timer function should be included to incentivise competitiveness. In line with this the timer must be as easy to use as possible, it should not cause any delays. It will automatically start upon the user’s first move and automatically stop when the cube is solved.</w:t>
      </w:r>
    </w:p>
    <w:p w14:paraId="7E9E7326" w14:textId="77777777" w:rsidR="00327036" w:rsidRDefault="00327036" w:rsidP="00327036">
      <w:r>
        <w:t>•  A local leaderboard will be included to allow people to compete. This should display, at a minimum: the ten quickest solve times, the respective usernames, and number of moves required.</w:t>
      </w:r>
    </w:p>
    <w:p w14:paraId="1FB47EC7" w14:textId="77777777" w:rsidR="00327036" w:rsidRDefault="00327036" w:rsidP="00327036">
      <w:r>
        <w:t>• The leaderboard should only include solves that did not utilise the hint or solve functions.</w:t>
      </w:r>
    </w:p>
    <w:p w14:paraId="6A706970" w14:textId="77777777" w:rsidR="00327036" w:rsidRDefault="00327036" w:rsidP="00327036">
      <w:r>
        <w:t>• There should be a straightforward login system that utilises encryption and/or hashing for security.</w:t>
      </w:r>
    </w:p>
    <w:p w14:paraId="7589E306" w14:textId="77777777" w:rsidR="00327036" w:rsidRDefault="00327036" w:rsidP="00327036">
      <w:r>
        <w:t>• There should be a clear and concise guide to using the program to prevent any confusion.</w:t>
      </w:r>
    </w:p>
    <w:p w14:paraId="45D74841" w14:textId="77777777" w:rsidR="00327036" w:rsidRDefault="00327036" w:rsidP="00327036">
      <w:r>
        <w:t>• There should be a simple to use save function to allow users with limited time to play whenever they wish without worrying if they have enough time for a complete solve.</w:t>
      </w:r>
    </w:p>
    <w:p w14:paraId="6EFBAED1" w14:textId="77777777" w:rsidR="00327036" w:rsidRDefault="00327036" w:rsidP="00327036">
      <w:r>
        <w:t>• The save function should be able to run automatically to prevent users from losing progress should they forgot to save or something unexpected happens – e.g. power loss.</w:t>
      </w:r>
    </w:p>
    <w:p w14:paraId="486E7386" w14:textId="77777777" w:rsidR="00327036" w:rsidRDefault="00327036" w:rsidP="00327036">
      <w:r>
        <w:t>• A game history function should be included to allow users to see how they have progressed overtime.</w:t>
      </w:r>
    </w:p>
    <w:p w14:paraId="74E1AB9B" w14:textId="77777777" w:rsidR="00D91A19" w:rsidRDefault="00D91A19" w:rsidP="00D91A19"/>
    <w:p w14:paraId="4C9EB069" w14:textId="77777777" w:rsidR="00D91A19" w:rsidRDefault="00D91A19" w:rsidP="00D91A19"/>
    <w:p w14:paraId="51D39662" w14:textId="77777777" w:rsidR="00D91A19" w:rsidRDefault="00D91A19" w:rsidP="00D91A19"/>
    <w:p w14:paraId="6BBA700B" w14:textId="77777777" w:rsidR="00D91A19" w:rsidRDefault="00D91A19" w:rsidP="00D91A19"/>
    <w:p w14:paraId="661CB446" w14:textId="77777777" w:rsidR="00D91A19" w:rsidRDefault="00D91A19" w:rsidP="00D91A19"/>
    <w:p w14:paraId="13E32C7D" w14:textId="77777777" w:rsidR="00D91A19" w:rsidRDefault="00D91A19" w:rsidP="00D91A19"/>
    <w:p w14:paraId="4C7BED75" w14:textId="77777777" w:rsidR="00D91A19" w:rsidRDefault="00D91A19" w:rsidP="00D91A19"/>
    <w:p w14:paraId="590F0CF2" w14:textId="77777777" w:rsidR="00D91A19" w:rsidRDefault="00D91A19" w:rsidP="00D91A19"/>
    <w:p w14:paraId="44EFDC48" w14:textId="77777777" w:rsidR="00D91A19" w:rsidRDefault="00D91A19" w:rsidP="00D91A19"/>
    <w:p w14:paraId="7EC45AB5" w14:textId="77777777" w:rsidR="00D91A19" w:rsidRDefault="00D91A19" w:rsidP="00D91A19"/>
    <w:p w14:paraId="37E9BFA8" w14:textId="55F6EBA2" w:rsidR="00D91A19" w:rsidRDefault="006957BF" w:rsidP="00D91A19">
      <w:pPr>
        <w:pStyle w:val="Heading1"/>
      </w:pPr>
      <w:bookmarkStart w:id="77" w:name="_Toc190004446"/>
      <w:r>
        <w:t>Design</w:t>
      </w:r>
      <w:bookmarkEnd w:id="77"/>
    </w:p>
    <w:p w14:paraId="1DFA4A59" w14:textId="52756C46" w:rsidR="006957BF" w:rsidRDefault="00D115B7" w:rsidP="006957BF">
      <w:pPr>
        <w:pStyle w:val="Heading2"/>
      </w:pPr>
      <w:bookmarkStart w:id="78" w:name="_Toc190004447"/>
      <w:r>
        <w:t>Problem Decomposition</w:t>
      </w:r>
      <w:bookmarkEnd w:id="78"/>
    </w:p>
    <w:p w14:paraId="7A1F56F5" w14:textId="1C97CE58" w:rsidR="00A26F4A" w:rsidRDefault="00CA4F8C" w:rsidP="00A26F4A">
      <w:pPr>
        <w:pStyle w:val="Heading3"/>
      </w:pPr>
      <w:bookmarkStart w:id="79" w:name="_Toc190004448"/>
      <w:r>
        <w:t>Table</w:t>
      </w:r>
      <w:bookmarkEnd w:id="79"/>
    </w:p>
    <w:tbl>
      <w:tblPr>
        <w:tblStyle w:val="TableGridLight"/>
        <w:tblW w:w="0" w:type="auto"/>
        <w:tblLook w:val="04A0" w:firstRow="1" w:lastRow="0" w:firstColumn="1" w:lastColumn="0" w:noHBand="0" w:noVBand="1"/>
      </w:tblPr>
      <w:tblGrid>
        <w:gridCol w:w="2254"/>
        <w:gridCol w:w="2254"/>
        <w:gridCol w:w="2254"/>
        <w:gridCol w:w="2254"/>
      </w:tblGrid>
      <w:tr w:rsidR="00BB44B7" w14:paraId="2A0760B4" w14:textId="77777777" w:rsidTr="00BB44B7">
        <w:tc>
          <w:tcPr>
            <w:tcW w:w="2254" w:type="dxa"/>
          </w:tcPr>
          <w:p w14:paraId="60295876" w14:textId="18909948" w:rsidR="00BB44B7" w:rsidRDefault="00F26B8E" w:rsidP="00CA4F8C">
            <w:r>
              <w:t>Sub-problem</w:t>
            </w:r>
          </w:p>
        </w:tc>
        <w:tc>
          <w:tcPr>
            <w:tcW w:w="2254" w:type="dxa"/>
          </w:tcPr>
          <w:p w14:paraId="2D339011" w14:textId="7205F930" w:rsidR="00BB44B7" w:rsidRDefault="00F26B8E" w:rsidP="00CA4F8C">
            <w:r>
              <w:t>Why this is suitable</w:t>
            </w:r>
          </w:p>
        </w:tc>
        <w:tc>
          <w:tcPr>
            <w:tcW w:w="2254" w:type="dxa"/>
          </w:tcPr>
          <w:p w14:paraId="2E2AB6EA" w14:textId="353DC4A2" w:rsidR="00BB44B7" w:rsidRDefault="00493E8F" w:rsidP="00CA4F8C">
            <w:r>
              <w:t>Parent problem</w:t>
            </w:r>
            <w:r w:rsidR="00BC07CF">
              <w:t>(s)</w:t>
            </w:r>
          </w:p>
        </w:tc>
        <w:tc>
          <w:tcPr>
            <w:tcW w:w="2254" w:type="dxa"/>
          </w:tcPr>
          <w:p w14:paraId="37B80793" w14:textId="04FDA1A7" w:rsidR="00BB44B7" w:rsidRDefault="00493E8F" w:rsidP="00CA4F8C">
            <w:r>
              <w:t>Child problem</w:t>
            </w:r>
            <w:r w:rsidR="00BC07CF">
              <w:t>(s)</w:t>
            </w:r>
          </w:p>
        </w:tc>
      </w:tr>
      <w:tr w:rsidR="00BB44B7" w14:paraId="6AA1BC92" w14:textId="77777777" w:rsidTr="00BB44B7">
        <w:tc>
          <w:tcPr>
            <w:tcW w:w="2254" w:type="dxa"/>
          </w:tcPr>
          <w:p w14:paraId="7815AC1C" w14:textId="5E4E6E4E" w:rsidR="00BB44B7" w:rsidRDefault="00493E8F" w:rsidP="00CA4F8C">
            <w:r>
              <w:t xml:space="preserve">0 </w:t>
            </w:r>
            <w:r w:rsidR="0049013D">
              <w:t>–</w:t>
            </w:r>
            <w:r>
              <w:t xml:space="preserve"> Rubik</w:t>
            </w:r>
            <w:r w:rsidR="0049013D">
              <w:t>’s Cube Program</w:t>
            </w:r>
          </w:p>
        </w:tc>
        <w:tc>
          <w:tcPr>
            <w:tcW w:w="2254" w:type="dxa"/>
          </w:tcPr>
          <w:p w14:paraId="72789C63" w14:textId="5F449F6D" w:rsidR="00BB44B7" w:rsidRDefault="0049013D" w:rsidP="00CA4F8C">
            <w:r>
              <w:t xml:space="preserve">It is the entire program and requires </w:t>
            </w:r>
            <w:r w:rsidR="003D36A8">
              <w:t>decomposing</w:t>
            </w:r>
          </w:p>
        </w:tc>
        <w:tc>
          <w:tcPr>
            <w:tcW w:w="2254" w:type="dxa"/>
          </w:tcPr>
          <w:p w14:paraId="181489AA" w14:textId="08033E45" w:rsidR="00BB44B7" w:rsidRDefault="003D36A8" w:rsidP="00CA4F8C">
            <w:r>
              <w:t>N/a</w:t>
            </w:r>
          </w:p>
        </w:tc>
        <w:tc>
          <w:tcPr>
            <w:tcW w:w="2254" w:type="dxa"/>
          </w:tcPr>
          <w:p w14:paraId="66F1F06F" w14:textId="71BEF457" w:rsidR="00BB44B7" w:rsidRDefault="003D36A8" w:rsidP="00CA4F8C">
            <w:r>
              <w:t>1, 12</w:t>
            </w:r>
          </w:p>
        </w:tc>
      </w:tr>
      <w:tr w:rsidR="00BB44B7" w14:paraId="6D7E6C65" w14:textId="77777777" w:rsidTr="00BB44B7">
        <w:tc>
          <w:tcPr>
            <w:tcW w:w="2254" w:type="dxa"/>
          </w:tcPr>
          <w:p w14:paraId="59CC1C9B" w14:textId="551E0CBD" w:rsidR="00BB44B7" w:rsidRDefault="003D36A8" w:rsidP="00CA4F8C">
            <w:r>
              <w:t xml:space="preserve">1 </w:t>
            </w:r>
            <w:r w:rsidR="00E62037">
              <w:t>–</w:t>
            </w:r>
            <w:r>
              <w:t xml:space="preserve"> </w:t>
            </w:r>
            <w:r w:rsidR="00E62037">
              <w:t>Login page</w:t>
            </w:r>
          </w:p>
        </w:tc>
        <w:tc>
          <w:tcPr>
            <w:tcW w:w="2254" w:type="dxa"/>
          </w:tcPr>
          <w:p w14:paraId="067251E9" w14:textId="14700B56" w:rsidR="00BB44B7" w:rsidRDefault="00AC740D" w:rsidP="00CA4F8C">
            <w:r>
              <w:t xml:space="preserve">This is important to allow users to have their own accounts and </w:t>
            </w:r>
            <w:r w:rsidR="00662441">
              <w:t>has many complicated aspects</w:t>
            </w:r>
          </w:p>
        </w:tc>
        <w:tc>
          <w:tcPr>
            <w:tcW w:w="2254" w:type="dxa"/>
          </w:tcPr>
          <w:p w14:paraId="6ABD04D3" w14:textId="296F96D8" w:rsidR="00BB44B7" w:rsidRDefault="00662441" w:rsidP="00CA4F8C">
            <w:r>
              <w:t>1</w:t>
            </w:r>
          </w:p>
        </w:tc>
        <w:tc>
          <w:tcPr>
            <w:tcW w:w="2254" w:type="dxa"/>
          </w:tcPr>
          <w:p w14:paraId="706F00CB" w14:textId="17D6A5A3" w:rsidR="00BB44B7" w:rsidRDefault="00662441" w:rsidP="00CA4F8C">
            <w:r>
              <w:t>2, 6, 10</w:t>
            </w:r>
          </w:p>
        </w:tc>
      </w:tr>
      <w:tr w:rsidR="00BB44B7" w14:paraId="612928FB" w14:textId="77777777" w:rsidTr="00BB44B7">
        <w:tc>
          <w:tcPr>
            <w:tcW w:w="2254" w:type="dxa"/>
          </w:tcPr>
          <w:p w14:paraId="26115A40" w14:textId="7D86F956" w:rsidR="00BB44B7" w:rsidRDefault="00662441" w:rsidP="00CA4F8C">
            <w:r>
              <w:t>2 – Sign in with existing account</w:t>
            </w:r>
          </w:p>
        </w:tc>
        <w:tc>
          <w:tcPr>
            <w:tcW w:w="2254" w:type="dxa"/>
          </w:tcPr>
          <w:p w14:paraId="02C010F6" w14:textId="03CA5B72" w:rsidR="00BB44B7" w:rsidRDefault="00D51692" w:rsidP="00CA4F8C">
            <w:r>
              <w:t>Users need to be able to access their account</w:t>
            </w:r>
          </w:p>
        </w:tc>
        <w:tc>
          <w:tcPr>
            <w:tcW w:w="2254" w:type="dxa"/>
          </w:tcPr>
          <w:p w14:paraId="1D575A54" w14:textId="0522D905" w:rsidR="00BB44B7" w:rsidRDefault="00D51692" w:rsidP="00CA4F8C">
            <w:r>
              <w:t>1</w:t>
            </w:r>
          </w:p>
        </w:tc>
        <w:tc>
          <w:tcPr>
            <w:tcW w:w="2254" w:type="dxa"/>
          </w:tcPr>
          <w:p w14:paraId="3B30FB65" w14:textId="24EC3590" w:rsidR="00BB44B7" w:rsidRDefault="00D51692" w:rsidP="00CA4F8C">
            <w:r>
              <w:t>3</w:t>
            </w:r>
          </w:p>
        </w:tc>
      </w:tr>
      <w:tr w:rsidR="00BB44B7" w14:paraId="10BE7DEC" w14:textId="77777777" w:rsidTr="00BB44B7">
        <w:tc>
          <w:tcPr>
            <w:tcW w:w="2254" w:type="dxa"/>
          </w:tcPr>
          <w:p w14:paraId="0316167B" w14:textId="0BCC7AFF" w:rsidR="00BB44B7" w:rsidRDefault="00D51692" w:rsidP="00CA4F8C">
            <w:r>
              <w:t xml:space="preserve">3 </w:t>
            </w:r>
            <w:r w:rsidR="00447BC0">
              <w:t>–</w:t>
            </w:r>
            <w:r>
              <w:t xml:space="preserve"> </w:t>
            </w:r>
            <w:r w:rsidR="00447BC0">
              <w:t>Verify username and password</w:t>
            </w:r>
          </w:p>
        </w:tc>
        <w:tc>
          <w:tcPr>
            <w:tcW w:w="2254" w:type="dxa"/>
          </w:tcPr>
          <w:p w14:paraId="01691260" w14:textId="7553AAE0" w:rsidR="00BB44B7" w:rsidRDefault="00D80A32" w:rsidP="00CA4F8C">
            <w:r>
              <w:t xml:space="preserve">The </w:t>
            </w:r>
            <w:r w:rsidR="000405F1">
              <w:t xml:space="preserve">entered </w:t>
            </w:r>
            <w:r>
              <w:t>details must be checked against stored encrypted</w:t>
            </w:r>
            <w:r w:rsidR="000405F1">
              <w:t xml:space="preserve"> and/or hashed details</w:t>
            </w:r>
          </w:p>
        </w:tc>
        <w:tc>
          <w:tcPr>
            <w:tcW w:w="2254" w:type="dxa"/>
          </w:tcPr>
          <w:p w14:paraId="36F2AE5E" w14:textId="5A039134" w:rsidR="00BB44B7" w:rsidRDefault="000372EE" w:rsidP="00CA4F8C">
            <w:r>
              <w:t>2</w:t>
            </w:r>
          </w:p>
        </w:tc>
        <w:tc>
          <w:tcPr>
            <w:tcW w:w="2254" w:type="dxa"/>
          </w:tcPr>
          <w:p w14:paraId="17180D2F" w14:textId="79EEF94D" w:rsidR="00BB44B7" w:rsidRDefault="000372EE" w:rsidP="00CA4F8C">
            <w:r>
              <w:t>4, 5</w:t>
            </w:r>
          </w:p>
        </w:tc>
      </w:tr>
      <w:tr w:rsidR="00BB44B7" w14:paraId="32D3395F" w14:textId="77777777" w:rsidTr="00BB44B7">
        <w:tc>
          <w:tcPr>
            <w:tcW w:w="2254" w:type="dxa"/>
          </w:tcPr>
          <w:p w14:paraId="76F182E6" w14:textId="47068D16" w:rsidR="00BB44B7" w:rsidRDefault="000372EE" w:rsidP="00CA4F8C">
            <w:r>
              <w:t>4 – Load account details</w:t>
            </w:r>
          </w:p>
        </w:tc>
        <w:tc>
          <w:tcPr>
            <w:tcW w:w="2254" w:type="dxa"/>
          </w:tcPr>
          <w:p w14:paraId="2A37AC4A" w14:textId="590598AA" w:rsidR="00BB44B7" w:rsidRDefault="000372EE" w:rsidP="00CA4F8C">
            <w:r>
              <w:t xml:space="preserve">The account details must be retrieved from a file and </w:t>
            </w:r>
            <w:r w:rsidR="00595F8B">
              <w:t>prepared for that user</w:t>
            </w:r>
          </w:p>
        </w:tc>
        <w:tc>
          <w:tcPr>
            <w:tcW w:w="2254" w:type="dxa"/>
          </w:tcPr>
          <w:p w14:paraId="34D95ABD" w14:textId="20ED86E5" w:rsidR="00BB44B7" w:rsidRDefault="00595F8B" w:rsidP="00CA4F8C">
            <w:r>
              <w:t>3</w:t>
            </w:r>
          </w:p>
        </w:tc>
        <w:tc>
          <w:tcPr>
            <w:tcW w:w="2254" w:type="dxa"/>
          </w:tcPr>
          <w:p w14:paraId="117AE5EC" w14:textId="2A4FACFB" w:rsidR="00BB44B7" w:rsidRDefault="00595F8B" w:rsidP="00CA4F8C">
            <w:r>
              <w:t>12</w:t>
            </w:r>
          </w:p>
        </w:tc>
      </w:tr>
      <w:tr w:rsidR="00BB44B7" w14:paraId="55677C14" w14:textId="77777777" w:rsidTr="00BB44B7">
        <w:tc>
          <w:tcPr>
            <w:tcW w:w="2254" w:type="dxa"/>
          </w:tcPr>
          <w:p w14:paraId="6C4CB28C" w14:textId="276B4F87" w:rsidR="00BB44B7" w:rsidRDefault="00F70E33" w:rsidP="00CA4F8C">
            <w:r>
              <w:t>5 – Offer alternative options</w:t>
            </w:r>
          </w:p>
        </w:tc>
        <w:tc>
          <w:tcPr>
            <w:tcW w:w="2254" w:type="dxa"/>
          </w:tcPr>
          <w:p w14:paraId="556A982C" w14:textId="5FC9A282" w:rsidR="00BB44B7" w:rsidRDefault="00F70E33" w:rsidP="00CA4F8C">
            <w:r>
              <w:t>The user must be able to re</w:t>
            </w:r>
            <w:r w:rsidR="004E20DA">
              <w:t>ctify a mistake when logging in</w:t>
            </w:r>
          </w:p>
        </w:tc>
        <w:tc>
          <w:tcPr>
            <w:tcW w:w="2254" w:type="dxa"/>
          </w:tcPr>
          <w:p w14:paraId="755CBECD" w14:textId="3F05EAF8" w:rsidR="00BB44B7" w:rsidRDefault="00BC2F71" w:rsidP="00CA4F8C">
            <w:r>
              <w:t>3</w:t>
            </w:r>
          </w:p>
        </w:tc>
        <w:tc>
          <w:tcPr>
            <w:tcW w:w="2254" w:type="dxa"/>
          </w:tcPr>
          <w:p w14:paraId="0210B11E" w14:textId="325384D9" w:rsidR="00BB44B7" w:rsidRDefault="00BC2F71" w:rsidP="00CA4F8C">
            <w:r>
              <w:t>2, 6</w:t>
            </w:r>
          </w:p>
        </w:tc>
      </w:tr>
      <w:tr w:rsidR="00BB44B7" w14:paraId="65E80F3E" w14:textId="77777777" w:rsidTr="00BB44B7">
        <w:tc>
          <w:tcPr>
            <w:tcW w:w="2254" w:type="dxa"/>
          </w:tcPr>
          <w:p w14:paraId="7E0FDD3C" w14:textId="14E7FD1B" w:rsidR="00BB44B7" w:rsidRDefault="001169CF" w:rsidP="00CA4F8C">
            <w:r>
              <w:t>6 – Create new account</w:t>
            </w:r>
          </w:p>
        </w:tc>
        <w:tc>
          <w:tcPr>
            <w:tcW w:w="2254" w:type="dxa"/>
          </w:tcPr>
          <w:p w14:paraId="41A75310" w14:textId="521D2B3B" w:rsidR="00BB44B7" w:rsidRDefault="001169CF" w:rsidP="00CA4F8C">
            <w:r>
              <w:t>New users must be able to create an account to have access to all the features an account offers</w:t>
            </w:r>
          </w:p>
        </w:tc>
        <w:tc>
          <w:tcPr>
            <w:tcW w:w="2254" w:type="dxa"/>
          </w:tcPr>
          <w:p w14:paraId="4B2A67DA" w14:textId="60253696" w:rsidR="00BB44B7" w:rsidRDefault="00D40C54" w:rsidP="00CA4F8C">
            <w:r>
              <w:t>1</w:t>
            </w:r>
            <w:r w:rsidR="00BC07CF">
              <w:t>, 5</w:t>
            </w:r>
          </w:p>
        </w:tc>
        <w:tc>
          <w:tcPr>
            <w:tcW w:w="2254" w:type="dxa"/>
          </w:tcPr>
          <w:p w14:paraId="34DEE446" w14:textId="6686C750" w:rsidR="00BB44B7" w:rsidRDefault="00516E80" w:rsidP="00CA4F8C">
            <w:r>
              <w:t>7</w:t>
            </w:r>
          </w:p>
        </w:tc>
      </w:tr>
      <w:tr w:rsidR="00BB44B7" w14:paraId="5D92F0E0" w14:textId="77777777" w:rsidTr="00BB44B7">
        <w:tc>
          <w:tcPr>
            <w:tcW w:w="2254" w:type="dxa"/>
          </w:tcPr>
          <w:p w14:paraId="129DB81C" w14:textId="17BBA7E1" w:rsidR="00BB44B7" w:rsidRDefault="00516E80" w:rsidP="00CA4F8C">
            <w:r>
              <w:t xml:space="preserve">7 – Check </w:t>
            </w:r>
            <w:r w:rsidR="00014B04">
              <w:t>details are valid</w:t>
            </w:r>
          </w:p>
        </w:tc>
        <w:tc>
          <w:tcPr>
            <w:tcW w:w="2254" w:type="dxa"/>
          </w:tcPr>
          <w:p w14:paraId="47ACC3F1" w14:textId="69BE7E2C" w:rsidR="00BB44B7" w:rsidRDefault="00014B04" w:rsidP="00CA4F8C">
            <w:r>
              <w:t xml:space="preserve">The details entered must be able to be handled by </w:t>
            </w:r>
            <w:r w:rsidR="00574FFC">
              <w:t>all the code that may interact with it, including the code for logging in.</w:t>
            </w:r>
            <w:r w:rsidR="00D235CB">
              <w:t xml:space="preserve"> </w:t>
            </w:r>
            <w:r w:rsidR="00EA2401">
              <w:t>E.g. the username must be unique</w:t>
            </w:r>
          </w:p>
        </w:tc>
        <w:tc>
          <w:tcPr>
            <w:tcW w:w="2254" w:type="dxa"/>
          </w:tcPr>
          <w:p w14:paraId="49E5D01D" w14:textId="4BFB4D2D" w:rsidR="00BB44B7" w:rsidRDefault="00EA2401" w:rsidP="00CA4F8C">
            <w:r>
              <w:t>6</w:t>
            </w:r>
          </w:p>
        </w:tc>
        <w:tc>
          <w:tcPr>
            <w:tcW w:w="2254" w:type="dxa"/>
          </w:tcPr>
          <w:p w14:paraId="106DC107" w14:textId="07F40493" w:rsidR="00BB44B7" w:rsidRDefault="00EA2401" w:rsidP="00CA4F8C">
            <w:r>
              <w:t>8, 9</w:t>
            </w:r>
          </w:p>
        </w:tc>
      </w:tr>
      <w:tr w:rsidR="00BB44B7" w14:paraId="48E380D7" w14:textId="77777777" w:rsidTr="00BB44B7">
        <w:tc>
          <w:tcPr>
            <w:tcW w:w="2254" w:type="dxa"/>
          </w:tcPr>
          <w:p w14:paraId="692F9837" w14:textId="10DC0D3C" w:rsidR="00BB44B7" w:rsidRDefault="00EA2401" w:rsidP="00CA4F8C">
            <w:r>
              <w:lastRenderedPageBreak/>
              <w:t xml:space="preserve">8 </w:t>
            </w:r>
            <w:r w:rsidR="00611C0D">
              <w:t>–</w:t>
            </w:r>
            <w:r>
              <w:t xml:space="preserve"> </w:t>
            </w:r>
            <w:r w:rsidR="00611C0D">
              <w:t>Create user’s account</w:t>
            </w:r>
          </w:p>
        </w:tc>
        <w:tc>
          <w:tcPr>
            <w:tcW w:w="2254" w:type="dxa"/>
          </w:tcPr>
          <w:p w14:paraId="61EF63D3" w14:textId="5B0D9F37" w:rsidR="00BB44B7" w:rsidRDefault="00611C0D" w:rsidP="00CA4F8C">
            <w:r>
              <w:t>The new account must be created</w:t>
            </w:r>
            <w:r w:rsidR="00001C96">
              <w:t>, with files in the appropriate format showing no game history, saves, etc.</w:t>
            </w:r>
          </w:p>
        </w:tc>
        <w:tc>
          <w:tcPr>
            <w:tcW w:w="2254" w:type="dxa"/>
          </w:tcPr>
          <w:p w14:paraId="37D57A6F" w14:textId="34A1F0B3" w:rsidR="00BB44B7" w:rsidRDefault="00001C96" w:rsidP="00CA4F8C">
            <w:r>
              <w:t>7</w:t>
            </w:r>
          </w:p>
        </w:tc>
        <w:tc>
          <w:tcPr>
            <w:tcW w:w="2254" w:type="dxa"/>
          </w:tcPr>
          <w:p w14:paraId="13C6B391" w14:textId="4C752DD4" w:rsidR="00BB44B7" w:rsidRDefault="00001C96" w:rsidP="00CA4F8C">
            <w:r>
              <w:t>12</w:t>
            </w:r>
          </w:p>
        </w:tc>
      </w:tr>
      <w:tr w:rsidR="00BB44B7" w14:paraId="07CAD385" w14:textId="77777777" w:rsidTr="00BB44B7">
        <w:tc>
          <w:tcPr>
            <w:tcW w:w="2254" w:type="dxa"/>
          </w:tcPr>
          <w:p w14:paraId="5AD296AA" w14:textId="3393856C" w:rsidR="00BB44B7" w:rsidRDefault="00001C96" w:rsidP="00CA4F8C">
            <w:r>
              <w:t xml:space="preserve">9 </w:t>
            </w:r>
            <w:r w:rsidR="00061A0F">
              <w:t>–</w:t>
            </w:r>
            <w:r>
              <w:t xml:space="preserve"> </w:t>
            </w:r>
            <w:r w:rsidR="00061A0F">
              <w:t xml:space="preserve">Display </w:t>
            </w:r>
            <w:r w:rsidR="00924099">
              <w:t>correct</w:t>
            </w:r>
            <w:r w:rsidR="00061A0F">
              <w:t xml:space="preserve"> error</w:t>
            </w:r>
            <w:r w:rsidR="00924099">
              <w:t xml:space="preserve"> message</w:t>
            </w:r>
          </w:p>
        </w:tc>
        <w:tc>
          <w:tcPr>
            <w:tcW w:w="2254" w:type="dxa"/>
          </w:tcPr>
          <w:p w14:paraId="5BEADA70" w14:textId="66DEC04D" w:rsidR="00BB44B7" w:rsidRDefault="006229EB" w:rsidP="00CA4F8C">
            <w:r>
              <w:t>The user must be informed why the details are invalid and how to fix their mistake</w:t>
            </w:r>
          </w:p>
        </w:tc>
        <w:tc>
          <w:tcPr>
            <w:tcW w:w="2254" w:type="dxa"/>
          </w:tcPr>
          <w:p w14:paraId="5BCADCFE" w14:textId="5E6A2B78" w:rsidR="00BB44B7" w:rsidRDefault="00593F0F" w:rsidP="00CA4F8C">
            <w:r>
              <w:t>7</w:t>
            </w:r>
          </w:p>
        </w:tc>
        <w:tc>
          <w:tcPr>
            <w:tcW w:w="2254" w:type="dxa"/>
          </w:tcPr>
          <w:p w14:paraId="108CE21B" w14:textId="2A129554" w:rsidR="00BB44B7" w:rsidRDefault="00593F0F" w:rsidP="00CA4F8C">
            <w:r>
              <w:t>6</w:t>
            </w:r>
          </w:p>
        </w:tc>
      </w:tr>
      <w:tr w:rsidR="00BB44B7" w14:paraId="7D9499F0" w14:textId="77777777" w:rsidTr="00BB44B7">
        <w:tc>
          <w:tcPr>
            <w:tcW w:w="2254" w:type="dxa"/>
          </w:tcPr>
          <w:p w14:paraId="0B214127" w14:textId="1C59C769" w:rsidR="00BB44B7" w:rsidRDefault="00593F0F" w:rsidP="00CA4F8C">
            <w:r>
              <w:t>10 – Guest option</w:t>
            </w:r>
          </w:p>
        </w:tc>
        <w:tc>
          <w:tcPr>
            <w:tcW w:w="2254" w:type="dxa"/>
          </w:tcPr>
          <w:p w14:paraId="15CD329D" w14:textId="48E79760" w:rsidR="00BB44B7" w:rsidRDefault="00593F0F" w:rsidP="00CA4F8C">
            <w:r>
              <w:t xml:space="preserve">For new users who may not yet want to create an account </w:t>
            </w:r>
            <w:del w:id="80" w:author="Samuel Flegg" w:date="2025-01-28T09:52:00Z" w16du:dateUtc="2025-01-28T09:52:00Z">
              <w:r w:rsidDel="00F36B23">
                <w:delText>their</w:delText>
              </w:r>
            </w:del>
            <w:ins w:id="81" w:author="Samuel Flegg" w:date="2025-01-28T09:52:00Z" w16du:dateUtc="2025-01-28T09:52:00Z">
              <w:r w:rsidR="00F36B23">
                <w:t>there</w:t>
              </w:r>
            </w:ins>
            <w:r>
              <w:t xml:space="preserve"> must be a way for them to still use the program</w:t>
            </w:r>
          </w:p>
        </w:tc>
        <w:tc>
          <w:tcPr>
            <w:tcW w:w="2254" w:type="dxa"/>
          </w:tcPr>
          <w:p w14:paraId="7C1B6269" w14:textId="2CA23324" w:rsidR="00BB44B7" w:rsidRDefault="000C50A2" w:rsidP="00CA4F8C">
            <w:r>
              <w:t>1</w:t>
            </w:r>
          </w:p>
        </w:tc>
        <w:tc>
          <w:tcPr>
            <w:tcW w:w="2254" w:type="dxa"/>
          </w:tcPr>
          <w:p w14:paraId="419B4AE2" w14:textId="7A6523D0" w:rsidR="00BB44B7" w:rsidRDefault="000C50A2" w:rsidP="00CA4F8C">
            <w:r>
              <w:t>11</w:t>
            </w:r>
          </w:p>
        </w:tc>
      </w:tr>
      <w:tr w:rsidR="00BB44B7" w14:paraId="1A621587" w14:textId="77777777" w:rsidTr="00BB44B7">
        <w:tc>
          <w:tcPr>
            <w:tcW w:w="2254" w:type="dxa"/>
          </w:tcPr>
          <w:p w14:paraId="48E28439" w14:textId="76ED8E04" w:rsidR="00BB44B7" w:rsidRDefault="000C50A2" w:rsidP="00CA4F8C">
            <w:r>
              <w:t>11 – Generate temporary account</w:t>
            </w:r>
          </w:p>
        </w:tc>
        <w:tc>
          <w:tcPr>
            <w:tcW w:w="2254" w:type="dxa"/>
          </w:tcPr>
          <w:p w14:paraId="34F7583F" w14:textId="4F40F2A9" w:rsidR="00BB44B7" w:rsidRDefault="000C50A2" w:rsidP="00CA4F8C">
            <w:r>
              <w:t xml:space="preserve">A temporary account with no previous details that will only exist </w:t>
            </w:r>
            <w:r w:rsidR="002C06FD">
              <w:t>while in use must be created</w:t>
            </w:r>
          </w:p>
        </w:tc>
        <w:tc>
          <w:tcPr>
            <w:tcW w:w="2254" w:type="dxa"/>
          </w:tcPr>
          <w:p w14:paraId="1001450D" w14:textId="6060A6E7" w:rsidR="00BB44B7" w:rsidRDefault="002C06FD" w:rsidP="00CA4F8C">
            <w:r>
              <w:t>10</w:t>
            </w:r>
          </w:p>
        </w:tc>
        <w:tc>
          <w:tcPr>
            <w:tcW w:w="2254" w:type="dxa"/>
          </w:tcPr>
          <w:p w14:paraId="1BC2C73C" w14:textId="6A14B788" w:rsidR="00BB44B7" w:rsidRDefault="002C06FD" w:rsidP="00CA4F8C">
            <w:r>
              <w:t>12</w:t>
            </w:r>
          </w:p>
        </w:tc>
      </w:tr>
      <w:tr w:rsidR="00BB44B7" w14:paraId="4B87FD48" w14:textId="77777777" w:rsidTr="00BB44B7">
        <w:tc>
          <w:tcPr>
            <w:tcW w:w="2254" w:type="dxa"/>
          </w:tcPr>
          <w:p w14:paraId="3FE08F85" w14:textId="02A46E46" w:rsidR="00BB44B7" w:rsidRDefault="002C06FD" w:rsidP="00CA4F8C">
            <w:r>
              <w:t>12 – Start game</w:t>
            </w:r>
          </w:p>
        </w:tc>
        <w:tc>
          <w:tcPr>
            <w:tcW w:w="2254" w:type="dxa"/>
          </w:tcPr>
          <w:p w14:paraId="24EEB2FD" w14:textId="4672E04C" w:rsidR="00BB44B7" w:rsidRDefault="007620C6" w:rsidP="00CA4F8C">
            <w:r>
              <w:t>The core of the program, containing all the features of the game</w:t>
            </w:r>
          </w:p>
        </w:tc>
        <w:tc>
          <w:tcPr>
            <w:tcW w:w="2254" w:type="dxa"/>
          </w:tcPr>
          <w:p w14:paraId="74556D4C" w14:textId="5F39D138" w:rsidR="00BB44B7" w:rsidRDefault="00F708E1" w:rsidP="00CA4F8C">
            <w:r>
              <w:t>0</w:t>
            </w:r>
          </w:p>
        </w:tc>
        <w:tc>
          <w:tcPr>
            <w:tcW w:w="2254" w:type="dxa"/>
          </w:tcPr>
          <w:p w14:paraId="0C4EF134" w14:textId="2DF0B775" w:rsidR="00BB44B7" w:rsidRDefault="00F708E1" w:rsidP="00CA4F8C">
            <w:r>
              <w:t>13, 31, 38</w:t>
            </w:r>
          </w:p>
        </w:tc>
      </w:tr>
      <w:tr w:rsidR="00BB44B7" w14:paraId="1F7260B2" w14:textId="77777777" w:rsidTr="00BB44B7">
        <w:tc>
          <w:tcPr>
            <w:tcW w:w="2254" w:type="dxa"/>
          </w:tcPr>
          <w:p w14:paraId="3B0C7F22" w14:textId="49695388" w:rsidR="00BB44B7" w:rsidRDefault="00F708E1" w:rsidP="00CA4F8C">
            <w:r>
              <w:t>13 – Display cube and buttons</w:t>
            </w:r>
          </w:p>
        </w:tc>
        <w:tc>
          <w:tcPr>
            <w:tcW w:w="2254" w:type="dxa"/>
          </w:tcPr>
          <w:p w14:paraId="69761C3B" w14:textId="19A7F846" w:rsidR="00BB44B7" w:rsidRDefault="00F708E1" w:rsidP="00CA4F8C">
            <w:r>
              <w:t xml:space="preserve">The cube and button </w:t>
            </w:r>
            <w:r w:rsidR="00336A15">
              <w:t>icons must be loaded and displayed for the user to see</w:t>
            </w:r>
          </w:p>
        </w:tc>
        <w:tc>
          <w:tcPr>
            <w:tcW w:w="2254" w:type="dxa"/>
          </w:tcPr>
          <w:p w14:paraId="7325FE50" w14:textId="3CABB013" w:rsidR="00BB44B7" w:rsidRDefault="00E86EC2" w:rsidP="00CA4F8C">
            <w:r>
              <w:t>12</w:t>
            </w:r>
          </w:p>
        </w:tc>
        <w:tc>
          <w:tcPr>
            <w:tcW w:w="2254" w:type="dxa"/>
          </w:tcPr>
          <w:p w14:paraId="139A3F12" w14:textId="20B4FBA2" w:rsidR="00BB44B7" w:rsidRDefault="00E86EC2" w:rsidP="00CA4F8C">
            <w:r>
              <w:t>14, 16</w:t>
            </w:r>
          </w:p>
        </w:tc>
      </w:tr>
      <w:tr w:rsidR="00BB44B7" w14:paraId="6E2D8C70" w14:textId="77777777" w:rsidTr="00BB44B7">
        <w:tc>
          <w:tcPr>
            <w:tcW w:w="2254" w:type="dxa"/>
          </w:tcPr>
          <w:p w14:paraId="01F44743" w14:textId="1E5FF598" w:rsidR="00BB44B7" w:rsidRDefault="00E86EC2" w:rsidP="00CA4F8C">
            <w:r>
              <w:t>14 – Detect keyboard inputs</w:t>
            </w:r>
          </w:p>
        </w:tc>
        <w:tc>
          <w:tcPr>
            <w:tcW w:w="2254" w:type="dxa"/>
          </w:tcPr>
          <w:p w14:paraId="135E8A78" w14:textId="08A84674" w:rsidR="00BB44B7" w:rsidRDefault="00E86EC2" w:rsidP="00CA4F8C">
            <w:r>
              <w:t xml:space="preserve">Any inputs from the keyboard must be detected </w:t>
            </w:r>
            <w:r w:rsidR="00651FE1">
              <w:t>and handled, as this is the user’s primary way of interacting with the program</w:t>
            </w:r>
          </w:p>
        </w:tc>
        <w:tc>
          <w:tcPr>
            <w:tcW w:w="2254" w:type="dxa"/>
          </w:tcPr>
          <w:p w14:paraId="2CF2C8C2" w14:textId="4E9FBFEE" w:rsidR="00BB44B7" w:rsidRDefault="00651FE1" w:rsidP="00CA4F8C">
            <w:r>
              <w:t>13</w:t>
            </w:r>
          </w:p>
        </w:tc>
        <w:tc>
          <w:tcPr>
            <w:tcW w:w="2254" w:type="dxa"/>
          </w:tcPr>
          <w:p w14:paraId="790C7691" w14:textId="7633BC06" w:rsidR="00BB44B7" w:rsidRDefault="00651FE1" w:rsidP="00CA4F8C">
            <w:r>
              <w:t>15</w:t>
            </w:r>
          </w:p>
        </w:tc>
      </w:tr>
      <w:tr w:rsidR="00BB44B7" w14:paraId="7B637E7B" w14:textId="77777777" w:rsidTr="00BB44B7">
        <w:tc>
          <w:tcPr>
            <w:tcW w:w="2254" w:type="dxa"/>
          </w:tcPr>
          <w:p w14:paraId="647196F4" w14:textId="5291F885" w:rsidR="00BB44B7" w:rsidRDefault="00651FE1" w:rsidP="00CA4F8C">
            <w:r>
              <w:t>15</w:t>
            </w:r>
            <w:r w:rsidR="00350969">
              <w:t xml:space="preserve"> – Update Cube</w:t>
            </w:r>
          </w:p>
        </w:tc>
        <w:tc>
          <w:tcPr>
            <w:tcW w:w="2254" w:type="dxa"/>
          </w:tcPr>
          <w:p w14:paraId="74B8E8A0" w14:textId="3FFC973A" w:rsidR="00BB44B7" w:rsidRDefault="00350969" w:rsidP="00CA4F8C">
            <w:r>
              <w:t xml:space="preserve">The turns/rotations indicated by the user via the keyboard must be </w:t>
            </w:r>
            <w:r w:rsidR="00425AF2">
              <w:t>executed</w:t>
            </w:r>
          </w:p>
        </w:tc>
        <w:tc>
          <w:tcPr>
            <w:tcW w:w="2254" w:type="dxa"/>
          </w:tcPr>
          <w:p w14:paraId="74C14818" w14:textId="5D21BBB1" w:rsidR="00BB44B7" w:rsidRDefault="005267C5" w:rsidP="00CA4F8C">
            <w:r>
              <w:t>14</w:t>
            </w:r>
          </w:p>
        </w:tc>
        <w:tc>
          <w:tcPr>
            <w:tcW w:w="2254" w:type="dxa"/>
          </w:tcPr>
          <w:p w14:paraId="35F7B83B" w14:textId="65A2AF59" w:rsidR="00BB44B7" w:rsidRDefault="005267C5" w:rsidP="00CA4F8C">
            <w:r>
              <w:t>N/a</w:t>
            </w:r>
          </w:p>
        </w:tc>
      </w:tr>
      <w:tr w:rsidR="00BB44B7" w14:paraId="11FE306F" w14:textId="77777777" w:rsidTr="00BB44B7">
        <w:tc>
          <w:tcPr>
            <w:tcW w:w="2254" w:type="dxa"/>
          </w:tcPr>
          <w:p w14:paraId="32F826BA" w14:textId="6EDAA904" w:rsidR="00BB44B7" w:rsidRDefault="005267C5" w:rsidP="00CA4F8C">
            <w:r>
              <w:t>16 – Detect button presses</w:t>
            </w:r>
          </w:p>
        </w:tc>
        <w:tc>
          <w:tcPr>
            <w:tcW w:w="2254" w:type="dxa"/>
          </w:tcPr>
          <w:p w14:paraId="74F272BA" w14:textId="423D2228" w:rsidR="00BB44B7" w:rsidRDefault="0000626D" w:rsidP="00CA4F8C">
            <w:r>
              <w:t>The user’s secondary method of interacting with the program, this is how they will access the additional features</w:t>
            </w:r>
          </w:p>
        </w:tc>
        <w:tc>
          <w:tcPr>
            <w:tcW w:w="2254" w:type="dxa"/>
          </w:tcPr>
          <w:p w14:paraId="14283C83" w14:textId="7A650607" w:rsidR="00BB44B7" w:rsidRDefault="003627DE" w:rsidP="00CA4F8C">
            <w:r>
              <w:t>13</w:t>
            </w:r>
          </w:p>
        </w:tc>
        <w:tc>
          <w:tcPr>
            <w:tcW w:w="2254" w:type="dxa"/>
          </w:tcPr>
          <w:p w14:paraId="66A639A4" w14:textId="3428CA24" w:rsidR="00BB44B7" w:rsidRDefault="003627DE" w:rsidP="00CA4F8C">
            <w:r>
              <w:t>17</w:t>
            </w:r>
            <w:r w:rsidR="00A64CB8">
              <w:t>, 18, 19, 20, 22, 2</w:t>
            </w:r>
            <w:r w:rsidR="00895F79">
              <w:t>7</w:t>
            </w:r>
          </w:p>
        </w:tc>
      </w:tr>
      <w:tr w:rsidR="00BB44B7" w14:paraId="19554592" w14:textId="77777777" w:rsidTr="00BB44B7">
        <w:tc>
          <w:tcPr>
            <w:tcW w:w="2254" w:type="dxa"/>
          </w:tcPr>
          <w:p w14:paraId="5F94BC5B" w14:textId="00E65159" w:rsidR="00BB44B7" w:rsidRDefault="00A64CB8" w:rsidP="00CA4F8C">
            <w:r>
              <w:t xml:space="preserve">17 </w:t>
            </w:r>
            <w:r w:rsidR="001C3065">
              <w:t>–</w:t>
            </w:r>
            <w:r>
              <w:t xml:space="preserve"> </w:t>
            </w:r>
            <w:r w:rsidR="001C3065">
              <w:t>Load 3D cube</w:t>
            </w:r>
          </w:p>
        </w:tc>
        <w:tc>
          <w:tcPr>
            <w:tcW w:w="2254" w:type="dxa"/>
          </w:tcPr>
          <w:p w14:paraId="680AEB70" w14:textId="7F87646C" w:rsidR="00BB44B7" w:rsidRDefault="001C3065" w:rsidP="00CA4F8C">
            <w:r>
              <w:t>The core program should be loaded for the user to interact with</w:t>
            </w:r>
          </w:p>
        </w:tc>
        <w:tc>
          <w:tcPr>
            <w:tcW w:w="2254" w:type="dxa"/>
          </w:tcPr>
          <w:p w14:paraId="05F7159C" w14:textId="0A0C7D83" w:rsidR="00BB44B7" w:rsidRDefault="00692CAA" w:rsidP="00CA4F8C">
            <w:r>
              <w:t>16</w:t>
            </w:r>
          </w:p>
        </w:tc>
        <w:tc>
          <w:tcPr>
            <w:tcW w:w="2254" w:type="dxa"/>
          </w:tcPr>
          <w:p w14:paraId="7304C70D" w14:textId="36C1A202" w:rsidR="00BB44B7" w:rsidRDefault="00692CAA" w:rsidP="00CA4F8C">
            <w:r>
              <w:t>N/a</w:t>
            </w:r>
          </w:p>
        </w:tc>
      </w:tr>
      <w:tr w:rsidR="00BB44B7" w14:paraId="0E38B51D" w14:textId="77777777" w:rsidTr="00BB44B7">
        <w:tc>
          <w:tcPr>
            <w:tcW w:w="2254" w:type="dxa"/>
          </w:tcPr>
          <w:p w14:paraId="775AB1A6" w14:textId="36FFDC56" w:rsidR="00BB44B7" w:rsidRDefault="00692CAA" w:rsidP="00CA4F8C">
            <w:r>
              <w:lastRenderedPageBreak/>
              <w:t>18 – Load cube guide</w:t>
            </w:r>
          </w:p>
        </w:tc>
        <w:tc>
          <w:tcPr>
            <w:tcW w:w="2254" w:type="dxa"/>
          </w:tcPr>
          <w:p w14:paraId="6D5E35AC" w14:textId="503C45D3" w:rsidR="00BB44B7" w:rsidRDefault="00692CAA" w:rsidP="00CA4F8C">
            <w:r>
              <w:t>A simple guide for the user should be loaded, allowing them to learn how to use the program</w:t>
            </w:r>
          </w:p>
        </w:tc>
        <w:tc>
          <w:tcPr>
            <w:tcW w:w="2254" w:type="dxa"/>
          </w:tcPr>
          <w:p w14:paraId="523DF7CD" w14:textId="00AD2DDA" w:rsidR="00BB44B7" w:rsidRDefault="0033253E" w:rsidP="00CA4F8C">
            <w:r>
              <w:t>16</w:t>
            </w:r>
          </w:p>
        </w:tc>
        <w:tc>
          <w:tcPr>
            <w:tcW w:w="2254" w:type="dxa"/>
          </w:tcPr>
          <w:p w14:paraId="2E58581A" w14:textId="2B4CA09A" w:rsidR="00BB44B7" w:rsidRDefault="0033253E" w:rsidP="00CA4F8C">
            <w:r>
              <w:t>N/a</w:t>
            </w:r>
          </w:p>
        </w:tc>
      </w:tr>
      <w:tr w:rsidR="00BB44B7" w14:paraId="177FAB4D" w14:textId="77777777" w:rsidTr="00BB44B7">
        <w:tc>
          <w:tcPr>
            <w:tcW w:w="2254" w:type="dxa"/>
          </w:tcPr>
          <w:p w14:paraId="3088E0F1" w14:textId="5CC532C0" w:rsidR="00BB44B7" w:rsidRDefault="0033253E" w:rsidP="00CA4F8C">
            <w:r>
              <w:t>19 – Perform a random set of moves</w:t>
            </w:r>
          </w:p>
        </w:tc>
        <w:tc>
          <w:tcPr>
            <w:tcW w:w="2254" w:type="dxa"/>
          </w:tcPr>
          <w:p w14:paraId="0E2A5B5D" w14:textId="67E8EA76" w:rsidR="00BB44B7" w:rsidRDefault="0033253E" w:rsidP="00CA4F8C">
            <w:r>
              <w:t xml:space="preserve">Multiple random moves need to be executed to scramble the cube, </w:t>
            </w:r>
            <w:r w:rsidR="00E26166">
              <w:t>providing the user a challenge to try and solve</w:t>
            </w:r>
          </w:p>
        </w:tc>
        <w:tc>
          <w:tcPr>
            <w:tcW w:w="2254" w:type="dxa"/>
          </w:tcPr>
          <w:p w14:paraId="09FFC226" w14:textId="234117AE" w:rsidR="00BB44B7" w:rsidRDefault="00E26166" w:rsidP="00CA4F8C">
            <w:r>
              <w:t>16</w:t>
            </w:r>
          </w:p>
        </w:tc>
        <w:tc>
          <w:tcPr>
            <w:tcW w:w="2254" w:type="dxa"/>
          </w:tcPr>
          <w:p w14:paraId="33C7EA98" w14:textId="37200BF2" w:rsidR="00BB44B7" w:rsidRDefault="00E26166" w:rsidP="00CA4F8C">
            <w:r>
              <w:t>N/a</w:t>
            </w:r>
          </w:p>
        </w:tc>
      </w:tr>
      <w:tr w:rsidR="00BB44B7" w14:paraId="1967AD9A" w14:textId="77777777" w:rsidTr="00BB44B7">
        <w:tc>
          <w:tcPr>
            <w:tcW w:w="2254" w:type="dxa"/>
          </w:tcPr>
          <w:p w14:paraId="17DB79E6" w14:textId="3A092C2D" w:rsidR="00BB44B7" w:rsidRDefault="00E26166" w:rsidP="00CA4F8C">
            <w:r>
              <w:t xml:space="preserve">20 </w:t>
            </w:r>
            <w:r w:rsidR="00045004">
              <w:t>–</w:t>
            </w:r>
            <w:r>
              <w:t xml:space="preserve"> </w:t>
            </w:r>
            <w:r w:rsidR="00045004">
              <w:t xml:space="preserve">Calculate the </w:t>
            </w:r>
            <w:r w:rsidR="004E1FBE">
              <w:t>next step to solve the cube</w:t>
            </w:r>
          </w:p>
        </w:tc>
        <w:tc>
          <w:tcPr>
            <w:tcW w:w="2254" w:type="dxa"/>
          </w:tcPr>
          <w:p w14:paraId="59E0269F" w14:textId="07F91926" w:rsidR="00BB44B7" w:rsidRDefault="00AA6AC0" w:rsidP="00CA4F8C">
            <w:r>
              <w:t>This will require a large</w:t>
            </w:r>
            <w:r w:rsidR="00002E96">
              <w:t xml:space="preserve"> algorithm to evaluate what the next step </w:t>
            </w:r>
            <w:r w:rsidR="00443823">
              <w:t>should be</w:t>
            </w:r>
          </w:p>
        </w:tc>
        <w:tc>
          <w:tcPr>
            <w:tcW w:w="2254" w:type="dxa"/>
          </w:tcPr>
          <w:p w14:paraId="07369934" w14:textId="6B8F52AB" w:rsidR="00BB44B7" w:rsidRDefault="00895F79" w:rsidP="00CA4F8C">
            <w:r>
              <w:t>16</w:t>
            </w:r>
          </w:p>
        </w:tc>
        <w:tc>
          <w:tcPr>
            <w:tcW w:w="2254" w:type="dxa"/>
          </w:tcPr>
          <w:p w14:paraId="54A00188" w14:textId="2FB0600F" w:rsidR="00BB44B7" w:rsidRDefault="00443823" w:rsidP="00CA4F8C">
            <w:r>
              <w:t>21</w:t>
            </w:r>
          </w:p>
        </w:tc>
      </w:tr>
      <w:tr w:rsidR="00BB44B7" w14:paraId="09BCA7AB" w14:textId="77777777" w:rsidTr="00BB44B7">
        <w:tc>
          <w:tcPr>
            <w:tcW w:w="2254" w:type="dxa"/>
          </w:tcPr>
          <w:p w14:paraId="397BB5B4" w14:textId="1B6F375D" w:rsidR="00BB44B7" w:rsidRDefault="00443823" w:rsidP="00CA4F8C">
            <w:r>
              <w:t>21 – Repeat until solved</w:t>
            </w:r>
          </w:p>
        </w:tc>
        <w:tc>
          <w:tcPr>
            <w:tcW w:w="2254" w:type="dxa"/>
          </w:tcPr>
          <w:p w14:paraId="59F67C2D" w14:textId="54E1D381" w:rsidR="00BB44B7" w:rsidRDefault="0076027B" w:rsidP="00CA4F8C">
            <w:r>
              <w:t>The algorithm in step 20 needs to be rerun until the cube is solved, meaning this process must also be able to recognise when the cube is solved</w:t>
            </w:r>
          </w:p>
        </w:tc>
        <w:tc>
          <w:tcPr>
            <w:tcW w:w="2254" w:type="dxa"/>
          </w:tcPr>
          <w:p w14:paraId="6006B69E" w14:textId="7A070415" w:rsidR="00BB44B7" w:rsidRDefault="00172566" w:rsidP="00CA4F8C">
            <w:r>
              <w:t>20</w:t>
            </w:r>
          </w:p>
        </w:tc>
        <w:tc>
          <w:tcPr>
            <w:tcW w:w="2254" w:type="dxa"/>
          </w:tcPr>
          <w:p w14:paraId="7C98B74B" w14:textId="499CDB0E" w:rsidR="00BB44B7" w:rsidRDefault="00172566" w:rsidP="00CA4F8C">
            <w:r>
              <w:t xml:space="preserve"> N/a</w:t>
            </w:r>
          </w:p>
        </w:tc>
      </w:tr>
      <w:tr w:rsidR="00BB44B7" w14:paraId="36D777CC" w14:textId="77777777" w:rsidTr="00BB44B7">
        <w:tc>
          <w:tcPr>
            <w:tcW w:w="2254" w:type="dxa"/>
          </w:tcPr>
          <w:p w14:paraId="2579027F" w14:textId="5D1E8EBE" w:rsidR="00BB44B7" w:rsidRDefault="00172566" w:rsidP="00CA4F8C">
            <w:r>
              <w:t>22 – Load game history from file</w:t>
            </w:r>
          </w:p>
        </w:tc>
        <w:tc>
          <w:tcPr>
            <w:tcW w:w="2254" w:type="dxa"/>
          </w:tcPr>
          <w:p w14:paraId="2E617E88" w14:textId="0D2E025A" w:rsidR="00BB44B7" w:rsidRDefault="00172566" w:rsidP="00CA4F8C">
            <w:r>
              <w:t>The user’s username must be searched from a file</w:t>
            </w:r>
            <w:r w:rsidR="003378C2">
              <w:t>, found, and then all the corresponding data must be parsed into the program, all whilst being reasonably fast</w:t>
            </w:r>
          </w:p>
        </w:tc>
        <w:tc>
          <w:tcPr>
            <w:tcW w:w="2254" w:type="dxa"/>
          </w:tcPr>
          <w:p w14:paraId="6D3FEA51" w14:textId="20785572" w:rsidR="00BB44B7" w:rsidRDefault="006E61EB" w:rsidP="00CA4F8C">
            <w:r>
              <w:t>16</w:t>
            </w:r>
          </w:p>
        </w:tc>
        <w:tc>
          <w:tcPr>
            <w:tcW w:w="2254" w:type="dxa"/>
          </w:tcPr>
          <w:p w14:paraId="480D0722" w14:textId="21B87852" w:rsidR="00BB44B7" w:rsidRDefault="006E61EB" w:rsidP="00CA4F8C">
            <w:r>
              <w:t>23</w:t>
            </w:r>
          </w:p>
        </w:tc>
      </w:tr>
      <w:tr w:rsidR="00BB44B7" w14:paraId="11C87E67" w14:textId="77777777" w:rsidTr="00BB44B7">
        <w:tc>
          <w:tcPr>
            <w:tcW w:w="2254" w:type="dxa"/>
          </w:tcPr>
          <w:p w14:paraId="031B9BCA" w14:textId="1715FD73" w:rsidR="00BB44B7" w:rsidRDefault="006E61EB" w:rsidP="00CA4F8C">
            <w:r>
              <w:t>23 – Display game history</w:t>
            </w:r>
          </w:p>
        </w:tc>
        <w:tc>
          <w:tcPr>
            <w:tcW w:w="2254" w:type="dxa"/>
          </w:tcPr>
          <w:p w14:paraId="55343D38" w14:textId="4C37961E" w:rsidR="00BB44B7" w:rsidRDefault="006E61EB" w:rsidP="00CA4F8C">
            <w:r>
              <w:t xml:space="preserve">The user’s game history must be displayed in a </w:t>
            </w:r>
            <w:r w:rsidR="00A01167">
              <w:t xml:space="preserve">user-friendly manner without affecting </w:t>
            </w:r>
            <w:r w:rsidR="00347257">
              <w:t>the user’s ability to use the program</w:t>
            </w:r>
          </w:p>
        </w:tc>
        <w:tc>
          <w:tcPr>
            <w:tcW w:w="2254" w:type="dxa"/>
          </w:tcPr>
          <w:p w14:paraId="501D66F6" w14:textId="4F4A9DEF" w:rsidR="00BB44B7" w:rsidRDefault="00347257" w:rsidP="00CA4F8C">
            <w:r>
              <w:t>22</w:t>
            </w:r>
          </w:p>
        </w:tc>
        <w:tc>
          <w:tcPr>
            <w:tcW w:w="2254" w:type="dxa"/>
          </w:tcPr>
          <w:p w14:paraId="1303BF24" w14:textId="66A36275" w:rsidR="00BB44B7" w:rsidRDefault="00F6683C" w:rsidP="00CA4F8C">
            <w:r>
              <w:t>24, 25, 26</w:t>
            </w:r>
          </w:p>
        </w:tc>
      </w:tr>
      <w:tr w:rsidR="00BB44B7" w14:paraId="56648DE9" w14:textId="77777777" w:rsidTr="00BB44B7">
        <w:tc>
          <w:tcPr>
            <w:tcW w:w="2254" w:type="dxa"/>
          </w:tcPr>
          <w:p w14:paraId="53A60358" w14:textId="2197154D" w:rsidR="00BB44B7" w:rsidRDefault="00F6683C" w:rsidP="00CA4F8C">
            <w:r>
              <w:t>24 – Date and time started</w:t>
            </w:r>
          </w:p>
        </w:tc>
        <w:tc>
          <w:tcPr>
            <w:tcW w:w="2254" w:type="dxa"/>
          </w:tcPr>
          <w:p w14:paraId="22DB1D37" w14:textId="4C47E220" w:rsidR="00BB44B7" w:rsidRDefault="00C72253" w:rsidP="00CA4F8C">
            <w:r>
              <w:t xml:space="preserve">The date and time </w:t>
            </w:r>
            <w:r w:rsidR="00B86BE2">
              <w:t>are</w:t>
            </w:r>
            <w:r>
              <w:t xml:space="preserve"> crucial for the user to be able to track their progress</w:t>
            </w:r>
          </w:p>
        </w:tc>
        <w:tc>
          <w:tcPr>
            <w:tcW w:w="2254" w:type="dxa"/>
          </w:tcPr>
          <w:p w14:paraId="4AFC7D14" w14:textId="0DB705CF" w:rsidR="00BB44B7" w:rsidRDefault="00B86BE2" w:rsidP="00CA4F8C">
            <w:r>
              <w:t>23, 28</w:t>
            </w:r>
          </w:p>
        </w:tc>
        <w:tc>
          <w:tcPr>
            <w:tcW w:w="2254" w:type="dxa"/>
          </w:tcPr>
          <w:p w14:paraId="535747A6" w14:textId="52A84C15" w:rsidR="00BB44B7" w:rsidRDefault="00B86BE2" w:rsidP="00CA4F8C">
            <w:r>
              <w:t>N/a</w:t>
            </w:r>
          </w:p>
        </w:tc>
      </w:tr>
      <w:tr w:rsidR="00BB44B7" w14:paraId="2514F850" w14:textId="77777777" w:rsidTr="00BB44B7">
        <w:tc>
          <w:tcPr>
            <w:tcW w:w="2254" w:type="dxa"/>
          </w:tcPr>
          <w:p w14:paraId="6AA4FEFB" w14:textId="2F976565" w:rsidR="00BB44B7" w:rsidRDefault="00B86BE2" w:rsidP="00CA4F8C">
            <w:r>
              <w:t>25 – Time to solve</w:t>
            </w:r>
          </w:p>
        </w:tc>
        <w:tc>
          <w:tcPr>
            <w:tcW w:w="2254" w:type="dxa"/>
          </w:tcPr>
          <w:p w14:paraId="56D6CD22" w14:textId="225CE7F6" w:rsidR="00BB44B7" w:rsidRDefault="00B86BE2" w:rsidP="00CA4F8C">
            <w:r>
              <w:t xml:space="preserve">The time to solve </w:t>
            </w:r>
            <w:r w:rsidR="00BE7784">
              <w:t xml:space="preserve">is </w:t>
            </w:r>
            <w:r w:rsidR="00926B6E">
              <w:t>the main way</w:t>
            </w:r>
            <w:r w:rsidR="00BE7784">
              <w:t xml:space="preserve"> to measure </w:t>
            </w:r>
            <w:r w:rsidR="00926B6E">
              <w:t>someone’s</w:t>
            </w:r>
            <w:r w:rsidR="00BE7784">
              <w:t xml:space="preserve"> skill at cubing</w:t>
            </w:r>
          </w:p>
        </w:tc>
        <w:tc>
          <w:tcPr>
            <w:tcW w:w="2254" w:type="dxa"/>
          </w:tcPr>
          <w:p w14:paraId="0988650D" w14:textId="7E116402" w:rsidR="00BB44B7" w:rsidRDefault="00C807F2" w:rsidP="00CA4F8C">
            <w:r>
              <w:t>23, 28</w:t>
            </w:r>
          </w:p>
        </w:tc>
        <w:tc>
          <w:tcPr>
            <w:tcW w:w="2254" w:type="dxa"/>
          </w:tcPr>
          <w:p w14:paraId="50995314" w14:textId="6AC62789" w:rsidR="00BB44B7" w:rsidRDefault="00C807F2" w:rsidP="00CA4F8C">
            <w:r>
              <w:t>N/a</w:t>
            </w:r>
          </w:p>
        </w:tc>
      </w:tr>
      <w:tr w:rsidR="00BB44B7" w14:paraId="21AFB3CF" w14:textId="77777777" w:rsidTr="00BB44B7">
        <w:tc>
          <w:tcPr>
            <w:tcW w:w="2254" w:type="dxa"/>
          </w:tcPr>
          <w:p w14:paraId="3086EAEE" w14:textId="0818CBE9" w:rsidR="00BB44B7" w:rsidRDefault="00C807F2" w:rsidP="00CA4F8C">
            <w:r>
              <w:t>26 – Moves to solve</w:t>
            </w:r>
          </w:p>
        </w:tc>
        <w:tc>
          <w:tcPr>
            <w:tcW w:w="2254" w:type="dxa"/>
          </w:tcPr>
          <w:p w14:paraId="42EF8C72" w14:textId="33B12406" w:rsidR="00BB44B7" w:rsidRDefault="00C807F2" w:rsidP="00CA4F8C">
            <w:r>
              <w:t xml:space="preserve">Moves to solve is another method to measures someone’s </w:t>
            </w:r>
            <w:r>
              <w:lastRenderedPageBreak/>
              <w:t>skill at cubing, and whilst not as popular, it is</w:t>
            </w:r>
            <w:r w:rsidR="006E1160">
              <w:t xml:space="preserve"> a more </w:t>
            </w:r>
            <w:r w:rsidR="0014444C">
              <w:t>accessible for people</w:t>
            </w:r>
            <w:r w:rsidR="006E1160">
              <w:t xml:space="preserve"> </w:t>
            </w:r>
          </w:p>
        </w:tc>
        <w:tc>
          <w:tcPr>
            <w:tcW w:w="2254" w:type="dxa"/>
          </w:tcPr>
          <w:p w14:paraId="7AEBBF09" w14:textId="51AB6976" w:rsidR="00BB44B7" w:rsidRDefault="003E3A51" w:rsidP="00CA4F8C">
            <w:r>
              <w:lastRenderedPageBreak/>
              <w:t>23, 28</w:t>
            </w:r>
          </w:p>
        </w:tc>
        <w:tc>
          <w:tcPr>
            <w:tcW w:w="2254" w:type="dxa"/>
          </w:tcPr>
          <w:p w14:paraId="410CC35E" w14:textId="73B2C09B" w:rsidR="00BB44B7" w:rsidRDefault="003E3A51" w:rsidP="00CA4F8C">
            <w:r>
              <w:t>N/a</w:t>
            </w:r>
          </w:p>
        </w:tc>
      </w:tr>
      <w:tr w:rsidR="00BB44B7" w14:paraId="28327B12" w14:textId="77777777" w:rsidTr="00BB44B7">
        <w:tc>
          <w:tcPr>
            <w:tcW w:w="2254" w:type="dxa"/>
          </w:tcPr>
          <w:p w14:paraId="6C91CAB0" w14:textId="02397146" w:rsidR="00BB44B7" w:rsidRDefault="003E3A51" w:rsidP="00CA4F8C">
            <w:r>
              <w:t>27 – Load leaderboard data from file</w:t>
            </w:r>
          </w:p>
        </w:tc>
        <w:tc>
          <w:tcPr>
            <w:tcW w:w="2254" w:type="dxa"/>
          </w:tcPr>
          <w:p w14:paraId="3019AE83" w14:textId="718308B9" w:rsidR="00BB44B7" w:rsidRDefault="00131485" w:rsidP="00CA4F8C">
            <w:r>
              <w:t xml:space="preserve">The ten lowest times to solve and ten lowest moves to solve must be loaded from </w:t>
            </w:r>
            <w:r w:rsidR="005C30B1">
              <w:t>a file, meaning the entire file must be searched</w:t>
            </w:r>
            <w:r w:rsidR="00CE4FF4">
              <w:t>, but this must be done quickly</w:t>
            </w:r>
            <w:r w:rsidR="005C30B1">
              <w:t xml:space="preserve"> </w:t>
            </w:r>
          </w:p>
        </w:tc>
        <w:tc>
          <w:tcPr>
            <w:tcW w:w="2254" w:type="dxa"/>
          </w:tcPr>
          <w:p w14:paraId="644892B5" w14:textId="3BC9CC57" w:rsidR="00BB44B7" w:rsidRDefault="00287F74" w:rsidP="00CA4F8C">
            <w:r>
              <w:t>16</w:t>
            </w:r>
          </w:p>
        </w:tc>
        <w:tc>
          <w:tcPr>
            <w:tcW w:w="2254" w:type="dxa"/>
          </w:tcPr>
          <w:p w14:paraId="4F310FA8" w14:textId="5E8D1956" w:rsidR="00BB44B7" w:rsidRDefault="001B3515" w:rsidP="00CA4F8C">
            <w:r>
              <w:t>28</w:t>
            </w:r>
          </w:p>
        </w:tc>
      </w:tr>
      <w:tr w:rsidR="00BB44B7" w14:paraId="208CBAF6" w14:textId="77777777" w:rsidTr="00BB44B7">
        <w:tc>
          <w:tcPr>
            <w:tcW w:w="2254" w:type="dxa"/>
          </w:tcPr>
          <w:p w14:paraId="33A82F9E" w14:textId="3E9FFC0D" w:rsidR="00BB44B7" w:rsidRDefault="00B26077" w:rsidP="00CA4F8C">
            <w:r>
              <w:t>28 – Display leaderboard</w:t>
            </w:r>
          </w:p>
        </w:tc>
        <w:tc>
          <w:tcPr>
            <w:tcW w:w="2254" w:type="dxa"/>
          </w:tcPr>
          <w:p w14:paraId="56377E37" w14:textId="056A610D" w:rsidR="00BB44B7" w:rsidRDefault="005E6D73" w:rsidP="00CA4F8C">
            <w:r>
              <w:t xml:space="preserve">Multiple </w:t>
            </w:r>
            <w:r w:rsidR="00870605">
              <w:t>pieces</w:t>
            </w:r>
            <w:r>
              <w:t xml:space="preserve"> of data need to be presented in a reasonable manner </w:t>
            </w:r>
            <w:r w:rsidR="00870605">
              <w:t>which allows the user to see all the important information without crowing the screen and limiting the user’s ability to interact with the program</w:t>
            </w:r>
          </w:p>
        </w:tc>
        <w:tc>
          <w:tcPr>
            <w:tcW w:w="2254" w:type="dxa"/>
          </w:tcPr>
          <w:p w14:paraId="29F1D834" w14:textId="4402FAA6" w:rsidR="00BB44B7" w:rsidRDefault="00870605" w:rsidP="00CA4F8C">
            <w:r>
              <w:t>27</w:t>
            </w:r>
          </w:p>
        </w:tc>
        <w:tc>
          <w:tcPr>
            <w:tcW w:w="2254" w:type="dxa"/>
          </w:tcPr>
          <w:p w14:paraId="3DFFFCA9" w14:textId="15453FF7" w:rsidR="00BB44B7" w:rsidRDefault="00912B4E" w:rsidP="00CA4F8C">
            <w:r>
              <w:t>24,25,26, 29</w:t>
            </w:r>
          </w:p>
        </w:tc>
      </w:tr>
      <w:tr w:rsidR="00BB44B7" w14:paraId="7BA38465" w14:textId="77777777" w:rsidTr="00BB44B7">
        <w:tc>
          <w:tcPr>
            <w:tcW w:w="2254" w:type="dxa"/>
          </w:tcPr>
          <w:p w14:paraId="51ED217E" w14:textId="4CE30C8F" w:rsidR="00BB44B7" w:rsidRDefault="00912B4E" w:rsidP="00CA4F8C">
            <w:r>
              <w:t>29 – Username</w:t>
            </w:r>
          </w:p>
        </w:tc>
        <w:tc>
          <w:tcPr>
            <w:tcW w:w="2254" w:type="dxa"/>
          </w:tcPr>
          <w:p w14:paraId="112ACC79" w14:textId="4008ED95" w:rsidR="00BB44B7" w:rsidRDefault="00912B4E" w:rsidP="00CA4F8C">
            <w:r>
              <w:t xml:space="preserve">The username is important so that people can see who </w:t>
            </w:r>
            <w:r w:rsidR="00516B15">
              <w:t>they are competing against and be inclined to challenge them</w:t>
            </w:r>
          </w:p>
        </w:tc>
        <w:tc>
          <w:tcPr>
            <w:tcW w:w="2254" w:type="dxa"/>
          </w:tcPr>
          <w:p w14:paraId="31F2EE70" w14:textId="08B1EBD4" w:rsidR="00BB44B7" w:rsidRDefault="00E25BF2" w:rsidP="00CA4F8C">
            <w:r>
              <w:t>28</w:t>
            </w:r>
          </w:p>
        </w:tc>
        <w:tc>
          <w:tcPr>
            <w:tcW w:w="2254" w:type="dxa"/>
          </w:tcPr>
          <w:p w14:paraId="4FB2062B" w14:textId="3C38359C" w:rsidR="00BB44B7" w:rsidRDefault="00E25BF2" w:rsidP="00CA4F8C">
            <w:r>
              <w:t>N/a</w:t>
            </w:r>
          </w:p>
        </w:tc>
      </w:tr>
      <w:tr w:rsidR="00BB44B7" w14:paraId="2F71F768" w14:textId="77777777" w:rsidTr="00BB44B7">
        <w:tc>
          <w:tcPr>
            <w:tcW w:w="2254" w:type="dxa"/>
          </w:tcPr>
          <w:p w14:paraId="4B1B22A8" w14:textId="1B2D2D4B" w:rsidR="00BB44B7" w:rsidRDefault="00E25BF2" w:rsidP="00CA4F8C">
            <w:r>
              <w:t xml:space="preserve">30 – </w:t>
            </w:r>
            <w:r w:rsidR="007D21FE">
              <w:t>Detect player started</w:t>
            </w:r>
          </w:p>
        </w:tc>
        <w:tc>
          <w:tcPr>
            <w:tcW w:w="2254" w:type="dxa"/>
          </w:tcPr>
          <w:p w14:paraId="6B0D6C8F" w14:textId="2866EE62" w:rsidR="00BB44B7" w:rsidRDefault="00DB4890" w:rsidP="00CA4F8C">
            <w:r>
              <w:t>The timer function must start running</w:t>
            </w:r>
            <w:r w:rsidR="007D21FE">
              <w:t xml:space="preserve"> immediately after the user’s first cube interaction, meaning </w:t>
            </w:r>
            <w:r w:rsidR="0042548D">
              <w:t>this function must either always be checking for a cube interaction</w:t>
            </w:r>
          </w:p>
        </w:tc>
        <w:tc>
          <w:tcPr>
            <w:tcW w:w="2254" w:type="dxa"/>
          </w:tcPr>
          <w:p w14:paraId="7D0A8881" w14:textId="55958001" w:rsidR="00BB44B7" w:rsidRDefault="00E25BF2" w:rsidP="00CA4F8C">
            <w:r>
              <w:t>12</w:t>
            </w:r>
          </w:p>
        </w:tc>
        <w:tc>
          <w:tcPr>
            <w:tcW w:w="2254" w:type="dxa"/>
          </w:tcPr>
          <w:p w14:paraId="1823C60F" w14:textId="6EAA6D66" w:rsidR="00BB44B7" w:rsidRDefault="00125EC8" w:rsidP="00CA4F8C">
            <w:r>
              <w:t>31</w:t>
            </w:r>
          </w:p>
        </w:tc>
      </w:tr>
      <w:tr w:rsidR="00BB44B7" w14:paraId="50E3A459" w14:textId="77777777" w:rsidTr="00BB44B7">
        <w:tc>
          <w:tcPr>
            <w:tcW w:w="2254" w:type="dxa"/>
          </w:tcPr>
          <w:p w14:paraId="422D0EF9" w14:textId="41D3BC72" w:rsidR="00BB44B7" w:rsidRDefault="00125EC8" w:rsidP="00CA4F8C">
            <w:r>
              <w:t>31 – Start timer</w:t>
            </w:r>
          </w:p>
        </w:tc>
        <w:tc>
          <w:tcPr>
            <w:tcW w:w="2254" w:type="dxa"/>
          </w:tcPr>
          <w:p w14:paraId="55A43727" w14:textId="010C1529" w:rsidR="00BB44B7" w:rsidRDefault="00125EC8" w:rsidP="00CA4F8C">
            <w:r>
              <w:t xml:space="preserve">The timer must be started in a manner </w:t>
            </w:r>
            <w:r w:rsidR="005A615B">
              <w:t xml:space="preserve">that will </w:t>
            </w:r>
            <w:r w:rsidR="00676160">
              <w:t xml:space="preserve">persist while the program runs and will not </w:t>
            </w:r>
            <w:r w:rsidR="008E5583">
              <w:t>be affected</w:t>
            </w:r>
            <w:r w:rsidR="00676160">
              <w:t xml:space="preserve"> by things like frame rate</w:t>
            </w:r>
          </w:p>
        </w:tc>
        <w:tc>
          <w:tcPr>
            <w:tcW w:w="2254" w:type="dxa"/>
          </w:tcPr>
          <w:p w14:paraId="17E4C510" w14:textId="1B41F8DD" w:rsidR="00BB44B7" w:rsidRDefault="00BD648B" w:rsidP="00CA4F8C">
            <w:r>
              <w:t>30</w:t>
            </w:r>
          </w:p>
        </w:tc>
        <w:tc>
          <w:tcPr>
            <w:tcW w:w="2254" w:type="dxa"/>
          </w:tcPr>
          <w:p w14:paraId="3E68ADE3" w14:textId="6BA464E8" w:rsidR="00BB44B7" w:rsidRDefault="00BD648B" w:rsidP="00CA4F8C">
            <w:r>
              <w:t>32</w:t>
            </w:r>
          </w:p>
        </w:tc>
      </w:tr>
      <w:tr w:rsidR="00BB44B7" w14:paraId="52BDD0E3" w14:textId="77777777" w:rsidTr="00BB44B7">
        <w:tc>
          <w:tcPr>
            <w:tcW w:w="2254" w:type="dxa"/>
          </w:tcPr>
          <w:p w14:paraId="4824BDBA" w14:textId="4756C191" w:rsidR="00BB44B7" w:rsidRDefault="00BD648B" w:rsidP="00CA4F8C">
            <w:r>
              <w:t xml:space="preserve">32 – Detect player </w:t>
            </w:r>
            <w:r w:rsidR="00AF7506">
              <w:t>finished</w:t>
            </w:r>
          </w:p>
        </w:tc>
        <w:tc>
          <w:tcPr>
            <w:tcW w:w="2254" w:type="dxa"/>
          </w:tcPr>
          <w:p w14:paraId="448F68C7" w14:textId="4D66BBA0" w:rsidR="00BB44B7" w:rsidRDefault="00AF7506" w:rsidP="00CA4F8C">
            <w:r>
              <w:t xml:space="preserve">The cube state must be checked after every move by the </w:t>
            </w:r>
            <w:r>
              <w:lastRenderedPageBreak/>
              <w:t xml:space="preserve">user </w:t>
            </w:r>
            <w:r w:rsidR="00E82FD1">
              <w:t>to see if it is solved</w:t>
            </w:r>
          </w:p>
        </w:tc>
        <w:tc>
          <w:tcPr>
            <w:tcW w:w="2254" w:type="dxa"/>
          </w:tcPr>
          <w:p w14:paraId="4CB37CD3" w14:textId="14EC4941" w:rsidR="00BB44B7" w:rsidRDefault="00E82FD1" w:rsidP="00CA4F8C">
            <w:r>
              <w:lastRenderedPageBreak/>
              <w:t>31</w:t>
            </w:r>
          </w:p>
        </w:tc>
        <w:tc>
          <w:tcPr>
            <w:tcW w:w="2254" w:type="dxa"/>
          </w:tcPr>
          <w:p w14:paraId="1CC87F06" w14:textId="1F224E1D" w:rsidR="00BB44B7" w:rsidRDefault="00E82FD1" w:rsidP="00CA4F8C">
            <w:r>
              <w:t>33</w:t>
            </w:r>
          </w:p>
        </w:tc>
      </w:tr>
      <w:tr w:rsidR="00BB44B7" w14:paraId="0B998D47" w14:textId="77777777" w:rsidTr="00BB44B7">
        <w:tc>
          <w:tcPr>
            <w:tcW w:w="2254" w:type="dxa"/>
          </w:tcPr>
          <w:p w14:paraId="570367C9" w14:textId="4946DFCE" w:rsidR="00BB44B7" w:rsidRDefault="00E82FD1" w:rsidP="00CA4F8C">
            <w:r>
              <w:t>33 – Stop timer</w:t>
            </w:r>
          </w:p>
        </w:tc>
        <w:tc>
          <w:tcPr>
            <w:tcW w:w="2254" w:type="dxa"/>
          </w:tcPr>
          <w:p w14:paraId="38B16343" w14:textId="0569E86F" w:rsidR="00BB44B7" w:rsidRDefault="00E82FD1" w:rsidP="00CA4F8C">
            <w:r>
              <w:t xml:space="preserve">The timer must be </w:t>
            </w:r>
            <w:r w:rsidR="008E5583">
              <w:t>stopped,</w:t>
            </w:r>
            <w:r>
              <w:t xml:space="preserve"> and the time taken recorded</w:t>
            </w:r>
          </w:p>
        </w:tc>
        <w:tc>
          <w:tcPr>
            <w:tcW w:w="2254" w:type="dxa"/>
          </w:tcPr>
          <w:p w14:paraId="0839C1A2" w14:textId="3FDAAC78" w:rsidR="00BB44B7" w:rsidRDefault="00DE6C49" w:rsidP="00CA4F8C">
            <w:r>
              <w:t>32</w:t>
            </w:r>
          </w:p>
        </w:tc>
        <w:tc>
          <w:tcPr>
            <w:tcW w:w="2254" w:type="dxa"/>
          </w:tcPr>
          <w:p w14:paraId="2AC6117C" w14:textId="75FF4C1E" w:rsidR="00BB44B7" w:rsidRDefault="00DE6C49" w:rsidP="00CA4F8C">
            <w:r>
              <w:t>34, 35</w:t>
            </w:r>
          </w:p>
        </w:tc>
      </w:tr>
      <w:tr w:rsidR="00BB44B7" w14:paraId="5A710366" w14:textId="77777777" w:rsidTr="00BB44B7">
        <w:tc>
          <w:tcPr>
            <w:tcW w:w="2254" w:type="dxa"/>
          </w:tcPr>
          <w:p w14:paraId="1CCD9E5C" w14:textId="2A7DDB1B" w:rsidR="00BB44B7" w:rsidRDefault="00DE6C49" w:rsidP="00CA4F8C">
            <w:r>
              <w:t>34 – Update leaderboard</w:t>
            </w:r>
          </w:p>
        </w:tc>
        <w:tc>
          <w:tcPr>
            <w:tcW w:w="2254" w:type="dxa"/>
          </w:tcPr>
          <w:p w14:paraId="1740E06E" w14:textId="09F12087" w:rsidR="00BB44B7" w:rsidRDefault="00DE6C49" w:rsidP="00CA4F8C">
            <w:r>
              <w:t xml:space="preserve">The leaderboard must be updated with the </w:t>
            </w:r>
            <w:r w:rsidR="00915074">
              <w:t xml:space="preserve">date and time, </w:t>
            </w:r>
            <w:r w:rsidR="008E5583">
              <w:t>time to solve, moves to solve, and user’s username.</w:t>
            </w:r>
          </w:p>
        </w:tc>
        <w:tc>
          <w:tcPr>
            <w:tcW w:w="2254" w:type="dxa"/>
          </w:tcPr>
          <w:p w14:paraId="2EEE877F" w14:textId="11F060AC" w:rsidR="00BB44B7" w:rsidRDefault="008E5583" w:rsidP="00CA4F8C">
            <w:r>
              <w:t>33</w:t>
            </w:r>
          </w:p>
        </w:tc>
        <w:tc>
          <w:tcPr>
            <w:tcW w:w="2254" w:type="dxa"/>
          </w:tcPr>
          <w:p w14:paraId="0FD0DB12" w14:textId="1651E447" w:rsidR="00BB44B7" w:rsidRDefault="008E5583" w:rsidP="00CA4F8C">
            <w:r>
              <w:t>N/a</w:t>
            </w:r>
          </w:p>
        </w:tc>
      </w:tr>
      <w:tr w:rsidR="00BB44B7" w14:paraId="6547E7D1" w14:textId="77777777" w:rsidTr="00BB44B7">
        <w:tc>
          <w:tcPr>
            <w:tcW w:w="2254" w:type="dxa"/>
          </w:tcPr>
          <w:p w14:paraId="3C9C534C" w14:textId="5F4A40C6" w:rsidR="00BB44B7" w:rsidRDefault="008E5583" w:rsidP="00CA4F8C">
            <w:r>
              <w:t>35 – Update game history</w:t>
            </w:r>
          </w:p>
        </w:tc>
        <w:tc>
          <w:tcPr>
            <w:tcW w:w="2254" w:type="dxa"/>
          </w:tcPr>
          <w:p w14:paraId="54344C05" w14:textId="010992F3" w:rsidR="00BB44B7" w:rsidRDefault="008E5583" w:rsidP="00CA4F8C">
            <w:r>
              <w:t xml:space="preserve">The user’s game history must be updated </w:t>
            </w:r>
            <w:r w:rsidR="00C72A1A">
              <w:t>with the time taken, moves taken, and the data and time.</w:t>
            </w:r>
          </w:p>
        </w:tc>
        <w:tc>
          <w:tcPr>
            <w:tcW w:w="2254" w:type="dxa"/>
          </w:tcPr>
          <w:p w14:paraId="75554B9B" w14:textId="15AB4824" w:rsidR="00BB44B7" w:rsidRDefault="00C72A1A" w:rsidP="00CA4F8C">
            <w:r>
              <w:t>33</w:t>
            </w:r>
          </w:p>
        </w:tc>
        <w:tc>
          <w:tcPr>
            <w:tcW w:w="2254" w:type="dxa"/>
          </w:tcPr>
          <w:p w14:paraId="644279CF" w14:textId="0953E862" w:rsidR="00BB44B7" w:rsidRDefault="00C72A1A" w:rsidP="00CA4F8C">
            <w:r>
              <w:t>N/a</w:t>
            </w:r>
          </w:p>
        </w:tc>
      </w:tr>
      <w:tr w:rsidR="00BB44B7" w14:paraId="32D3A511" w14:textId="77777777" w:rsidTr="00BB44B7">
        <w:tc>
          <w:tcPr>
            <w:tcW w:w="2254" w:type="dxa"/>
          </w:tcPr>
          <w:p w14:paraId="1295332A" w14:textId="685DC92C" w:rsidR="00BB44B7" w:rsidRDefault="00C72A1A" w:rsidP="00CA4F8C">
            <w:r>
              <w:t>36 – Detect cube interaction</w:t>
            </w:r>
          </w:p>
        </w:tc>
        <w:tc>
          <w:tcPr>
            <w:tcW w:w="2254" w:type="dxa"/>
          </w:tcPr>
          <w:p w14:paraId="00D89DDD" w14:textId="0CB19A25" w:rsidR="00BB44B7" w:rsidRDefault="00667DAD" w:rsidP="00CA4F8C">
            <w:r>
              <w:t>After each move on the cube the save function should be run</w:t>
            </w:r>
          </w:p>
        </w:tc>
        <w:tc>
          <w:tcPr>
            <w:tcW w:w="2254" w:type="dxa"/>
          </w:tcPr>
          <w:p w14:paraId="112CE554" w14:textId="6E5188CA" w:rsidR="00BB44B7" w:rsidRDefault="00667DAD" w:rsidP="00CA4F8C">
            <w:r>
              <w:t>12</w:t>
            </w:r>
          </w:p>
        </w:tc>
        <w:tc>
          <w:tcPr>
            <w:tcW w:w="2254" w:type="dxa"/>
          </w:tcPr>
          <w:p w14:paraId="02668A48" w14:textId="4AB35E5B" w:rsidR="00BB44B7" w:rsidRDefault="008B2B07" w:rsidP="00CA4F8C">
            <w:r>
              <w:t>37</w:t>
            </w:r>
          </w:p>
        </w:tc>
      </w:tr>
      <w:tr w:rsidR="00BB44B7" w14:paraId="118455A8" w14:textId="77777777" w:rsidTr="00BB44B7">
        <w:tc>
          <w:tcPr>
            <w:tcW w:w="2254" w:type="dxa"/>
          </w:tcPr>
          <w:p w14:paraId="7C704225" w14:textId="2320E083" w:rsidR="00BB44B7" w:rsidRDefault="008B2B07" w:rsidP="00CA4F8C">
            <w:r>
              <w:t>37 – Save cube position</w:t>
            </w:r>
          </w:p>
        </w:tc>
        <w:tc>
          <w:tcPr>
            <w:tcW w:w="2254" w:type="dxa"/>
          </w:tcPr>
          <w:p w14:paraId="79A69124" w14:textId="2715D899" w:rsidR="00BB44B7" w:rsidRDefault="008B2B07" w:rsidP="00CA4F8C">
            <w:r>
              <w:t xml:space="preserve">The complete cube position must be saved </w:t>
            </w:r>
            <w:r w:rsidR="00832656">
              <w:t>in a file so that the exact cube position can be recalled at a later date</w:t>
            </w:r>
          </w:p>
        </w:tc>
        <w:tc>
          <w:tcPr>
            <w:tcW w:w="2254" w:type="dxa"/>
          </w:tcPr>
          <w:p w14:paraId="061B18E1" w14:textId="2D8D8350" w:rsidR="00BB44B7" w:rsidRDefault="00331B18" w:rsidP="00CA4F8C">
            <w:r>
              <w:t>36</w:t>
            </w:r>
          </w:p>
        </w:tc>
        <w:tc>
          <w:tcPr>
            <w:tcW w:w="2254" w:type="dxa"/>
          </w:tcPr>
          <w:p w14:paraId="58961A85" w14:textId="191D5E85" w:rsidR="00BB44B7" w:rsidRDefault="00331B18" w:rsidP="00CA4F8C">
            <w:r>
              <w:t>38</w:t>
            </w:r>
          </w:p>
        </w:tc>
      </w:tr>
      <w:tr w:rsidR="00BB44B7" w14:paraId="2947F692" w14:textId="77777777" w:rsidTr="00BB44B7">
        <w:tc>
          <w:tcPr>
            <w:tcW w:w="2254" w:type="dxa"/>
          </w:tcPr>
          <w:p w14:paraId="1CD6D2BE" w14:textId="07B1ED60" w:rsidR="00BB44B7" w:rsidRDefault="00331B18" w:rsidP="00CA4F8C">
            <w:r>
              <w:t>38 – Save time passed</w:t>
            </w:r>
          </w:p>
        </w:tc>
        <w:tc>
          <w:tcPr>
            <w:tcW w:w="2254" w:type="dxa"/>
          </w:tcPr>
          <w:p w14:paraId="785F8C26" w14:textId="40F2151F" w:rsidR="00BB44B7" w:rsidRDefault="00764638" w:rsidP="00CA4F8C">
            <w:r>
              <w:t>The amount of time passed and move count must also be saved so that they can continue being updated when the game continues</w:t>
            </w:r>
          </w:p>
        </w:tc>
        <w:tc>
          <w:tcPr>
            <w:tcW w:w="2254" w:type="dxa"/>
          </w:tcPr>
          <w:p w14:paraId="049098CD" w14:textId="69C86EE9" w:rsidR="00BB44B7" w:rsidRDefault="00764638" w:rsidP="00CA4F8C">
            <w:r>
              <w:t>27</w:t>
            </w:r>
          </w:p>
        </w:tc>
        <w:tc>
          <w:tcPr>
            <w:tcW w:w="2254" w:type="dxa"/>
          </w:tcPr>
          <w:p w14:paraId="3A42A1DA" w14:textId="0DEF2E08" w:rsidR="00BB44B7" w:rsidRDefault="00764638" w:rsidP="00CA4F8C">
            <w:r>
              <w:t>N/a</w:t>
            </w:r>
          </w:p>
        </w:tc>
      </w:tr>
    </w:tbl>
    <w:p w14:paraId="03DA17F4" w14:textId="77777777" w:rsidR="00CA4F8C" w:rsidRDefault="00CA4F8C" w:rsidP="00CA4F8C"/>
    <w:p w14:paraId="7BB0F150" w14:textId="4C65B8D8" w:rsidR="00CA4F8C" w:rsidRDefault="00CA4F8C" w:rsidP="00CA4F8C">
      <w:pPr>
        <w:pStyle w:val="Heading3"/>
      </w:pPr>
      <w:bookmarkStart w:id="82" w:name="_Toc190004449"/>
      <w:r>
        <w:t>Flowchart</w:t>
      </w:r>
      <w:bookmarkEnd w:id="82"/>
    </w:p>
    <w:p w14:paraId="0E82AD41" w14:textId="56DA2C92" w:rsidR="00CA4F8C" w:rsidRDefault="00BF3829" w:rsidP="00CA4F8C">
      <w:r>
        <w:t>The following flowchart has been designed using decomposition to help show the logical steps of the program and to see</w:t>
      </w:r>
      <w:r w:rsidR="007F1642">
        <w:t xml:space="preserve"> where </w:t>
      </w:r>
      <w:r w:rsidR="00E8421D">
        <w:t xml:space="preserve">similar steps exist so one function can be coded to complete </w:t>
      </w:r>
      <w:r w:rsidR="0055523C">
        <w:t>each</w:t>
      </w:r>
      <w:r w:rsidR="00E8421D">
        <w:t xml:space="preserve"> </w:t>
      </w:r>
      <w:del w:id="83" w:author="Samuel Flegg" w:date="2025-01-28T09:52:00Z" w16du:dateUtc="2025-01-28T09:52:00Z">
        <w:r w:rsidR="00E8421D" w:rsidDel="00F36B23">
          <w:delText>tasks</w:delText>
        </w:r>
      </w:del>
      <w:ins w:id="84" w:author="Samuel Flegg" w:date="2025-01-28T09:52:00Z" w16du:dateUtc="2025-01-28T09:52:00Z">
        <w:r w:rsidR="00F36B23">
          <w:t>task</w:t>
        </w:r>
      </w:ins>
      <w:r w:rsidR="00E8421D">
        <w:t>, decreasing the code requirement.</w:t>
      </w:r>
    </w:p>
    <w:p w14:paraId="6CAE8CA2" w14:textId="75E47948" w:rsidR="00D115B7" w:rsidRDefault="001D53C1" w:rsidP="00CB6F08">
      <w:pPr>
        <w:rPr>
          <w:ins w:id="85" w:author="Samuel Flegg" w:date="2025-01-28T09:54:00Z" w16du:dateUtc="2025-01-28T09:54:00Z"/>
        </w:rPr>
      </w:pPr>
      <w:r>
        <w:rPr>
          <w:noProof/>
        </w:rPr>
        <w:lastRenderedPageBreak/>
        <w:drawing>
          <wp:inline distT="0" distB="0" distL="0" distR="0" wp14:anchorId="6661822A" wp14:editId="6A0E5725">
            <wp:extent cx="5855861" cy="7505700"/>
            <wp:effectExtent l="0" t="0" r="0" b="0"/>
            <wp:docPr id="921268715"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68715" name="Picture 16"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4204" cy="7516393"/>
                    </a:xfrm>
                    <a:prstGeom prst="rect">
                      <a:avLst/>
                    </a:prstGeom>
                  </pic:spPr>
                </pic:pic>
              </a:graphicData>
            </a:graphic>
          </wp:inline>
        </w:drawing>
      </w:r>
    </w:p>
    <w:p w14:paraId="2EF3F3E2" w14:textId="77777777" w:rsidR="00F36B23" w:rsidRDefault="00F36B23" w:rsidP="00CB6F08"/>
    <w:p w14:paraId="79EB6056" w14:textId="4B4AA263" w:rsidR="00652A8B" w:rsidRDefault="00652A8B" w:rsidP="00652A8B">
      <w:pPr>
        <w:pStyle w:val="Heading2"/>
      </w:pPr>
      <w:bookmarkStart w:id="86" w:name="_Toc190004450"/>
      <w:r>
        <w:lastRenderedPageBreak/>
        <w:t>Solution</w:t>
      </w:r>
      <w:r w:rsidR="00717E15">
        <w:t>s</w:t>
      </w:r>
      <w:bookmarkEnd w:id="86"/>
    </w:p>
    <w:p w14:paraId="1E9D49CE" w14:textId="77777777" w:rsidR="00FF1BAE" w:rsidRDefault="00FF1BAE" w:rsidP="00FF1BAE">
      <w:pPr>
        <w:pStyle w:val="Heading3"/>
      </w:pPr>
      <w:bookmarkStart w:id="87" w:name="_Toc190004451"/>
      <w:r>
        <w:t>Sorting Algorithms</w:t>
      </w:r>
      <w:bookmarkEnd w:id="87"/>
    </w:p>
    <w:p w14:paraId="1325137E" w14:textId="77777777" w:rsidR="00FF1BAE" w:rsidRDefault="00FF1BAE" w:rsidP="00FF1BAE">
      <w:pPr>
        <w:rPr>
          <w:ins w:id="88" w:author="Samuel Flegg" w:date="2025-01-28T10:06:00Z" w16du:dateUtc="2025-01-28T10:06:00Z"/>
        </w:rPr>
      </w:pPr>
      <w:r>
        <w:t>A sort algorithm moves each element in a list so that they follow an order. Each algorithm described will assume sorting from smallest to largest, although this may not be the case in my program.</w:t>
      </w:r>
    </w:p>
    <w:p w14:paraId="1EB62154" w14:textId="77777777" w:rsidR="00A8475E" w:rsidRDefault="00A8475E" w:rsidP="00FF1BAE">
      <w:pPr>
        <w:rPr>
          <w:ins w:id="89" w:author="Samuel Flegg" w:date="2025-01-28T10:06:00Z" w16du:dateUtc="2025-01-28T10:06:00Z"/>
        </w:rPr>
      </w:pPr>
    </w:p>
    <w:p w14:paraId="4006237E" w14:textId="658B0970" w:rsidR="00A8475E" w:rsidRPr="00F67007" w:rsidRDefault="00A8475E" w:rsidP="00FF1BAE">
      <w:ins w:id="90" w:author="Samuel Flegg" w:date="2025-01-28T10:08:00Z" w16du:dateUtc="2025-01-28T10:08:00Z">
        <w:r>
          <w:t xml:space="preserve">I will most likely use </w:t>
        </w:r>
      </w:ins>
      <w:ins w:id="91" w:author="Samuel Flegg" w:date="2025-01-28T10:10:00Z" w16du:dateUtc="2025-01-28T10:10:00Z">
        <w:r>
          <w:t xml:space="preserve">insertion and </w:t>
        </w:r>
        <w:r w:rsidR="000B20A6">
          <w:t>merge sort</w:t>
        </w:r>
      </w:ins>
      <w:ins w:id="92" w:author="Samuel Flegg" w:date="2025-01-28T10:11:00Z" w16du:dateUtc="2025-01-28T10:11:00Z">
        <w:r w:rsidR="000B20A6">
          <w:t xml:space="preserve">, although bubble and quicksort are options I will consider when coding. Insertion </w:t>
        </w:r>
      </w:ins>
      <w:ins w:id="93" w:author="Samuel Flegg" w:date="2025-01-28T10:12:00Z" w16du:dateUtc="2025-01-28T10:12:00Z">
        <w:r w:rsidR="000B20A6">
          <w:t xml:space="preserve">sort (and bubble sort) is very fast for small, near-sorted lists </w:t>
        </w:r>
      </w:ins>
      <w:ins w:id="94" w:author="Samuel Flegg" w:date="2025-01-28T10:13:00Z" w16du:dateUtc="2025-01-28T10:13:00Z">
        <w:r w:rsidR="000B20A6">
          <w:t>so I will most likely use this for the leaderboard. Merge sort (and quicksort) are best suited for larger</w:t>
        </w:r>
      </w:ins>
      <w:ins w:id="95" w:author="Samuel Flegg" w:date="2025-01-28T10:14:00Z" w16du:dateUtc="2025-01-28T10:14:00Z">
        <w:r w:rsidR="000B20A6">
          <w:t xml:space="preserve"> lists as they are O(n log n) avg. time complexity. I have chosen merge </w:t>
        </w:r>
      </w:ins>
      <w:ins w:id="96" w:author="Samuel Flegg" w:date="2025-01-28T10:15:00Z" w16du:dateUtc="2025-01-28T10:15:00Z">
        <w:r w:rsidR="000B20A6">
          <w:t>sort</w:t>
        </w:r>
      </w:ins>
      <w:ins w:id="97" w:author="Samuel Flegg" w:date="2025-01-28T10:14:00Z" w16du:dateUtc="2025-01-28T10:14:00Z">
        <w:r w:rsidR="000B20A6">
          <w:t xml:space="preserve"> over quicksort as its worst-case is still O(n log n) whereas quicksort is O(n^</w:t>
        </w:r>
      </w:ins>
      <w:ins w:id="98" w:author="Samuel Flegg" w:date="2025-01-28T10:15:00Z" w16du:dateUtc="2025-01-28T10:15:00Z">
        <w:r w:rsidR="000B20A6">
          <w:t>2).</w:t>
        </w:r>
      </w:ins>
    </w:p>
    <w:p w14:paraId="10699055" w14:textId="77777777" w:rsidR="00FF1BAE" w:rsidRDefault="00FF1BAE" w:rsidP="00FF1BAE">
      <w:pPr>
        <w:pStyle w:val="Heading4"/>
      </w:pPr>
      <w:r>
        <w:t>Bubble</w:t>
      </w:r>
    </w:p>
    <w:p w14:paraId="3CD2D243" w14:textId="77777777" w:rsidR="00FF1BAE" w:rsidRDefault="00FF1BAE" w:rsidP="00FF1BAE">
      <w:r>
        <w:t>Bubble sort involves going to each element and repeatedly swapping it with the element after it if the element after it is smaller. Time complexity O(n^2), space complexity O(1).</w:t>
      </w:r>
    </w:p>
    <w:p w14:paraId="7ED935D1" w14:textId="77777777" w:rsidR="00FF1BAE" w:rsidRDefault="00FF1BAE" w:rsidP="00FF1BAE">
      <w:r>
        <w:rPr>
          <w:noProof/>
        </w:rPr>
        <w:drawing>
          <wp:inline distT="0" distB="0" distL="0" distR="0" wp14:anchorId="7CF50A10" wp14:editId="5F900D68">
            <wp:extent cx="3639058" cy="1267002"/>
            <wp:effectExtent l="0" t="0" r="0" b="9525"/>
            <wp:docPr id="6819208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20841" name="Picture 1" descr="A computer screen shot of a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39058" cy="1267002"/>
                    </a:xfrm>
                    <a:prstGeom prst="rect">
                      <a:avLst/>
                    </a:prstGeom>
                  </pic:spPr>
                </pic:pic>
              </a:graphicData>
            </a:graphic>
          </wp:inline>
        </w:drawing>
      </w:r>
    </w:p>
    <w:p w14:paraId="6DF29F30" w14:textId="77777777" w:rsidR="00FF1BAE" w:rsidRDefault="00FF1BAE" w:rsidP="00FF1BAE">
      <w:pPr>
        <w:pStyle w:val="Heading4"/>
      </w:pPr>
      <w:r>
        <w:t>Insertion</w:t>
      </w:r>
    </w:p>
    <w:p w14:paraId="0FD1F5D8" w14:textId="77777777" w:rsidR="00FF1BAE" w:rsidRDefault="00FF1BAE" w:rsidP="00FF1BAE">
      <w:r>
        <w:t>Insertion sort works by creating a sub-list at the start of the list with initial length 0, and then moving adding each element that is out of the sub-list into the sub-list, placing it in order as this is done, until the sub-list is the entire list and in order. Time complexity O(n^2), space complexity O(1).</w:t>
      </w:r>
    </w:p>
    <w:p w14:paraId="04D10742" w14:textId="77777777" w:rsidR="00FF1BAE" w:rsidRDefault="00FF1BAE" w:rsidP="00FF1BAE">
      <w:r>
        <w:rPr>
          <w:noProof/>
        </w:rPr>
        <w:drawing>
          <wp:inline distT="0" distB="0" distL="0" distR="0" wp14:anchorId="345F49E4" wp14:editId="46A27403">
            <wp:extent cx="4534533" cy="1381318"/>
            <wp:effectExtent l="0" t="0" r="0" b="9525"/>
            <wp:docPr id="2030864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6400" name="Picture 1" descr="A screen shot of a compute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34533" cy="1381318"/>
                    </a:xfrm>
                    <a:prstGeom prst="rect">
                      <a:avLst/>
                    </a:prstGeom>
                  </pic:spPr>
                </pic:pic>
              </a:graphicData>
            </a:graphic>
          </wp:inline>
        </w:drawing>
      </w:r>
      <w:r>
        <w:t xml:space="preserve"> </w:t>
      </w:r>
    </w:p>
    <w:p w14:paraId="621033C2" w14:textId="77777777" w:rsidR="00FF1BAE" w:rsidRDefault="00FF1BAE" w:rsidP="00FF1BAE">
      <w:pPr>
        <w:pStyle w:val="Heading4"/>
      </w:pPr>
      <w:r>
        <w:t>Merge</w:t>
      </w:r>
    </w:p>
    <w:p w14:paraId="229E8FF1" w14:textId="77777777" w:rsidR="00FF1BAE" w:rsidRDefault="00FF1BAE" w:rsidP="00FF1BAE">
      <w:r>
        <w:t>Merge sort works by recursively splitting the list until each list has length one, and then combining each list and placing the elements in order as this is done, until all lists are sorted back into one list. Time complexity O(n log n), space complexity O(n).</w:t>
      </w:r>
    </w:p>
    <w:p w14:paraId="3804CAB2" w14:textId="77777777" w:rsidR="00FF1BAE" w:rsidRDefault="00FF1BAE" w:rsidP="00FF1BAE">
      <w:r>
        <w:rPr>
          <w:noProof/>
        </w:rPr>
        <w:lastRenderedPageBreak/>
        <w:drawing>
          <wp:inline distT="0" distB="0" distL="0" distR="0" wp14:anchorId="61497C2B" wp14:editId="5B2D58BC">
            <wp:extent cx="3286584" cy="4334480"/>
            <wp:effectExtent l="0" t="0" r="9525" b="9525"/>
            <wp:docPr id="822381302" name="Picture 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81302" name="Picture 2" descr="A computer screen shot of a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286584" cy="4334480"/>
                    </a:xfrm>
                    <a:prstGeom prst="rect">
                      <a:avLst/>
                    </a:prstGeom>
                  </pic:spPr>
                </pic:pic>
              </a:graphicData>
            </a:graphic>
          </wp:inline>
        </w:drawing>
      </w:r>
    </w:p>
    <w:p w14:paraId="2AE0E6B5" w14:textId="77777777" w:rsidR="00FF1BAE" w:rsidRDefault="00FF1BAE" w:rsidP="00FF1BAE">
      <w:pPr>
        <w:pStyle w:val="Heading4"/>
      </w:pPr>
      <w:r>
        <w:t>Quick</w:t>
      </w:r>
    </w:p>
    <w:p w14:paraId="10FF71A4" w14:textId="77777777" w:rsidR="00FF1BAE" w:rsidRDefault="00FF1BAE" w:rsidP="00FF1BAE">
      <w:r>
        <w:t>Quicksort works by picking any element of the list as a pivot, and then moving all smaller elements to the left of the pivot and all larger elements to the right of the pivot. Then each side of the pivot is considered as a sub-list and recursively quick sorted, until each sub-list has length one, when the list will be sorted. Time complexity O(n log n), space complexity O(log n).</w:t>
      </w:r>
    </w:p>
    <w:p w14:paraId="32B769C9" w14:textId="77777777" w:rsidR="00FF1BAE" w:rsidRPr="003365A3" w:rsidRDefault="00FF1BAE" w:rsidP="00FF1BAE">
      <w:r>
        <w:rPr>
          <w:noProof/>
        </w:rPr>
        <w:drawing>
          <wp:inline distT="0" distB="0" distL="0" distR="0" wp14:anchorId="75B1F956" wp14:editId="47B75EAA">
            <wp:extent cx="3791479" cy="2638793"/>
            <wp:effectExtent l="0" t="0" r="0" b="9525"/>
            <wp:docPr id="1600869288" name="Picture 3"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69288" name="Picture 3" descr="A computer code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791479" cy="2638793"/>
                    </a:xfrm>
                    <a:prstGeom prst="rect">
                      <a:avLst/>
                    </a:prstGeom>
                  </pic:spPr>
                </pic:pic>
              </a:graphicData>
            </a:graphic>
          </wp:inline>
        </w:drawing>
      </w:r>
    </w:p>
    <w:p w14:paraId="41620941" w14:textId="77777777" w:rsidR="00FF1BAE" w:rsidRDefault="00FF1BAE" w:rsidP="00FF1BAE">
      <w:pPr>
        <w:pStyle w:val="Heading3"/>
      </w:pPr>
      <w:bookmarkStart w:id="99" w:name="_Toc190004452"/>
      <w:r>
        <w:lastRenderedPageBreak/>
        <w:t>Searching Algorithms</w:t>
      </w:r>
      <w:bookmarkEnd w:id="99"/>
    </w:p>
    <w:p w14:paraId="6909D628" w14:textId="77777777" w:rsidR="00FF1BAE" w:rsidRDefault="00FF1BAE" w:rsidP="00FF1BAE">
      <w:pPr>
        <w:rPr>
          <w:ins w:id="100" w:author="Samuel Flegg" w:date="2025-01-28T10:18:00Z" w16du:dateUtc="2025-01-28T10:18:00Z"/>
        </w:rPr>
      </w:pPr>
      <w:r>
        <w:t>A search algorithm finds the position of an element in a list. The 2 I may be using have space complexity of O(1).</w:t>
      </w:r>
    </w:p>
    <w:p w14:paraId="2B6C0CDB" w14:textId="77777777" w:rsidR="000B20A6" w:rsidRDefault="000B20A6" w:rsidP="00FF1BAE">
      <w:pPr>
        <w:rPr>
          <w:ins w:id="101" w:author="Samuel Flegg" w:date="2025-01-28T10:19:00Z" w16du:dateUtc="2025-01-28T10:19:00Z"/>
        </w:rPr>
      </w:pPr>
    </w:p>
    <w:p w14:paraId="1F1FC253" w14:textId="2B58089A" w:rsidR="000B20A6" w:rsidRPr="000A55BB" w:rsidRDefault="000B20A6" w:rsidP="00FF1BAE">
      <w:ins w:id="102" w:author="Samuel Flegg" w:date="2025-01-28T10:19:00Z" w16du:dateUtc="2025-01-28T10:19:00Z">
        <w:r>
          <w:t xml:space="preserve">Linear search is </w:t>
        </w:r>
      </w:ins>
      <w:ins w:id="103" w:author="Samuel Flegg" w:date="2025-01-28T10:20:00Z" w16du:dateUtc="2025-01-28T10:20:00Z">
        <w:r>
          <w:t>best suited for small lists, although I cannot think of a need for this. Binary search is best suited for larger</w:t>
        </w:r>
        <w:r w:rsidR="007C7CDF">
          <w:t xml:space="preserve"> lists, and I will likely use it for searching for users in the saves file.</w:t>
        </w:r>
      </w:ins>
    </w:p>
    <w:p w14:paraId="3969AAAD" w14:textId="77777777" w:rsidR="00FF1BAE" w:rsidRDefault="00FF1BAE" w:rsidP="00FF1BAE">
      <w:pPr>
        <w:pStyle w:val="Heading4"/>
      </w:pPr>
      <w:r>
        <w:t>Linear</w:t>
      </w:r>
    </w:p>
    <w:p w14:paraId="25C58923" w14:textId="77777777" w:rsidR="00FF1BAE" w:rsidRDefault="00FF1BAE" w:rsidP="00FF1BAE">
      <w:r>
        <w:t>Linear search works by starting at position 0 of the list and moving to the next element until it matches the desired element. Time complexity O(n)</w:t>
      </w:r>
    </w:p>
    <w:p w14:paraId="262AD8D6" w14:textId="77777777" w:rsidR="00FF1BAE" w:rsidRDefault="00FF1BAE" w:rsidP="00FF1BAE">
      <w:r>
        <w:rPr>
          <w:noProof/>
        </w:rPr>
        <w:drawing>
          <wp:inline distT="0" distB="0" distL="0" distR="0" wp14:anchorId="60B77480" wp14:editId="78FD3D0B">
            <wp:extent cx="2238687" cy="905001"/>
            <wp:effectExtent l="0" t="0" r="9525" b="9525"/>
            <wp:docPr id="2458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102" name="Picture 24581102"/>
                    <pic:cNvPicPr/>
                  </pic:nvPicPr>
                  <pic:blipFill>
                    <a:blip r:embed="rId31">
                      <a:extLst>
                        <a:ext uri="{28A0092B-C50C-407E-A947-70E740481C1C}">
                          <a14:useLocalDpi xmlns:a14="http://schemas.microsoft.com/office/drawing/2010/main" val="0"/>
                        </a:ext>
                      </a:extLst>
                    </a:blip>
                    <a:stretch>
                      <a:fillRect/>
                    </a:stretch>
                  </pic:blipFill>
                  <pic:spPr>
                    <a:xfrm>
                      <a:off x="0" y="0"/>
                      <a:ext cx="2238687" cy="905001"/>
                    </a:xfrm>
                    <a:prstGeom prst="rect">
                      <a:avLst/>
                    </a:prstGeom>
                  </pic:spPr>
                </pic:pic>
              </a:graphicData>
            </a:graphic>
          </wp:inline>
        </w:drawing>
      </w:r>
    </w:p>
    <w:p w14:paraId="54CD4A68" w14:textId="77777777" w:rsidR="00FF1BAE" w:rsidRDefault="00FF1BAE" w:rsidP="00FF1BAE">
      <w:pPr>
        <w:pStyle w:val="Heading4"/>
      </w:pPr>
      <w:r>
        <w:t>Binary</w:t>
      </w:r>
    </w:p>
    <w:p w14:paraId="62AC4841" w14:textId="1E3B6CD5" w:rsidR="00FF1BAE" w:rsidRDefault="00FF1BAE" w:rsidP="00FF1BAE">
      <w:r>
        <w:t xml:space="preserve">Binary search works by repeatedly splitting an ordered list. It starts by looking at the middle of the list. If the element is found, the middle of the list is its position. If the element being looked at is lower than the desired element (assuming the list is ordered smallest to largest), then </w:t>
      </w:r>
      <w:del w:id="104" w:author="Samuel Flegg" w:date="2025-01-28T10:15:00Z" w16du:dateUtc="2025-01-28T10:15:00Z">
        <w:r w:rsidDel="000B20A6">
          <w:delText>its</w:delText>
        </w:r>
      </w:del>
      <w:ins w:id="105" w:author="Samuel Flegg" w:date="2025-01-28T10:15:00Z" w16du:dateUtc="2025-01-28T10:15:00Z">
        <w:r w:rsidR="000B20A6">
          <w:t>it</w:t>
        </w:r>
      </w:ins>
      <w:r>
        <w:t xml:space="preserve"> considers everything to the right of the list as a sub-list (using low and high points), and then repeats the process. Time complexity O(log n).</w:t>
      </w:r>
    </w:p>
    <w:p w14:paraId="065CC29A" w14:textId="77777777" w:rsidR="00FF1BAE" w:rsidRDefault="00FF1BAE" w:rsidP="00FF1BAE">
      <w:r>
        <w:rPr>
          <w:noProof/>
        </w:rPr>
        <w:drawing>
          <wp:inline distT="0" distB="0" distL="0" distR="0" wp14:anchorId="261BDA71" wp14:editId="1597D5E1">
            <wp:extent cx="2953162" cy="1876687"/>
            <wp:effectExtent l="0" t="0" r="0" b="9525"/>
            <wp:docPr id="43546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69549" name="Picture 435469549"/>
                    <pic:cNvPicPr/>
                  </pic:nvPicPr>
                  <pic:blipFill>
                    <a:blip r:embed="rId32">
                      <a:extLst>
                        <a:ext uri="{28A0092B-C50C-407E-A947-70E740481C1C}">
                          <a14:useLocalDpi xmlns:a14="http://schemas.microsoft.com/office/drawing/2010/main" val="0"/>
                        </a:ext>
                      </a:extLst>
                    </a:blip>
                    <a:stretch>
                      <a:fillRect/>
                    </a:stretch>
                  </pic:blipFill>
                  <pic:spPr>
                    <a:xfrm>
                      <a:off x="0" y="0"/>
                      <a:ext cx="2953162" cy="1876687"/>
                    </a:xfrm>
                    <a:prstGeom prst="rect">
                      <a:avLst/>
                    </a:prstGeom>
                  </pic:spPr>
                </pic:pic>
              </a:graphicData>
            </a:graphic>
          </wp:inline>
        </w:drawing>
      </w:r>
    </w:p>
    <w:p w14:paraId="2FA25162" w14:textId="77777777" w:rsidR="00FF1BAE" w:rsidRPr="007474A7" w:rsidRDefault="00FF1BAE" w:rsidP="00FF1BAE">
      <w:pPr>
        <w:pStyle w:val="Heading3"/>
      </w:pPr>
      <w:bookmarkStart w:id="106" w:name="_Toc190004453"/>
      <w:r>
        <w:t>Cube Algorithms</w:t>
      </w:r>
      <w:bookmarkEnd w:id="106"/>
    </w:p>
    <w:p w14:paraId="0118E25D" w14:textId="77777777" w:rsidR="00FF1BAE" w:rsidRDefault="00FF1BAE" w:rsidP="00FF1BAE">
      <w:pPr>
        <w:pStyle w:val="Heading4"/>
      </w:pPr>
      <w:r>
        <w:t>Image</w:t>
      </w:r>
    </w:p>
    <w:p w14:paraId="32B0C162" w14:textId="77777777" w:rsidR="00FF1BAE" w:rsidRDefault="00FF1BAE" w:rsidP="00FF1BAE">
      <w:r>
        <w:t>I will need to have an algorithm to create the image of cube. It may draw the cube as well, or if it does not it will return the image of it. I will decide which it does when I have started developing my program and have a better idea of how it will work, although I imagine it will work via return. The image will be gotten by drawing each individual square on the cube onto a surface, with their colour being dictated by a 3d array.</w:t>
      </w:r>
    </w:p>
    <w:p w14:paraId="41F79DE6" w14:textId="77777777" w:rsidR="00FF1BAE" w:rsidRDefault="00FF1BAE" w:rsidP="00FF1BAE">
      <w:pPr>
        <w:pStyle w:val="Heading4"/>
      </w:pPr>
      <w:r>
        <w:t>Turns</w:t>
      </w:r>
    </w:p>
    <w:p w14:paraId="537168F7" w14:textId="3392030A" w:rsidR="00FF1BAE" w:rsidRDefault="00FF1BAE" w:rsidP="00FF1BAE">
      <w:r>
        <w:t xml:space="preserve">When the user inputs their move I will need to have a function to process this. It will need to update a 3d array that stores the cube’s state, correctly swapping or maintaining the colour </w:t>
      </w:r>
      <w:r>
        <w:lastRenderedPageBreak/>
        <w:t>stored in each position. I may use the numpy library to help with this, as it has many functions for working with a</w:t>
      </w:r>
      <w:r w:rsidR="00757C30">
        <w:t>rrays</w:t>
      </w:r>
      <w:r w:rsidR="00AD0E7E">
        <w:t>, which</w:t>
      </w:r>
      <w:r>
        <w:t xml:space="preserve"> </w:t>
      </w:r>
      <w:r w:rsidR="00AD0E7E">
        <w:t xml:space="preserve">my </w:t>
      </w:r>
      <w:r>
        <w:t>Rubik’s cube</w:t>
      </w:r>
      <w:r w:rsidR="00AD0E7E">
        <w:t xml:space="preserve"> will use</w:t>
      </w:r>
      <w:r>
        <w:t>.</w:t>
      </w:r>
    </w:p>
    <w:p w14:paraId="2A8E4082" w14:textId="77777777" w:rsidR="00EA506F" w:rsidRDefault="00EA506F" w:rsidP="00FF1BAE"/>
    <w:p w14:paraId="43903E5F" w14:textId="77777777" w:rsidR="00EA506F" w:rsidRDefault="00EA506F" w:rsidP="00EA506F">
      <w:pPr>
        <w:pStyle w:val="Heading4"/>
      </w:pPr>
      <w:r>
        <w:t>Rotations</w:t>
      </w:r>
    </w:p>
    <w:p w14:paraId="0FB58ABF" w14:textId="77777777" w:rsidR="00EA506F" w:rsidRPr="00A13D9F" w:rsidRDefault="00EA506F" w:rsidP="00EA506F">
      <w:r>
        <w:t>When the user inputs a rotation the cube array needs to be updated so that each face is moved to do this rotation. However, it needs to appear to the user as the cube is unchanged, and that they are simply looking at a different part. The turns function may be useful for this, although I will have to ensure there is nothing to indicate to the user that the turns function has been used (e.g. if the number of moves is recorded, this should not be updated)</w:t>
      </w:r>
    </w:p>
    <w:p w14:paraId="29509940" w14:textId="77777777" w:rsidR="00EA506F" w:rsidRDefault="00EA506F" w:rsidP="00FF1BAE"/>
    <w:p w14:paraId="40D4BD2C" w14:textId="77777777" w:rsidR="00FF1BAE" w:rsidRDefault="00FF1BAE" w:rsidP="00FF1BAE">
      <w:pPr>
        <w:pStyle w:val="Heading4"/>
      </w:pPr>
      <w:r>
        <w:t>Scramble</w:t>
      </w:r>
    </w:p>
    <w:p w14:paraId="3C6A1AF9" w14:textId="4142B00D" w:rsidR="00FF1BAE" w:rsidRPr="00361564" w:rsidRDefault="00FF1BAE" w:rsidP="00FF1BAE">
      <w:r>
        <w:t xml:space="preserve">There should be a function that randomises the cube state to provide a cube for the user to solve. As such, the scramble function should also ensure the cube state produced is one that is possible to solve. </w:t>
      </w:r>
      <w:r w:rsidR="00527ACA">
        <w:t xml:space="preserve">I will use </w:t>
      </w:r>
      <w:r w:rsidR="003776F6">
        <w:t xml:space="preserve">a series of turns to scramble the cube to </w:t>
      </w:r>
      <w:r w:rsidR="00685007">
        <w:t xml:space="preserve">ensure that the cube is possible to solve as </w:t>
      </w:r>
      <w:del w:id="107" w:author="Samuel Flegg" w:date="2025-01-28T10:21:00Z" w16du:dateUtc="2025-01-28T10:21:00Z">
        <w:r w:rsidR="00685007" w:rsidDel="007C7CDF">
          <w:delText>simply  undoing</w:delText>
        </w:r>
      </w:del>
      <w:ins w:id="108" w:author="Samuel Flegg" w:date="2025-01-28T10:21:00Z" w16du:dateUtc="2025-01-28T10:21:00Z">
        <w:r w:rsidR="007C7CDF">
          <w:t>simply undoing</w:t>
        </w:r>
      </w:ins>
      <w:r w:rsidR="00685007">
        <w:t xml:space="preserve"> each turn would solve the cube</w:t>
      </w:r>
      <w:r w:rsidR="00172D6E">
        <w:t xml:space="preserve">. </w:t>
      </w:r>
      <w:r>
        <w:t>This will likely utilise the random library to help ensure the cube state produced is truly random and not biased by me.</w:t>
      </w:r>
    </w:p>
    <w:p w14:paraId="4D99A211" w14:textId="77777777" w:rsidR="00FF1BAE" w:rsidRDefault="00FF1BAE" w:rsidP="00FF1BAE">
      <w:pPr>
        <w:pStyle w:val="Heading4"/>
      </w:pPr>
      <w:r>
        <w:t>Solver</w:t>
      </w:r>
    </w:p>
    <w:p w14:paraId="19EB3753" w14:textId="77777777" w:rsidR="00FF1BAE" w:rsidRDefault="00FF1BAE" w:rsidP="00FF1BAE">
      <w:r>
        <w:t xml:space="preserve">The program is also meant is also meant to have a solver. After some research I have found the best method for this is likely a long algorithm consisting of many if statements that is run repeatedly until the cube is solved. However, this would take a long time and be tedious to implement. As such, I may initially use a stack consisting of every move the user has done and what moves were done to scramble the cube, and then I could pop elements from the stack and do the opposite of them to solve the cube. This method would be inefficient and may take much longer to solve the cube than required, but it would be a lot easier to implement initially, and I could look into implementing the ‘proper’ algorithm in later versions. </w:t>
      </w:r>
    </w:p>
    <w:p w14:paraId="6FB63A20" w14:textId="77777777" w:rsidR="00FF1BAE" w:rsidRDefault="00FF1BAE" w:rsidP="00FF1BAE">
      <w:pPr>
        <w:pStyle w:val="Heading4"/>
      </w:pPr>
      <w:r>
        <w:t>Hints</w:t>
      </w:r>
    </w:p>
    <w:p w14:paraId="3CE0C8B3" w14:textId="77777777" w:rsidR="00FF1BAE" w:rsidRDefault="00FF1BAE" w:rsidP="00FF1BAE">
      <w:r>
        <w:t>The hint function may be able to utilise the solver and simply get the next move from that function, although this may require editing the solve function slightly to allow a single move to be gotten.</w:t>
      </w:r>
    </w:p>
    <w:p w14:paraId="1680443C" w14:textId="77777777" w:rsidR="00FF1BAE" w:rsidRDefault="00FF1BAE" w:rsidP="00FF1BAE">
      <w:pPr>
        <w:pStyle w:val="Heading4"/>
      </w:pPr>
      <w:r>
        <w:t>Timer</w:t>
      </w:r>
    </w:p>
    <w:p w14:paraId="51C67708" w14:textId="38421773" w:rsidR="00FF1BAE" w:rsidRDefault="00FF1BAE" w:rsidP="00FF1BAE">
      <w:r>
        <w:t xml:space="preserve">The timer needs to be automatically triggered when the users </w:t>
      </w:r>
      <w:del w:id="109" w:author="Samuel Flegg" w:date="2025-01-28T10:21:00Z" w16du:dateUtc="2025-01-28T10:21:00Z">
        <w:r w:rsidDel="007C7CDF">
          <w:delText>starts</w:delText>
        </w:r>
      </w:del>
      <w:ins w:id="110" w:author="Samuel Flegg" w:date="2025-01-28T10:21:00Z" w16du:dateUtc="2025-01-28T10:21:00Z">
        <w:r w:rsidR="007C7CDF">
          <w:t>start</w:t>
        </w:r>
      </w:ins>
      <w:r>
        <w:t>, although starting could be defined as either when the scramble function finishes or when the user makes their first move. I believe it would be easier to start the timer when the scramble function finishes so this is what I will do initially, however the World Cube Association allows contestants some time to inspect the cube scramble before they must start solving it, so I believe the correct thing to do would be to start the timer when the user makes their first move. As such I will endeavour to implement this in my later versions.</w:t>
      </w:r>
      <w:r w:rsidR="00794F53">
        <w:t xml:space="preserve"> However, this may not be something that is </w:t>
      </w:r>
      <w:r w:rsidR="007F545D">
        <w:t xml:space="preserve">appropriate </w:t>
      </w:r>
      <w:del w:id="111" w:author="Samuel Flegg" w:date="2025-01-28T10:21:00Z" w16du:dateUtc="2025-01-28T10:21:00Z">
        <w:r w:rsidR="007F545D" w:rsidDel="007C7CDF">
          <w:delText>toimplement</w:delText>
        </w:r>
      </w:del>
      <w:ins w:id="112" w:author="Samuel Flegg" w:date="2025-01-28T10:21:00Z" w16du:dateUtc="2025-01-28T10:21:00Z">
        <w:r w:rsidR="007C7CDF">
          <w:t>to implement</w:t>
        </w:r>
      </w:ins>
      <w:r w:rsidR="007F545D">
        <w:t xml:space="preserve"> in the timer itself, and instead the automatic starts and stops may be managed by a different section of code. </w:t>
      </w:r>
      <w:r w:rsidR="00D74A64">
        <w:t>The timer itself needs to manage creating a timestamp of when the timer is started, and trac</w:t>
      </w:r>
      <w:r w:rsidR="007A640E">
        <w:t xml:space="preserve">king the amount of time passed since then, and </w:t>
      </w:r>
      <w:r w:rsidR="00F25614">
        <w:t>stopping the timer when required.</w:t>
      </w:r>
    </w:p>
    <w:p w14:paraId="45D14174" w14:textId="77777777" w:rsidR="00FF1BAE" w:rsidRDefault="00FF1BAE" w:rsidP="00FF1BAE">
      <w:pPr>
        <w:pStyle w:val="Heading4"/>
      </w:pPr>
      <w:r>
        <w:lastRenderedPageBreak/>
        <w:t>Leaderboard</w:t>
      </w:r>
    </w:p>
    <w:p w14:paraId="07C8C6ED" w14:textId="77777777" w:rsidR="00FF1BAE" w:rsidRDefault="00FF1BAE" w:rsidP="00FF1BAE">
      <w:r>
        <w:t xml:space="preserve">The leaderboard function will need to check all users solves to sort them from quickest to slowest, and check if they are eligible to be on the leaderboard (they mustn’t have used the solve or hint feature). As more and more solves are recorded the time taken to do this will increase, potentially eventually taking an unreasonable amount of time. As such, I will create a sorted list of the top ten quickest eligible solves (which may be changed to a leaderboard of every solve in a later version) which every solve will be checked against at the time of solve to see if the list needs to be updated. This way loading the leaderboard will take the same amount of time regardless of how many users solves there are as all that needs to be done is a list must be loaded. </w:t>
      </w:r>
    </w:p>
    <w:p w14:paraId="3C842606" w14:textId="77777777" w:rsidR="00FF1BAE" w:rsidRDefault="00FF1BAE" w:rsidP="00FF1BAE">
      <w:pPr>
        <w:pStyle w:val="Heading4"/>
      </w:pPr>
      <w:r>
        <w:t>Login</w:t>
      </w:r>
    </w:p>
    <w:p w14:paraId="34B3894D" w14:textId="77777777" w:rsidR="00FF1BAE" w:rsidRDefault="00FF1BAE" w:rsidP="00FF1BAE">
      <w:r>
        <w:t>A login system must also be implemented to manage users and their associated data. From some of my previous coding projects I have a premade login system which I can import and utilise instead of creating another login system. However, this login system is far from perfect, so in my later versions of the project I may improve this login system or simply find a better one.</w:t>
      </w:r>
    </w:p>
    <w:p w14:paraId="66A70FA2" w14:textId="77777777" w:rsidR="00FF1BAE" w:rsidRDefault="00FF1BAE" w:rsidP="00FF1BAE">
      <w:r>
        <w:t>Initially I will use my premade one which will call a function with a username as a parameter, so I will need to create user system that has an appropriate function to load the user’s data into the program and will store the user’s game related data, as my login system only handles login data.</w:t>
      </w:r>
    </w:p>
    <w:p w14:paraId="320FB0B0" w14:textId="77777777" w:rsidR="00FF1BAE" w:rsidRDefault="00FF1BAE" w:rsidP="00FF1BAE">
      <w:pPr>
        <w:pStyle w:val="Heading4"/>
      </w:pPr>
      <w:r>
        <w:t>Guide</w:t>
      </w:r>
    </w:p>
    <w:p w14:paraId="1EFA2CED" w14:textId="77777777" w:rsidR="00FF1BAE" w:rsidRDefault="00FF1BAE" w:rsidP="00FF1BAE">
      <w:r>
        <w:t>The program will require a guide to instruct users on how to use the cube. To achieve this, I will get the image a default cube by reusing the function for getting the actual used cubes image and then add arrows to the image to show what turns and rotations will be done for corresponding key presses.</w:t>
      </w:r>
    </w:p>
    <w:p w14:paraId="7E9A4388" w14:textId="77777777" w:rsidR="00FF1BAE" w:rsidRDefault="00FF1BAE" w:rsidP="00FF1BAE">
      <w:pPr>
        <w:pStyle w:val="Heading4"/>
      </w:pPr>
      <w:r>
        <w:t>Save</w:t>
      </w:r>
    </w:p>
    <w:p w14:paraId="7F1DA486" w14:textId="77777777" w:rsidR="00FF1BAE" w:rsidRDefault="00FF1BAE" w:rsidP="00FF1BAE">
      <w:r>
        <w:t>A save function should save users progress so that they may return to a solve they are in the middle of if they have to leave for any reason/they run into any computer problems. The save function should run automatically, and not run to often so as to not cause performance issues. To do this I may use threading to allow the save function to run (and sleep) in the background so as to allow the main program to run uninterrupted.</w:t>
      </w:r>
    </w:p>
    <w:p w14:paraId="2F3DAD14" w14:textId="5519B5FF" w:rsidR="00FF1BAE" w:rsidRDefault="00FF1BAE" w:rsidP="00FF1BAE">
      <w:pPr>
        <w:pStyle w:val="Heading4"/>
      </w:pPr>
      <w:r>
        <w:t>Game history</w:t>
      </w:r>
    </w:p>
    <w:p w14:paraId="6C25B09B" w14:textId="77777777" w:rsidR="00FF1BAE" w:rsidRPr="00A14C92" w:rsidRDefault="00FF1BAE" w:rsidP="00FF1BAE">
      <w:r>
        <w:t>There should be a game history function to allow users to see their past games and progress. This must get data from a user’s data file and parse it out to display data about past games in a manner the user understands. This therefore also necessitates saving data about every attempted solve, which will require getting the time taken, moves taken, cube state (which will be a 3d array), and possibly the original scramble.</w:t>
      </w:r>
    </w:p>
    <w:p w14:paraId="2F1AC180" w14:textId="77777777" w:rsidR="00CB6F08" w:rsidRPr="00CB6F08" w:rsidRDefault="00CB6F08" w:rsidP="00CB6F08"/>
    <w:p w14:paraId="2FCB2847" w14:textId="77777777" w:rsidR="009103A0" w:rsidRDefault="009103A0" w:rsidP="009103A0">
      <w:pPr>
        <w:pStyle w:val="Heading2"/>
      </w:pPr>
      <w:bookmarkStart w:id="113" w:name="_Toc190004454"/>
      <w:r>
        <w:t>Useability Features</w:t>
      </w:r>
      <w:bookmarkEnd w:id="113"/>
    </w:p>
    <w:p w14:paraId="1FD4FDD7" w14:textId="77777777" w:rsidR="009103A0" w:rsidRDefault="009103A0" w:rsidP="009103A0">
      <w:r>
        <w:t>Useability features are important to ensure the game is fun and accessible to everyone. If users have to spend too long learning how to use the program, they may get bored and stop using the program, or have servery decreased enjoyment.</w:t>
      </w:r>
    </w:p>
    <w:p w14:paraId="491AF6F9" w14:textId="77777777" w:rsidR="009103A0" w:rsidRDefault="009103A0" w:rsidP="009103A0"/>
    <w:p w14:paraId="2A818E71" w14:textId="77777777" w:rsidR="009103A0" w:rsidRDefault="009103A0" w:rsidP="009103A0">
      <w:r>
        <w:lastRenderedPageBreak/>
        <w:t xml:space="preserve">As such, I will be using simple keyboard controls for the main part of the game, as this is the simplest and most accessible method of interaction for many inputs, and unlikely to prevent anyone from being able to play or causing any confusion. </w:t>
      </w:r>
    </w:p>
    <w:p w14:paraId="474252AD" w14:textId="77777777" w:rsidR="009103A0" w:rsidRDefault="009103A0" w:rsidP="009103A0"/>
    <w:p w14:paraId="2D043A2C" w14:textId="0CCC87C3" w:rsidR="009103A0" w:rsidRDefault="009103A0" w:rsidP="009103A0">
      <w:r>
        <w:t>I will also be utilising simple point and click navigation of the program and large, sometimes graphical, buttons, are these are also simple to understand, and point and click navigation is the standard that most people will be familiar with.</w:t>
      </w:r>
    </w:p>
    <w:p w14:paraId="77EA4C9A" w14:textId="77777777" w:rsidR="009103A0" w:rsidRDefault="009103A0" w:rsidP="009103A0"/>
    <w:p w14:paraId="2BD915C1" w14:textId="77777777" w:rsidR="00A81716" w:rsidRPr="005451DC" w:rsidRDefault="00A81716" w:rsidP="00A81716">
      <w:pPr>
        <w:pStyle w:val="Heading2"/>
      </w:pPr>
      <w:bookmarkStart w:id="114" w:name="_Toc190004455"/>
      <w:r>
        <w:t>Data and Variables</w:t>
      </w:r>
      <w:bookmarkEnd w:id="114"/>
    </w:p>
    <w:tbl>
      <w:tblPr>
        <w:tblStyle w:val="TableGrid"/>
        <w:tblW w:w="0" w:type="auto"/>
        <w:tblLook w:val="04A0" w:firstRow="1" w:lastRow="0" w:firstColumn="1" w:lastColumn="0" w:noHBand="0" w:noVBand="1"/>
        <w:tblPrChange w:id="115" w:author="Samuel Flegg" w:date="2025-01-28T10:21:00Z" w16du:dateUtc="2025-01-28T10:21: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1322"/>
        <w:gridCol w:w="2451"/>
        <w:gridCol w:w="1602"/>
        <w:gridCol w:w="3641"/>
        <w:tblGridChange w:id="116">
          <w:tblGrid>
            <w:gridCol w:w="1322"/>
            <w:gridCol w:w="2451"/>
            <w:gridCol w:w="1602"/>
            <w:gridCol w:w="3641"/>
          </w:tblGrid>
        </w:tblGridChange>
      </w:tblGrid>
      <w:tr w:rsidR="00A81716" w14:paraId="0D26459D" w14:textId="77777777" w:rsidTr="007C7CDF">
        <w:tc>
          <w:tcPr>
            <w:tcW w:w="1322" w:type="dxa"/>
            <w:tcPrChange w:id="117" w:author="Samuel Flegg" w:date="2025-01-28T10:21:00Z" w16du:dateUtc="2025-01-28T10:21:00Z">
              <w:tcPr>
                <w:tcW w:w="1322" w:type="dxa"/>
              </w:tcPr>
            </w:tcPrChange>
          </w:tcPr>
          <w:p w14:paraId="42244E87" w14:textId="77777777" w:rsidR="00A81716" w:rsidRDefault="00A81716" w:rsidP="00B049FA">
            <w:r>
              <w:t>Variable Name</w:t>
            </w:r>
          </w:p>
        </w:tc>
        <w:tc>
          <w:tcPr>
            <w:tcW w:w="2451" w:type="dxa"/>
            <w:tcPrChange w:id="118" w:author="Samuel Flegg" w:date="2025-01-28T10:21:00Z" w16du:dateUtc="2025-01-28T10:21:00Z">
              <w:tcPr>
                <w:tcW w:w="2451" w:type="dxa"/>
              </w:tcPr>
            </w:tcPrChange>
          </w:tcPr>
          <w:p w14:paraId="05E55A7A" w14:textId="77777777" w:rsidR="00A81716" w:rsidRDefault="00A81716" w:rsidP="00B049FA">
            <w:r>
              <w:t>Type</w:t>
            </w:r>
          </w:p>
        </w:tc>
        <w:tc>
          <w:tcPr>
            <w:tcW w:w="1602" w:type="dxa"/>
            <w:tcPrChange w:id="119" w:author="Samuel Flegg" w:date="2025-01-28T10:21:00Z" w16du:dateUtc="2025-01-28T10:21:00Z">
              <w:tcPr>
                <w:tcW w:w="1602" w:type="dxa"/>
              </w:tcPr>
            </w:tcPrChange>
          </w:tcPr>
          <w:p w14:paraId="4ACCAE18" w14:textId="77777777" w:rsidR="00A81716" w:rsidRDefault="00A81716" w:rsidP="00B049FA">
            <w:r>
              <w:t>Description</w:t>
            </w:r>
          </w:p>
        </w:tc>
        <w:tc>
          <w:tcPr>
            <w:tcW w:w="3641" w:type="dxa"/>
            <w:tcPrChange w:id="120" w:author="Samuel Flegg" w:date="2025-01-28T10:21:00Z" w16du:dateUtc="2025-01-28T10:21:00Z">
              <w:tcPr>
                <w:tcW w:w="3641" w:type="dxa"/>
              </w:tcPr>
            </w:tcPrChange>
          </w:tcPr>
          <w:p w14:paraId="293FBC44" w14:textId="77777777" w:rsidR="00A81716" w:rsidRDefault="00A81716" w:rsidP="00B049FA">
            <w:r>
              <w:t>Sample</w:t>
            </w:r>
          </w:p>
        </w:tc>
      </w:tr>
      <w:tr w:rsidR="00A81716" w14:paraId="649B16E8" w14:textId="77777777" w:rsidTr="007C7CDF">
        <w:tc>
          <w:tcPr>
            <w:tcW w:w="1322" w:type="dxa"/>
            <w:tcPrChange w:id="121" w:author="Samuel Flegg" w:date="2025-01-28T10:21:00Z" w16du:dateUtc="2025-01-28T10:21:00Z">
              <w:tcPr>
                <w:tcW w:w="1322" w:type="dxa"/>
              </w:tcPr>
            </w:tcPrChange>
          </w:tcPr>
          <w:p w14:paraId="10494166" w14:textId="77777777" w:rsidR="00A81716" w:rsidRDefault="00A81716" w:rsidP="00B049FA">
            <w:r>
              <w:t>width</w:t>
            </w:r>
          </w:p>
        </w:tc>
        <w:tc>
          <w:tcPr>
            <w:tcW w:w="2451" w:type="dxa"/>
            <w:tcPrChange w:id="122" w:author="Samuel Flegg" w:date="2025-01-28T10:21:00Z" w16du:dateUtc="2025-01-28T10:21:00Z">
              <w:tcPr>
                <w:tcW w:w="2451" w:type="dxa"/>
              </w:tcPr>
            </w:tcPrChange>
          </w:tcPr>
          <w:p w14:paraId="655EA3B8" w14:textId="77777777" w:rsidR="00A81716" w:rsidRDefault="00A81716" w:rsidP="00B049FA">
            <w:r>
              <w:t>Int</w:t>
            </w:r>
          </w:p>
        </w:tc>
        <w:tc>
          <w:tcPr>
            <w:tcW w:w="1602" w:type="dxa"/>
            <w:tcPrChange w:id="123" w:author="Samuel Flegg" w:date="2025-01-28T10:21:00Z" w16du:dateUtc="2025-01-28T10:21:00Z">
              <w:tcPr>
                <w:tcW w:w="1602" w:type="dxa"/>
              </w:tcPr>
            </w:tcPrChange>
          </w:tcPr>
          <w:p w14:paraId="7ABBB67D" w14:textId="77777777" w:rsidR="00A81716" w:rsidRDefault="00A81716" w:rsidP="00B049FA">
            <w:r>
              <w:t>The screen width, useful for creating the game window and positioning elements to be placed on it</w:t>
            </w:r>
          </w:p>
        </w:tc>
        <w:tc>
          <w:tcPr>
            <w:tcW w:w="3641" w:type="dxa"/>
            <w:tcPrChange w:id="124" w:author="Samuel Flegg" w:date="2025-01-28T10:21:00Z" w16du:dateUtc="2025-01-28T10:21:00Z">
              <w:tcPr>
                <w:tcW w:w="3641" w:type="dxa"/>
              </w:tcPr>
            </w:tcPrChange>
          </w:tcPr>
          <w:p w14:paraId="0E54C1CA" w14:textId="77777777" w:rsidR="00A81716" w:rsidRDefault="00A81716" w:rsidP="00B049FA">
            <w:r>
              <w:t>1600</w:t>
            </w:r>
          </w:p>
        </w:tc>
      </w:tr>
      <w:tr w:rsidR="00A81716" w14:paraId="12222A30" w14:textId="77777777" w:rsidTr="007C7CDF">
        <w:tc>
          <w:tcPr>
            <w:tcW w:w="1322" w:type="dxa"/>
            <w:tcPrChange w:id="125" w:author="Samuel Flegg" w:date="2025-01-28T10:21:00Z" w16du:dateUtc="2025-01-28T10:21:00Z">
              <w:tcPr>
                <w:tcW w:w="1322" w:type="dxa"/>
              </w:tcPr>
            </w:tcPrChange>
          </w:tcPr>
          <w:p w14:paraId="2CCAA8C9" w14:textId="77777777" w:rsidR="00A81716" w:rsidRDefault="00A81716" w:rsidP="00B049FA">
            <w:r>
              <w:t>height</w:t>
            </w:r>
          </w:p>
        </w:tc>
        <w:tc>
          <w:tcPr>
            <w:tcW w:w="2451" w:type="dxa"/>
            <w:tcPrChange w:id="126" w:author="Samuel Flegg" w:date="2025-01-28T10:21:00Z" w16du:dateUtc="2025-01-28T10:21:00Z">
              <w:tcPr>
                <w:tcW w:w="2451" w:type="dxa"/>
              </w:tcPr>
            </w:tcPrChange>
          </w:tcPr>
          <w:p w14:paraId="75B9ED13" w14:textId="77777777" w:rsidR="00A81716" w:rsidRDefault="00A81716" w:rsidP="00B049FA">
            <w:r>
              <w:t>Int</w:t>
            </w:r>
          </w:p>
        </w:tc>
        <w:tc>
          <w:tcPr>
            <w:tcW w:w="1602" w:type="dxa"/>
            <w:tcPrChange w:id="127" w:author="Samuel Flegg" w:date="2025-01-28T10:21:00Z" w16du:dateUtc="2025-01-28T10:21:00Z">
              <w:tcPr>
                <w:tcW w:w="1602" w:type="dxa"/>
              </w:tcPr>
            </w:tcPrChange>
          </w:tcPr>
          <w:p w14:paraId="78C8EBBC" w14:textId="77777777" w:rsidR="00A81716" w:rsidRDefault="00A81716" w:rsidP="00B049FA">
            <w:r>
              <w:t>The screen width, useful for creating the game window and positioning elements to be placed on it</w:t>
            </w:r>
          </w:p>
        </w:tc>
        <w:tc>
          <w:tcPr>
            <w:tcW w:w="3641" w:type="dxa"/>
            <w:tcPrChange w:id="128" w:author="Samuel Flegg" w:date="2025-01-28T10:21:00Z" w16du:dateUtc="2025-01-28T10:21:00Z">
              <w:tcPr>
                <w:tcW w:w="3641" w:type="dxa"/>
              </w:tcPr>
            </w:tcPrChange>
          </w:tcPr>
          <w:p w14:paraId="4F08729F" w14:textId="77777777" w:rsidR="00A81716" w:rsidRDefault="00A81716" w:rsidP="00B049FA">
            <w:r>
              <w:t>900</w:t>
            </w:r>
          </w:p>
        </w:tc>
      </w:tr>
      <w:tr w:rsidR="00A81716" w14:paraId="77FDB75F" w14:textId="77777777" w:rsidTr="007C7CDF">
        <w:tc>
          <w:tcPr>
            <w:tcW w:w="1322" w:type="dxa"/>
            <w:tcPrChange w:id="129" w:author="Samuel Flegg" w:date="2025-01-28T10:21:00Z" w16du:dateUtc="2025-01-28T10:21:00Z">
              <w:tcPr>
                <w:tcW w:w="1322" w:type="dxa"/>
              </w:tcPr>
            </w:tcPrChange>
          </w:tcPr>
          <w:p w14:paraId="43B9208B" w14:textId="77777777" w:rsidR="00A81716" w:rsidRDefault="00A81716" w:rsidP="00B049FA">
            <w:r>
              <w:t>screen</w:t>
            </w:r>
          </w:p>
        </w:tc>
        <w:tc>
          <w:tcPr>
            <w:tcW w:w="2451" w:type="dxa"/>
            <w:tcPrChange w:id="130" w:author="Samuel Flegg" w:date="2025-01-28T10:21:00Z" w16du:dateUtc="2025-01-28T10:21:00Z">
              <w:tcPr>
                <w:tcW w:w="2451" w:type="dxa"/>
              </w:tcPr>
            </w:tcPrChange>
          </w:tcPr>
          <w:p w14:paraId="30225BAC" w14:textId="77777777" w:rsidR="00A81716" w:rsidRDefault="00A81716" w:rsidP="00B049FA">
            <w:r>
              <w:t>Pygame.Surface</w:t>
            </w:r>
          </w:p>
        </w:tc>
        <w:tc>
          <w:tcPr>
            <w:tcW w:w="1602" w:type="dxa"/>
            <w:tcPrChange w:id="131" w:author="Samuel Flegg" w:date="2025-01-28T10:21:00Z" w16du:dateUtc="2025-01-28T10:21:00Z">
              <w:tcPr>
                <w:tcW w:w="1602" w:type="dxa"/>
              </w:tcPr>
            </w:tcPrChange>
          </w:tcPr>
          <w:p w14:paraId="3123B3E5" w14:textId="77777777" w:rsidR="00A81716" w:rsidRDefault="00A81716" w:rsidP="00B049FA">
            <w:r>
              <w:t>The displayed screen on which every item to be displayed must be placed</w:t>
            </w:r>
          </w:p>
        </w:tc>
        <w:tc>
          <w:tcPr>
            <w:tcW w:w="3641" w:type="dxa"/>
            <w:tcPrChange w:id="132" w:author="Samuel Flegg" w:date="2025-01-28T10:21:00Z" w16du:dateUtc="2025-01-28T10:21:00Z">
              <w:tcPr>
                <w:tcW w:w="3641" w:type="dxa"/>
              </w:tcPr>
            </w:tcPrChange>
          </w:tcPr>
          <w:p w14:paraId="41B92CEF" w14:textId="77777777" w:rsidR="00A81716" w:rsidRDefault="00A81716" w:rsidP="00B049FA">
            <w:r>
              <w:t>N/a</w:t>
            </w:r>
          </w:p>
        </w:tc>
      </w:tr>
      <w:tr w:rsidR="00A81716" w14:paraId="3F80B0BA" w14:textId="77777777" w:rsidTr="007C7CDF">
        <w:tc>
          <w:tcPr>
            <w:tcW w:w="1322" w:type="dxa"/>
            <w:tcPrChange w:id="133" w:author="Samuel Flegg" w:date="2025-01-28T10:21:00Z" w16du:dateUtc="2025-01-28T10:21:00Z">
              <w:tcPr>
                <w:tcW w:w="1322" w:type="dxa"/>
              </w:tcPr>
            </w:tcPrChange>
          </w:tcPr>
          <w:p w14:paraId="5B709C97" w14:textId="77777777" w:rsidR="00A81716" w:rsidRDefault="00A81716" w:rsidP="00B049FA">
            <w:r>
              <w:lastRenderedPageBreak/>
              <w:t>used_cube</w:t>
            </w:r>
          </w:p>
        </w:tc>
        <w:tc>
          <w:tcPr>
            <w:tcW w:w="2451" w:type="dxa"/>
            <w:tcPrChange w:id="134" w:author="Samuel Flegg" w:date="2025-01-28T10:21:00Z" w16du:dateUtc="2025-01-28T10:21:00Z">
              <w:tcPr>
                <w:tcW w:w="2451" w:type="dxa"/>
              </w:tcPr>
            </w:tcPrChange>
          </w:tcPr>
          <w:p w14:paraId="0A34280C" w14:textId="77777777" w:rsidR="00A81716" w:rsidRDefault="00A81716" w:rsidP="00B049FA">
            <w:r>
              <w:t>3D array</w:t>
            </w:r>
          </w:p>
        </w:tc>
        <w:tc>
          <w:tcPr>
            <w:tcW w:w="1602" w:type="dxa"/>
            <w:tcPrChange w:id="135" w:author="Samuel Flegg" w:date="2025-01-28T10:21:00Z" w16du:dateUtc="2025-01-28T10:21:00Z">
              <w:tcPr>
                <w:tcW w:w="1602" w:type="dxa"/>
              </w:tcPr>
            </w:tcPrChange>
          </w:tcPr>
          <w:p w14:paraId="0DF10A03" w14:textId="77777777" w:rsidR="00A81716" w:rsidRDefault="00A81716" w:rsidP="00B049FA">
            <w:r>
              <w:t>This array will represent the cube and store the colour at each position.</w:t>
            </w:r>
          </w:p>
        </w:tc>
        <w:tc>
          <w:tcPr>
            <w:tcW w:w="3641" w:type="dxa"/>
            <w:tcPrChange w:id="136" w:author="Samuel Flegg" w:date="2025-01-28T10:21:00Z" w16du:dateUtc="2025-01-28T10:21:00Z">
              <w:tcPr>
                <w:tcW w:w="3641" w:type="dxa"/>
              </w:tcPr>
            </w:tcPrChange>
          </w:tcPr>
          <w:p w14:paraId="7319CAA9" w14:textId="77777777" w:rsidR="00A81716" w:rsidRDefault="00A81716" w:rsidP="00B049FA">
            <w:r>
              <w:rPr>
                <w:noProof/>
              </w:rPr>
              <w:drawing>
                <wp:inline distT="0" distB="0" distL="0" distR="0" wp14:anchorId="1BAE9DD7" wp14:editId="39D8114F">
                  <wp:extent cx="2210108" cy="4858428"/>
                  <wp:effectExtent l="0" t="0" r="0" b="0"/>
                  <wp:docPr id="321191798" name="Picture 2"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91798" name="Picture 2" descr="A blue screen with whit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210108" cy="4858428"/>
                          </a:xfrm>
                          <a:prstGeom prst="rect">
                            <a:avLst/>
                          </a:prstGeom>
                        </pic:spPr>
                      </pic:pic>
                    </a:graphicData>
                  </a:graphic>
                </wp:inline>
              </w:drawing>
            </w:r>
          </w:p>
        </w:tc>
      </w:tr>
      <w:tr w:rsidR="00A81716" w14:paraId="1F292179" w14:textId="77777777" w:rsidTr="007C7CDF">
        <w:tc>
          <w:tcPr>
            <w:tcW w:w="1322" w:type="dxa"/>
            <w:tcPrChange w:id="137" w:author="Samuel Flegg" w:date="2025-01-28T10:21:00Z" w16du:dateUtc="2025-01-28T10:21:00Z">
              <w:tcPr>
                <w:tcW w:w="1322" w:type="dxa"/>
              </w:tcPr>
            </w:tcPrChange>
          </w:tcPr>
          <w:p w14:paraId="4708A8CF" w14:textId="77777777" w:rsidR="00A81716" w:rsidRDefault="00A81716" w:rsidP="00B049FA">
            <w:r>
              <w:t>BLACK</w:t>
            </w:r>
          </w:p>
        </w:tc>
        <w:tc>
          <w:tcPr>
            <w:tcW w:w="2451" w:type="dxa"/>
            <w:tcPrChange w:id="138" w:author="Samuel Flegg" w:date="2025-01-28T10:21:00Z" w16du:dateUtc="2025-01-28T10:21:00Z">
              <w:tcPr>
                <w:tcW w:w="2451" w:type="dxa"/>
              </w:tcPr>
            </w:tcPrChange>
          </w:tcPr>
          <w:p w14:paraId="3240F3DA" w14:textId="77777777" w:rsidR="00A81716" w:rsidRDefault="00A81716" w:rsidP="00B049FA">
            <w:r>
              <w:t>Tuple</w:t>
            </w:r>
          </w:p>
        </w:tc>
        <w:tc>
          <w:tcPr>
            <w:tcW w:w="1602" w:type="dxa"/>
            <w:tcPrChange w:id="139" w:author="Samuel Flegg" w:date="2025-01-28T10:21:00Z" w16du:dateUtc="2025-01-28T10:21:00Z">
              <w:tcPr>
                <w:tcW w:w="1602" w:type="dxa"/>
              </w:tcPr>
            </w:tcPrChange>
          </w:tcPr>
          <w:p w14:paraId="00D7C632" w14:textId="77777777" w:rsidR="00A81716" w:rsidRDefault="00A81716" w:rsidP="00B049FA">
            <w:r>
              <w:t>This will store the RGB value of the colour to be used throughout the program. As this is a colour it will be stored as a constant.</w:t>
            </w:r>
          </w:p>
        </w:tc>
        <w:tc>
          <w:tcPr>
            <w:tcW w:w="3641" w:type="dxa"/>
            <w:tcPrChange w:id="140" w:author="Samuel Flegg" w:date="2025-01-28T10:21:00Z" w16du:dateUtc="2025-01-28T10:21:00Z">
              <w:tcPr>
                <w:tcW w:w="3641" w:type="dxa"/>
              </w:tcPr>
            </w:tcPrChange>
          </w:tcPr>
          <w:p w14:paraId="70DB1107" w14:textId="77777777" w:rsidR="00A81716" w:rsidRDefault="00A81716" w:rsidP="00B049FA">
            <w:r>
              <w:t>(0, 0, 0)</w:t>
            </w:r>
          </w:p>
        </w:tc>
      </w:tr>
      <w:tr w:rsidR="00A81716" w14:paraId="1DB94736" w14:textId="77777777" w:rsidTr="007C7CDF">
        <w:tc>
          <w:tcPr>
            <w:tcW w:w="1322" w:type="dxa"/>
            <w:tcPrChange w:id="141" w:author="Samuel Flegg" w:date="2025-01-28T10:21:00Z" w16du:dateUtc="2025-01-28T10:21:00Z">
              <w:tcPr>
                <w:tcW w:w="1322" w:type="dxa"/>
              </w:tcPr>
            </w:tcPrChange>
          </w:tcPr>
          <w:p w14:paraId="07F5DB94" w14:textId="77777777" w:rsidR="00A81716" w:rsidRDefault="00A81716" w:rsidP="00B049FA">
            <w:r>
              <w:t>WHITE</w:t>
            </w:r>
          </w:p>
        </w:tc>
        <w:tc>
          <w:tcPr>
            <w:tcW w:w="2451" w:type="dxa"/>
            <w:tcPrChange w:id="142" w:author="Samuel Flegg" w:date="2025-01-28T10:21:00Z" w16du:dateUtc="2025-01-28T10:21:00Z">
              <w:tcPr>
                <w:tcW w:w="2451" w:type="dxa"/>
              </w:tcPr>
            </w:tcPrChange>
          </w:tcPr>
          <w:p w14:paraId="7DF56E37" w14:textId="77777777" w:rsidR="00A81716" w:rsidRDefault="00A81716" w:rsidP="00B049FA">
            <w:r>
              <w:t>Tuple</w:t>
            </w:r>
          </w:p>
        </w:tc>
        <w:tc>
          <w:tcPr>
            <w:tcW w:w="1602" w:type="dxa"/>
            <w:tcPrChange w:id="143" w:author="Samuel Flegg" w:date="2025-01-28T10:21:00Z" w16du:dateUtc="2025-01-28T10:21:00Z">
              <w:tcPr>
                <w:tcW w:w="1602" w:type="dxa"/>
              </w:tcPr>
            </w:tcPrChange>
          </w:tcPr>
          <w:p w14:paraId="4B922FB0" w14:textId="77777777" w:rsidR="00A81716" w:rsidRDefault="00A81716" w:rsidP="00B049FA">
            <w:r>
              <w:t>This will store the RGB value of the colour to be used throughout the program. As this is a colour it will be stored as a constant.</w:t>
            </w:r>
          </w:p>
        </w:tc>
        <w:tc>
          <w:tcPr>
            <w:tcW w:w="3641" w:type="dxa"/>
            <w:tcPrChange w:id="144" w:author="Samuel Flegg" w:date="2025-01-28T10:21:00Z" w16du:dateUtc="2025-01-28T10:21:00Z">
              <w:tcPr>
                <w:tcW w:w="3641" w:type="dxa"/>
              </w:tcPr>
            </w:tcPrChange>
          </w:tcPr>
          <w:p w14:paraId="423C4895" w14:textId="77777777" w:rsidR="00A81716" w:rsidRDefault="00A81716" w:rsidP="00B049FA">
            <w:r>
              <w:t>(255, 255, 255)</w:t>
            </w:r>
          </w:p>
        </w:tc>
      </w:tr>
      <w:tr w:rsidR="00A81716" w14:paraId="2CF12F08" w14:textId="77777777" w:rsidTr="007C7CDF">
        <w:tc>
          <w:tcPr>
            <w:tcW w:w="1322" w:type="dxa"/>
            <w:tcPrChange w:id="145" w:author="Samuel Flegg" w:date="2025-01-28T10:21:00Z" w16du:dateUtc="2025-01-28T10:21:00Z">
              <w:tcPr>
                <w:tcW w:w="1322" w:type="dxa"/>
              </w:tcPr>
            </w:tcPrChange>
          </w:tcPr>
          <w:p w14:paraId="67ED963E" w14:textId="77777777" w:rsidR="00A81716" w:rsidRDefault="00A81716" w:rsidP="00B049FA">
            <w:r>
              <w:t>YELLOW</w:t>
            </w:r>
          </w:p>
        </w:tc>
        <w:tc>
          <w:tcPr>
            <w:tcW w:w="2451" w:type="dxa"/>
            <w:tcPrChange w:id="146" w:author="Samuel Flegg" w:date="2025-01-28T10:21:00Z" w16du:dateUtc="2025-01-28T10:21:00Z">
              <w:tcPr>
                <w:tcW w:w="2451" w:type="dxa"/>
              </w:tcPr>
            </w:tcPrChange>
          </w:tcPr>
          <w:p w14:paraId="20A9A822" w14:textId="77777777" w:rsidR="00A81716" w:rsidRDefault="00A81716" w:rsidP="00B049FA">
            <w:r>
              <w:t>Tuple</w:t>
            </w:r>
          </w:p>
        </w:tc>
        <w:tc>
          <w:tcPr>
            <w:tcW w:w="1602" w:type="dxa"/>
            <w:tcPrChange w:id="147" w:author="Samuel Flegg" w:date="2025-01-28T10:21:00Z" w16du:dateUtc="2025-01-28T10:21:00Z">
              <w:tcPr>
                <w:tcW w:w="1602" w:type="dxa"/>
              </w:tcPr>
            </w:tcPrChange>
          </w:tcPr>
          <w:p w14:paraId="27A3F180" w14:textId="77777777" w:rsidR="00A81716" w:rsidRDefault="00A81716" w:rsidP="00B049FA">
            <w:r>
              <w:t xml:space="preserve">This will store the RGB value of the colour </w:t>
            </w:r>
            <w:r>
              <w:lastRenderedPageBreak/>
              <w:t>to be used throughout the program. As this is a colour it will be stored as a constant.</w:t>
            </w:r>
          </w:p>
        </w:tc>
        <w:tc>
          <w:tcPr>
            <w:tcW w:w="3641" w:type="dxa"/>
            <w:tcPrChange w:id="148" w:author="Samuel Flegg" w:date="2025-01-28T10:21:00Z" w16du:dateUtc="2025-01-28T10:21:00Z">
              <w:tcPr>
                <w:tcW w:w="3641" w:type="dxa"/>
              </w:tcPr>
            </w:tcPrChange>
          </w:tcPr>
          <w:p w14:paraId="57748A79" w14:textId="77777777" w:rsidR="00A81716" w:rsidRDefault="00A81716" w:rsidP="00B049FA">
            <w:r>
              <w:lastRenderedPageBreak/>
              <w:t>(255, 255, 0)</w:t>
            </w:r>
          </w:p>
        </w:tc>
      </w:tr>
      <w:tr w:rsidR="00A81716" w14:paraId="23043717" w14:textId="77777777" w:rsidTr="007C7CDF">
        <w:tc>
          <w:tcPr>
            <w:tcW w:w="1322" w:type="dxa"/>
            <w:tcPrChange w:id="149" w:author="Samuel Flegg" w:date="2025-01-28T10:21:00Z" w16du:dateUtc="2025-01-28T10:21:00Z">
              <w:tcPr>
                <w:tcW w:w="1322" w:type="dxa"/>
              </w:tcPr>
            </w:tcPrChange>
          </w:tcPr>
          <w:p w14:paraId="3BA60F09" w14:textId="77777777" w:rsidR="00A81716" w:rsidRDefault="00A81716" w:rsidP="00B049FA">
            <w:r>
              <w:t>ORANGE</w:t>
            </w:r>
          </w:p>
        </w:tc>
        <w:tc>
          <w:tcPr>
            <w:tcW w:w="2451" w:type="dxa"/>
            <w:tcPrChange w:id="150" w:author="Samuel Flegg" w:date="2025-01-28T10:21:00Z" w16du:dateUtc="2025-01-28T10:21:00Z">
              <w:tcPr>
                <w:tcW w:w="2451" w:type="dxa"/>
              </w:tcPr>
            </w:tcPrChange>
          </w:tcPr>
          <w:p w14:paraId="6C9BB0E5" w14:textId="77777777" w:rsidR="00A81716" w:rsidRDefault="00A81716" w:rsidP="00B049FA">
            <w:r>
              <w:t>Tuple</w:t>
            </w:r>
          </w:p>
        </w:tc>
        <w:tc>
          <w:tcPr>
            <w:tcW w:w="1602" w:type="dxa"/>
            <w:tcPrChange w:id="151" w:author="Samuel Flegg" w:date="2025-01-28T10:21:00Z" w16du:dateUtc="2025-01-28T10:21:00Z">
              <w:tcPr>
                <w:tcW w:w="1602" w:type="dxa"/>
              </w:tcPr>
            </w:tcPrChange>
          </w:tcPr>
          <w:p w14:paraId="2BDE3F39" w14:textId="77777777" w:rsidR="00A81716" w:rsidRDefault="00A81716" w:rsidP="00B049FA">
            <w:r>
              <w:t>This will store the RGB value of the colour to be used throughout the program. As this is a colour it will be stored as a constant.</w:t>
            </w:r>
          </w:p>
        </w:tc>
        <w:tc>
          <w:tcPr>
            <w:tcW w:w="3641" w:type="dxa"/>
            <w:tcPrChange w:id="152" w:author="Samuel Flegg" w:date="2025-01-28T10:21:00Z" w16du:dateUtc="2025-01-28T10:21:00Z">
              <w:tcPr>
                <w:tcW w:w="3641" w:type="dxa"/>
              </w:tcPr>
            </w:tcPrChange>
          </w:tcPr>
          <w:p w14:paraId="082C3544" w14:textId="77777777" w:rsidR="00A81716" w:rsidRDefault="00A81716" w:rsidP="00B049FA">
            <w:r>
              <w:t>(255, 165, 0)</w:t>
            </w:r>
          </w:p>
        </w:tc>
      </w:tr>
      <w:tr w:rsidR="00A81716" w14:paraId="5E3F7F19" w14:textId="77777777" w:rsidTr="007C7CDF">
        <w:tc>
          <w:tcPr>
            <w:tcW w:w="1322" w:type="dxa"/>
            <w:tcPrChange w:id="153" w:author="Samuel Flegg" w:date="2025-01-28T10:21:00Z" w16du:dateUtc="2025-01-28T10:21:00Z">
              <w:tcPr>
                <w:tcW w:w="1322" w:type="dxa"/>
              </w:tcPr>
            </w:tcPrChange>
          </w:tcPr>
          <w:p w14:paraId="73C22879" w14:textId="77777777" w:rsidR="00A81716" w:rsidRDefault="00A81716" w:rsidP="00B049FA">
            <w:r>
              <w:t>RED</w:t>
            </w:r>
          </w:p>
        </w:tc>
        <w:tc>
          <w:tcPr>
            <w:tcW w:w="2451" w:type="dxa"/>
            <w:tcPrChange w:id="154" w:author="Samuel Flegg" w:date="2025-01-28T10:21:00Z" w16du:dateUtc="2025-01-28T10:21:00Z">
              <w:tcPr>
                <w:tcW w:w="2451" w:type="dxa"/>
              </w:tcPr>
            </w:tcPrChange>
          </w:tcPr>
          <w:p w14:paraId="7A978FDB" w14:textId="77777777" w:rsidR="00A81716" w:rsidRDefault="00A81716" w:rsidP="00B049FA">
            <w:r>
              <w:t>Tuple</w:t>
            </w:r>
          </w:p>
        </w:tc>
        <w:tc>
          <w:tcPr>
            <w:tcW w:w="1602" w:type="dxa"/>
            <w:tcPrChange w:id="155" w:author="Samuel Flegg" w:date="2025-01-28T10:21:00Z" w16du:dateUtc="2025-01-28T10:21:00Z">
              <w:tcPr>
                <w:tcW w:w="1602" w:type="dxa"/>
              </w:tcPr>
            </w:tcPrChange>
          </w:tcPr>
          <w:p w14:paraId="2376C5F6" w14:textId="77777777" w:rsidR="00A81716" w:rsidRDefault="00A81716" w:rsidP="00B049FA">
            <w:r>
              <w:t>This will store the RGB value of the colour to be used throughout the program. As this is a colour it will be stored as a constant.</w:t>
            </w:r>
          </w:p>
        </w:tc>
        <w:tc>
          <w:tcPr>
            <w:tcW w:w="3641" w:type="dxa"/>
            <w:tcPrChange w:id="156" w:author="Samuel Flegg" w:date="2025-01-28T10:21:00Z" w16du:dateUtc="2025-01-28T10:21:00Z">
              <w:tcPr>
                <w:tcW w:w="3641" w:type="dxa"/>
              </w:tcPr>
            </w:tcPrChange>
          </w:tcPr>
          <w:p w14:paraId="1E953C85" w14:textId="77777777" w:rsidR="00A81716" w:rsidRDefault="00A81716" w:rsidP="00B049FA">
            <w:r>
              <w:t>(255, 0, 0)</w:t>
            </w:r>
          </w:p>
        </w:tc>
      </w:tr>
      <w:tr w:rsidR="00A81716" w14:paraId="31F60D54" w14:textId="77777777" w:rsidTr="007C7CDF">
        <w:tc>
          <w:tcPr>
            <w:tcW w:w="1322" w:type="dxa"/>
            <w:tcPrChange w:id="157" w:author="Samuel Flegg" w:date="2025-01-28T10:21:00Z" w16du:dateUtc="2025-01-28T10:21:00Z">
              <w:tcPr>
                <w:tcW w:w="1322" w:type="dxa"/>
              </w:tcPr>
            </w:tcPrChange>
          </w:tcPr>
          <w:p w14:paraId="44FBD88B" w14:textId="77777777" w:rsidR="00A81716" w:rsidRDefault="00A81716" w:rsidP="00B049FA">
            <w:r>
              <w:t>GREEN</w:t>
            </w:r>
          </w:p>
        </w:tc>
        <w:tc>
          <w:tcPr>
            <w:tcW w:w="2451" w:type="dxa"/>
            <w:tcPrChange w:id="158" w:author="Samuel Flegg" w:date="2025-01-28T10:21:00Z" w16du:dateUtc="2025-01-28T10:21:00Z">
              <w:tcPr>
                <w:tcW w:w="2451" w:type="dxa"/>
              </w:tcPr>
            </w:tcPrChange>
          </w:tcPr>
          <w:p w14:paraId="0CAF2D02" w14:textId="77777777" w:rsidR="00A81716" w:rsidRDefault="00A81716" w:rsidP="00B049FA">
            <w:r>
              <w:t>Tuple</w:t>
            </w:r>
          </w:p>
        </w:tc>
        <w:tc>
          <w:tcPr>
            <w:tcW w:w="1602" w:type="dxa"/>
            <w:tcPrChange w:id="159" w:author="Samuel Flegg" w:date="2025-01-28T10:21:00Z" w16du:dateUtc="2025-01-28T10:21:00Z">
              <w:tcPr>
                <w:tcW w:w="1602" w:type="dxa"/>
              </w:tcPr>
            </w:tcPrChange>
          </w:tcPr>
          <w:p w14:paraId="375E5768" w14:textId="77777777" w:rsidR="00A81716" w:rsidRDefault="00A81716" w:rsidP="00B049FA">
            <w:r>
              <w:t>This will store the RGB value of the colour to be used throughout the program. As this is a colour it will be stored as a constant.</w:t>
            </w:r>
          </w:p>
        </w:tc>
        <w:tc>
          <w:tcPr>
            <w:tcW w:w="3641" w:type="dxa"/>
            <w:tcPrChange w:id="160" w:author="Samuel Flegg" w:date="2025-01-28T10:21:00Z" w16du:dateUtc="2025-01-28T10:21:00Z">
              <w:tcPr>
                <w:tcW w:w="3641" w:type="dxa"/>
              </w:tcPr>
            </w:tcPrChange>
          </w:tcPr>
          <w:p w14:paraId="394BF4AB" w14:textId="77777777" w:rsidR="00A81716" w:rsidRDefault="00A81716" w:rsidP="00B049FA">
            <w:r>
              <w:t>(0, 255, 0)</w:t>
            </w:r>
          </w:p>
        </w:tc>
      </w:tr>
      <w:tr w:rsidR="00A81716" w14:paraId="66BC5497" w14:textId="77777777" w:rsidTr="007C7CDF">
        <w:tc>
          <w:tcPr>
            <w:tcW w:w="1322" w:type="dxa"/>
            <w:tcPrChange w:id="161" w:author="Samuel Flegg" w:date="2025-01-28T10:21:00Z" w16du:dateUtc="2025-01-28T10:21:00Z">
              <w:tcPr>
                <w:tcW w:w="1322" w:type="dxa"/>
              </w:tcPr>
            </w:tcPrChange>
          </w:tcPr>
          <w:p w14:paraId="476A14C0" w14:textId="77777777" w:rsidR="00A81716" w:rsidRDefault="00A81716" w:rsidP="00B049FA">
            <w:r>
              <w:t>BLUE</w:t>
            </w:r>
          </w:p>
        </w:tc>
        <w:tc>
          <w:tcPr>
            <w:tcW w:w="2451" w:type="dxa"/>
            <w:tcPrChange w:id="162" w:author="Samuel Flegg" w:date="2025-01-28T10:21:00Z" w16du:dateUtc="2025-01-28T10:21:00Z">
              <w:tcPr>
                <w:tcW w:w="2451" w:type="dxa"/>
              </w:tcPr>
            </w:tcPrChange>
          </w:tcPr>
          <w:p w14:paraId="4BAADD4B" w14:textId="77777777" w:rsidR="00A81716" w:rsidRDefault="00A81716" w:rsidP="00B049FA">
            <w:r>
              <w:t>Tuple</w:t>
            </w:r>
          </w:p>
        </w:tc>
        <w:tc>
          <w:tcPr>
            <w:tcW w:w="1602" w:type="dxa"/>
            <w:tcPrChange w:id="163" w:author="Samuel Flegg" w:date="2025-01-28T10:21:00Z" w16du:dateUtc="2025-01-28T10:21:00Z">
              <w:tcPr>
                <w:tcW w:w="1602" w:type="dxa"/>
              </w:tcPr>
            </w:tcPrChange>
          </w:tcPr>
          <w:p w14:paraId="74F87463" w14:textId="77777777" w:rsidR="00A81716" w:rsidRDefault="00A81716" w:rsidP="00B049FA">
            <w:r>
              <w:t>This will store the RGB value of the colour to be used throughout the program. As this is a colour it will be stored as a constant.</w:t>
            </w:r>
          </w:p>
        </w:tc>
        <w:tc>
          <w:tcPr>
            <w:tcW w:w="3641" w:type="dxa"/>
            <w:tcPrChange w:id="164" w:author="Samuel Flegg" w:date="2025-01-28T10:21:00Z" w16du:dateUtc="2025-01-28T10:21:00Z">
              <w:tcPr>
                <w:tcW w:w="3641" w:type="dxa"/>
              </w:tcPr>
            </w:tcPrChange>
          </w:tcPr>
          <w:p w14:paraId="7A95FA9D" w14:textId="77777777" w:rsidR="00A81716" w:rsidRDefault="00A81716" w:rsidP="00B049FA">
            <w:r>
              <w:t>(0, 0, 255)</w:t>
            </w:r>
          </w:p>
        </w:tc>
      </w:tr>
      <w:tr w:rsidR="00A81716" w14:paraId="6D9601A5" w14:textId="77777777" w:rsidTr="007C7CDF">
        <w:tc>
          <w:tcPr>
            <w:tcW w:w="1322" w:type="dxa"/>
            <w:tcPrChange w:id="165" w:author="Samuel Flegg" w:date="2025-01-28T10:21:00Z" w16du:dateUtc="2025-01-28T10:21:00Z">
              <w:tcPr>
                <w:tcW w:w="1322" w:type="dxa"/>
              </w:tcPr>
            </w:tcPrChange>
          </w:tcPr>
          <w:p w14:paraId="620612EC" w14:textId="77777777" w:rsidR="00A81716" w:rsidRDefault="00A81716" w:rsidP="00B049FA">
            <w:r>
              <w:t>GREY</w:t>
            </w:r>
          </w:p>
        </w:tc>
        <w:tc>
          <w:tcPr>
            <w:tcW w:w="2451" w:type="dxa"/>
            <w:tcPrChange w:id="166" w:author="Samuel Flegg" w:date="2025-01-28T10:21:00Z" w16du:dateUtc="2025-01-28T10:21:00Z">
              <w:tcPr>
                <w:tcW w:w="2451" w:type="dxa"/>
              </w:tcPr>
            </w:tcPrChange>
          </w:tcPr>
          <w:p w14:paraId="1E10E16C" w14:textId="77777777" w:rsidR="00A81716" w:rsidRDefault="00A81716" w:rsidP="00B049FA">
            <w:r>
              <w:t>Tuple</w:t>
            </w:r>
          </w:p>
        </w:tc>
        <w:tc>
          <w:tcPr>
            <w:tcW w:w="1602" w:type="dxa"/>
            <w:tcPrChange w:id="167" w:author="Samuel Flegg" w:date="2025-01-28T10:21:00Z" w16du:dateUtc="2025-01-28T10:21:00Z">
              <w:tcPr>
                <w:tcW w:w="1602" w:type="dxa"/>
              </w:tcPr>
            </w:tcPrChange>
          </w:tcPr>
          <w:p w14:paraId="08A49F1D" w14:textId="77777777" w:rsidR="00A81716" w:rsidRDefault="00A81716" w:rsidP="00B049FA">
            <w:r>
              <w:t xml:space="preserve">This will store the RGB value of the colour to be used </w:t>
            </w:r>
            <w:r>
              <w:lastRenderedPageBreak/>
              <w:t>throughout the program. As this is a colour it will be stored as a constant.</w:t>
            </w:r>
          </w:p>
        </w:tc>
        <w:tc>
          <w:tcPr>
            <w:tcW w:w="3641" w:type="dxa"/>
            <w:tcPrChange w:id="168" w:author="Samuel Flegg" w:date="2025-01-28T10:21:00Z" w16du:dateUtc="2025-01-28T10:21:00Z">
              <w:tcPr>
                <w:tcW w:w="3641" w:type="dxa"/>
              </w:tcPr>
            </w:tcPrChange>
          </w:tcPr>
          <w:p w14:paraId="2E78DBD3" w14:textId="77777777" w:rsidR="00A81716" w:rsidRDefault="00A81716" w:rsidP="00B049FA">
            <w:r>
              <w:lastRenderedPageBreak/>
              <w:t>(169, 169, 169)</w:t>
            </w:r>
          </w:p>
        </w:tc>
      </w:tr>
      <w:tr w:rsidR="00A81716" w14:paraId="053D09F4" w14:textId="77777777" w:rsidTr="007C7CDF">
        <w:tc>
          <w:tcPr>
            <w:tcW w:w="1322" w:type="dxa"/>
            <w:tcPrChange w:id="169" w:author="Samuel Flegg" w:date="2025-01-28T10:21:00Z" w16du:dateUtc="2025-01-28T10:21:00Z">
              <w:tcPr>
                <w:tcW w:w="1322" w:type="dxa"/>
              </w:tcPr>
            </w:tcPrChange>
          </w:tcPr>
          <w:p w14:paraId="2ECA0889" w14:textId="77777777" w:rsidR="00A81716" w:rsidRDefault="00A81716" w:rsidP="00B049FA">
            <w:r>
              <w:t>Cube3D</w:t>
            </w:r>
          </w:p>
        </w:tc>
        <w:tc>
          <w:tcPr>
            <w:tcW w:w="2451" w:type="dxa"/>
            <w:tcPrChange w:id="170" w:author="Samuel Flegg" w:date="2025-01-28T10:21:00Z" w16du:dateUtc="2025-01-28T10:21:00Z">
              <w:tcPr>
                <w:tcW w:w="2451" w:type="dxa"/>
              </w:tcPr>
            </w:tcPrChange>
          </w:tcPr>
          <w:p w14:paraId="17B63156" w14:textId="77777777" w:rsidR="00A81716" w:rsidRDefault="00A81716" w:rsidP="00B049FA">
            <w:r>
              <w:t>Class</w:t>
            </w:r>
          </w:p>
        </w:tc>
        <w:tc>
          <w:tcPr>
            <w:tcW w:w="1602" w:type="dxa"/>
            <w:tcPrChange w:id="171" w:author="Samuel Flegg" w:date="2025-01-28T10:21:00Z" w16du:dateUtc="2025-01-28T10:21:00Z">
              <w:tcPr>
                <w:tcW w:w="1602" w:type="dxa"/>
              </w:tcPr>
            </w:tcPrChange>
          </w:tcPr>
          <w:p w14:paraId="438F613F" w14:textId="77777777" w:rsidR="00A81716" w:rsidRDefault="00A81716" w:rsidP="00B049FA">
            <w:r>
              <w:t>This will manage creating the image of the 3D cube and drawing it, as well as updating the image and storing the position it should be drawn to (as this is unlikely to change in my program)</w:t>
            </w:r>
          </w:p>
        </w:tc>
        <w:tc>
          <w:tcPr>
            <w:tcW w:w="3641" w:type="dxa"/>
            <w:tcPrChange w:id="172" w:author="Samuel Flegg" w:date="2025-01-28T10:21:00Z" w16du:dateUtc="2025-01-28T10:21:00Z">
              <w:tcPr>
                <w:tcW w:w="3641" w:type="dxa"/>
              </w:tcPr>
            </w:tcPrChange>
          </w:tcPr>
          <w:p w14:paraId="6E927FC8" w14:textId="77777777" w:rsidR="00A81716" w:rsidRDefault="00A81716" w:rsidP="00B049FA">
            <w:r w:rsidRPr="0017213F">
              <w:rPr>
                <w:noProof/>
              </w:rPr>
              <w:drawing>
                <wp:inline distT="0" distB="0" distL="0" distR="0" wp14:anchorId="730D339C" wp14:editId="311CD5AC">
                  <wp:extent cx="2181225" cy="969433"/>
                  <wp:effectExtent l="0" t="0" r="0" b="2540"/>
                  <wp:docPr id="82064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357" name="Picture 1" descr="A screen shot of a computer program&#10;&#10;Description automatically generated"/>
                          <pic:cNvPicPr/>
                        </pic:nvPicPr>
                        <pic:blipFill>
                          <a:blip r:embed="rId34"/>
                          <a:stretch>
                            <a:fillRect/>
                          </a:stretch>
                        </pic:blipFill>
                        <pic:spPr>
                          <a:xfrm>
                            <a:off x="0" y="0"/>
                            <a:ext cx="2194744" cy="975442"/>
                          </a:xfrm>
                          <a:prstGeom prst="rect">
                            <a:avLst/>
                          </a:prstGeom>
                        </pic:spPr>
                      </pic:pic>
                    </a:graphicData>
                  </a:graphic>
                </wp:inline>
              </w:drawing>
            </w:r>
          </w:p>
        </w:tc>
      </w:tr>
      <w:tr w:rsidR="00A81716" w14:paraId="4B73D909" w14:textId="77777777" w:rsidTr="007C7CDF">
        <w:tc>
          <w:tcPr>
            <w:tcW w:w="1322" w:type="dxa"/>
            <w:tcPrChange w:id="173" w:author="Samuel Flegg" w:date="2025-01-28T10:21:00Z" w16du:dateUtc="2025-01-28T10:21:00Z">
              <w:tcPr>
                <w:tcW w:w="1322" w:type="dxa"/>
              </w:tcPr>
            </w:tcPrChange>
          </w:tcPr>
          <w:p w14:paraId="11B39781" w14:textId="77777777" w:rsidR="00A81716" w:rsidRDefault="00A81716" w:rsidP="00B049FA">
            <w:r>
              <w:t>CubeGuide</w:t>
            </w:r>
          </w:p>
        </w:tc>
        <w:tc>
          <w:tcPr>
            <w:tcW w:w="2451" w:type="dxa"/>
            <w:tcPrChange w:id="174" w:author="Samuel Flegg" w:date="2025-01-28T10:21:00Z" w16du:dateUtc="2025-01-28T10:21:00Z">
              <w:tcPr>
                <w:tcW w:w="2451" w:type="dxa"/>
              </w:tcPr>
            </w:tcPrChange>
          </w:tcPr>
          <w:p w14:paraId="31C7FCBE" w14:textId="77777777" w:rsidR="00A81716" w:rsidRDefault="00A81716" w:rsidP="00B049FA">
            <w:r>
              <w:t>Class</w:t>
            </w:r>
          </w:p>
        </w:tc>
        <w:tc>
          <w:tcPr>
            <w:tcW w:w="1602" w:type="dxa"/>
            <w:tcPrChange w:id="175" w:author="Samuel Flegg" w:date="2025-01-28T10:21:00Z" w16du:dateUtc="2025-01-28T10:21:00Z">
              <w:tcPr>
                <w:tcW w:w="1602" w:type="dxa"/>
              </w:tcPr>
            </w:tcPrChange>
          </w:tcPr>
          <w:p w14:paraId="6037C66F" w14:textId="77777777" w:rsidR="00A81716" w:rsidRPr="00436A46" w:rsidRDefault="00A81716" w:rsidP="00B049FA">
            <w:r>
              <w:t xml:space="preserve">Similar to Cube3D, CubeGuide will manage the drawing and updating the guide cube, and storing data, although instead of making the guide cube image from scratch this class will utilise inheritance and polymorphism. </w:t>
            </w:r>
          </w:p>
        </w:tc>
        <w:tc>
          <w:tcPr>
            <w:tcW w:w="3641" w:type="dxa"/>
            <w:tcPrChange w:id="176" w:author="Samuel Flegg" w:date="2025-01-28T10:21:00Z" w16du:dateUtc="2025-01-28T10:21:00Z">
              <w:tcPr>
                <w:tcW w:w="3641" w:type="dxa"/>
              </w:tcPr>
            </w:tcPrChange>
          </w:tcPr>
          <w:p w14:paraId="56C4801E" w14:textId="77777777" w:rsidR="00A81716" w:rsidRDefault="00A81716" w:rsidP="00B049FA">
            <w:r w:rsidRPr="009B7AC4">
              <w:rPr>
                <w:noProof/>
              </w:rPr>
              <w:drawing>
                <wp:inline distT="0" distB="0" distL="0" distR="0" wp14:anchorId="7E89AF77" wp14:editId="3A3DF662">
                  <wp:extent cx="2257425" cy="962821"/>
                  <wp:effectExtent l="0" t="0" r="0" b="8890"/>
                  <wp:docPr id="108553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3776" name="Picture 1" descr="A screen shot of a computer program&#10;&#10;Description automatically generated"/>
                          <pic:cNvPicPr/>
                        </pic:nvPicPr>
                        <pic:blipFill>
                          <a:blip r:embed="rId35"/>
                          <a:stretch>
                            <a:fillRect/>
                          </a:stretch>
                        </pic:blipFill>
                        <pic:spPr>
                          <a:xfrm>
                            <a:off x="0" y="0"/>
                            <a:ext cx="2276856" cy="971108"/>
                          </a:xfrm>
                          <a:prstGeom prst="rect">
                            <a:avLst/>
                          </a:prstGeom>
                        </pic:spPr>
                      </pic:pic>
                    </a:graphicData>
                  </a:graphic>
                </wp:inline>
              </w:drawing>
            </w:r>
          </w:p>
        </w:tc>
      </w:tr>
      <w:tr w:rsidR="00A81716" w14:paraId="4CC0C352" w14:textId="77777777" w:rsidTr="007C7CDF">
        <w:tc>
          <w:tcPr>
            <w:tcW w:w="1322" w:type="dxa"/>
            <w:tcPrChange w:id="177" w:author="Samuel Flegg" w:date="2025-01-28T10:21:00Z" w16du:dateUtc="2025-01-28T10:21:00Z">
              <w:tcPr>
                <w:tcW w:w="1322" w:type="dxa"/>
              </w:tcPr>
            </w:tcPrChange>
          </w:tcPr>
          <w:p w14:paraId="365A1BD1" w14:textId="77777777" w:rsidR="00A81716" w:rsidRDefault="00A81716" w:rsidP="00B049FA">
            <w:r>
              <w:t>default_font</w:t>
            </w:r>
          </w:p>
        </w:tc>
        <w:tc>
          <w:tcPr>
            <w:tcW w:w="2451" w:type="dxa"/>
            <w:tcPrChange w:id="178" w:author="Samuel Flegg" w:date="2025-01-28T10:21:00Z" w16du:dateUtc="2025-01-28T10:21:00Z">
              <w:tcPr>
                <w:tcW w:w="2451" w:type="dxa"/>
              </w:tcPr>
            </w:tcPrChange>
          </w:tcPr>
          <w:p w14:paraId="39E9E9D5" w14:textId="77777777" w:rsidR="00A81716" w:rsidRDefault="00A81716" w:rsidP="00B049FA">
            <w:r>
              <w:t>Pygame.freetype.sysfont</w:t>
            </w:r>
          </w:p>
        </w:tc>
        <w:tc>
          <w:tcPr>
            <w:tcW w:w="1602" w:type="dxa"/>
            <w:tcPrChange w:id="179" w:author="Samuel Flegg" w:date="2025-01-28T10:21:00Z" w16du:dateUtc="2025-01-28T10:21:00Z">
              <w:tcPr>
                <w:tcW w:w="1602" w:type="dxa"/>
              </w:tcPr>
            </w:tcPrChange>
          </w:tcPr>
          <w:p w14:paraId="5DBC601A" w14:textId="77777777" w:rsidR="00A81716" w:rsidRDefault="00A81716" w:rsidP="00B049FA">
            <w:r>
              <w:t xml:space="preserve">default_font will hold the main font I will use throughout my program to display text, to ensure it is </w:t>
            </w:r>
            <w:r>
              <w:lastRenderedPageBreak/>
              <w:t>consistent throughout.</w:t>
            </w:r>
          </w:p>
        </w:tc>
        <w:tc>
          <w:tcPr>
            <w:tcW w:w="3641" w:type="dxa"/>
            <w:tcPrChange w:id="180" w:author="Samuel Flegg" w:date="2025-01-28T10:21:00Z" w16du:dateUtc="2025-01-28T10:21:00Z">
              <w:tcPr>
                <w:tcW w:w="3641" w:type="dxa"/>
              </w:tcPr>
            </w:tcPrChange>
          </w:tcPr>
          <w:p w14:paraId="1EBFA97A" w14:textId="77777777" w:rsidR="00A81716" w:rsidRPr="003C0D16" w:rsidRDefault="00A81716" w:rsidP="00B049FA">
            <w:r w:rsidRPr="003C0D16">
              <w:lastRenderedPageBreak/>
              <w:t xml:space="preserve">default_font = pygame.freetype.SysFont("calibri", </w:t>
            </w:r>
            <w:r>
              <w:t>15</w:t>
            </w:r>
            <w:r w:rsidRPr="003C0D16">
              <w:t>)</w:t>
            </w:r>
          </w:p>
          <w:p w14:paraId="39D5739B" w14:textId="77777777" w:rsidR="00A81716" w:rsidRDefault="00A81716" w:rsidP="00B049FA"/>
        </w:tc>
      </w:tr>
      <w:tr w:rsidR="00A81716" w14:paraId="37A3A2F0" w14:textId="77777777" w:rsidTr="007C7CDF">
        <w:tc>
          <w:tcPr>
            <w:tcW w:w="1322" w:type="dxa"/>
            <w:tcPrChange w:id="181" w:author="Samuel Flegg" w:date="2025-01-28T10:21:00Z" w16du:dateUtc="2025-01-28T10:21:00Z">
              <w:tcPr>
                <w:tcW w:w="1322" w:type="dxa"/>
              </w:tcPr>
            </w:tcPrChange>
          </w:tcPr>
          <w:p w14:paraId="1A11FB9B" w14:textId="77777777" w:rsidR="00A81716" w:rsidRDefault="00A81716" w:rsidP="00B049FA">
            <w:r>
              <w:t>moves</w:t>
            </w:r>
          </w:p>
        </w:tc>
        <w:tc>
          <w:tcPr>
            <w:tcW w:w="2451" w:type="dxa"/>
            <w:tcPrChange w:id="182" w:author="Samuel Flegg" w:date="2025-01-28T10:21:00Z" w16du:dateUtc="2025-01-28T10:21:00Z">
              <w:tcPr>
                <w:tcW w:w="2451" w:type="dxa"/>
              </w:tcPr>
            </w:tcPrChange>
          </w:tcPr>
          <w:p w14:paraId="3EEE227B" w14:textId="77777777" w:rsidR="00A81716" w:rsidRDefault="00A81716" w:rsidP="00B049FA">
            <w:r>
              <w:t>Stack (list)</w:t>
            </w:r>
          </w:p>
        </w:tc>
        <w:tc>
          <w:tcPr>
            <w:tcW w:w="1602" w:type="dxa"/>
            <w:tcPrChange w:id="183" w:author="Samuel Flegg" w:date="2025-01-28T10:21:00Z" w16du:dateUtc="2025-01-28T10:21:00Z">
              <w:tcPr>
                <w:tcW w:w="1602" w:type="dxa"/>
              </w:tcPr>
            </w:tcPrChange>
          </w:tcPr>
          <w:p w14:paraId="50AD92DD" w14:textId="77777777" w:rsidR="00A81716" w:rsidRDefault="00A81716" w:rsidP="00B049FA">
            <w:r>
              <w:t>moves will store every move the player makes so that the solve function can pop and undo moves repeatedly to solve the cube for the user.</w:t>
            </w:r>
          </w:p>
        </w:tc>
        <w:tc>
          <w:tcPr>
            <w:tcW w:w="3641" w:type="dxa"/>
            <w:tcPrChange w:id="184" w:author="Samuel Flegg" w:date="2025-01-28T10:21:00Z" w16du:dateUtc="2025-01-28T10:21:00Z">
              <w:tcPr>
                <w:tcW w:w="3641" w:type="dxa"/>
              </w:tcPr>
            </w:tcPrChange>
          </w:tcPr>
          <w:p w14:paraId="2DE7FB62" w14:textId="77777777" w:rsidR="00A81716" w:rsidRDefault="00A81716" w:rsidP="00B049FA"/>
        </w:tc>
      </w:tr>
    </w:tbl>
    <w:p w14:paraId="4C4602C4" w14:textId="77777777" w:rsidR="006C7B4F" w:rsidRDefault="006C7B4F" w:rsidP="006C7B4F"/>
    <w:p w14:paraId="1A450035" w14:textId="77777777" w:rsidR="000053BB" w:rsidRDefault="000053BB" w:rsidP="006C7B4F"/>
    <w:p w14:paraId="0B27A033" w14:textId="44B037E7" w:rsidR="000053BB" w:rsidRDefault="000053BB" w:rsidP="000053BB">
      <w:pPr>
        <w:pStyle w:val="Heading2"/>
      </w:pPr>
      <w:bookmarkStart w:id="185" w:name="_Toc190004456"/>
      <w:r>
        <w:t>Validation</w:t>
      </w:r>
      <w:bookmarkEnd w:id="185"/>
    </w:p>
    <w:p w14:paraId="63CDC720" w14:textId="286C377D" w:rsidR="000053BB" w:rsidRDefault="000053BB" w:rsidP="000053BB">
      <w:r>
        <w:t xml:space="preserve">Throughout the program I will need to validate various aspects. </w:t>
      </w:r>
    </w:p>
    <w:p w14:paraId="795A1B52" w14:textId="77777777" w:rsidR="000053BB" w:rsidRDefault="000053BB" w:rsidP="000053BB"/>
    <w:p w14:paraId="728B78B3" w14:textId="10878940" w:rsidR="000053BB" w:rsidRDefault="000053BB" w:rsidP="000053BB">
      <w:r>
        <w:t>One thing I will validate is screen positions. A position that an image is going to be blitted to</w:t>
      </w:r>
      <w:ins w:id="186" w:author="Samuel Flegg" w:date="2025-01-28T10:35:00Z" w16du:dateUtc="2025-01-28T10:35:00Z">
        <w:r w:rsidR="00822538">
          <w:t>,</w:t>
        </w:r>
      </w:ins>
      <w:r>
        <w:t xml:space="preserve"> should be validated to ensure it is on the screen. This will raise an error in case an invalid screen position is calculated.</w:t>
      </w:r>
    </w:p>
    <w:p w14:paraId="7DECF219" w14:textId="77777777" w:rsidR="000053BB" w:rsidRDefault="000053BB" w:rsidP="000053BB"/>
    <w:p w14:paraId="6F2D3BBF" w14:textId="52731556" w:rsidR="000053BB" w:rsidRDefault="000053BB" w:rsidP="000053BB">
      <w:r>
        <w:t>Another form of validation is handling invalid key presses. Pygame itself handles this, as all key presses are added to the events list with their key recorded as type. You can then simply check for events with the key type of keys that are supposed to be used, and any other key presses will simply be ignored.</w:t>
      </w:r>
    </w:p>
    <w:p w14:paraId="7B10CA45" w14:textId="77777777" w:rsidR="000053BB" w:rsidRDefault="000053BB" w:rsidP="000053BB"/>
    <w:p w14:paraId="31AB4B8F" w14:textId="1C39105D" w:rsidR="000053BB" w:rsidRPr="000053BB" w:rsidRDefault="000053BB" w:rsidP="00A01C02">
      <w:r>
        <w:t xml:space="preserve">The last form of validation will be used with the image of the cube used for </w:t>
      </w:r>
      <w:r w:rsidR="00C3620C">
        <w:t>the guide cube. I want to display the default cube for the guide image_ and I don’t want it to be able to be changed. To achieve this, I will check if the guide cube image is being displayed and ignore any cube interactions if it is.</w:t>
      </w:r>
    </w:p>
    <w:p w14:paraId="445CB49C" w14:textId="77777777" w:rsidR="000053BB" w:rsidRDefault="000053BB" w:rsidP="006C7B4F"/>
    <w:p w14:paraId="1C74C7FF" w14:textId="6732FF0C" w:rsidR="008118CD" w:rsidRDefault="00C94E63" w:rsidP="00E2077A">
      <w:pPr>
        <w:pStyle w:val="Heading2"/>
      </w:pPr>
      <w:bookmarkStart w:id="187" w:name="_Toc190004457"/>
      <w:r>
        <w:t>Iterative-</w:t>
      </w:r>
      <w:r w:rsidR="00E2077A">
        <w:t xml:space="preserve">Development </w:t>
      </w:r>
      <w:r>
        <w:t>Test Data</w:t>
      </w:r>
      <w:bookmarkEnd w:id="187"/>
    </w:p>
    <w:p w14:paraId="03915499" w14:textId="49EB3A65" w:rsidR="00D00EF3" w:rsidRPr="00D00EF3" w:rsidRDefault="00D00EF3" w:rsidP="00643719">
      <w:r>
        <w:t xml:space="preserve">Due to how difficult it would be </w:t>
      </w:r>
      <w:ins w:id="188" w:author="Samuel Flegg" w:date="2025-01-28T10:37:00Z" w16du:dateUtc="2025-01-28T10:37:00Z">
        <w:r w:rsidR="00822538">
          <w:t xml:space="preserve">to </w:t>
        </w:r>
      </w:ins>
      <w:r>
        <w:t xml:space="preserve">ensure that the changes to a 3D array correctly match a real Rubik’s cube, and how reliant on visual output my program is, am going to test </w:t>
      </w:r>
      <w:r w:rsidR="005E4BCE">
        <w:t xml:space="preserve">some </w:t>
      </w:r>
      <w:r>
        <w:t>elements based on their display to a pygame window.</w:t>
      </w:r>
    </w:p>
    <w:p w14:paraId="2FA62CBC" w14:textId="77777777" w:rsidR="006C7B4F" w:rsidRDefault="006C7B4F" w:rsidP="006C7B4F"/>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89" w:author="Samuel Flegg" w:date="2025-01-28T11:07:00Z" w16du:dateUtc="2025-01-28T11:07:00Z">
          <w:tblPr>
            <w:tblStyle w:val="TableGridLight"/>
            <w:tblW w:w="0" w:type="auto"/>
            <w:tblLook w:val="04A0" w:firstRow="1" w:lastRow="0" w:firstColumn="1" w:lastColumn="0" w:noHBand="0" w:noVBand="1"/>
          </w:tblPr>
        </w:tblPrChange>
      </w:tblPr>
      <w:tblGrid>
        <w:gridCol w:w="598"/>
        <w:gridCol w:w="1442"/>
        <w:gridCol w:w="1856"/>
        <w:gridCol w:w="1856"/>
        <w:gridCol w:w="2187"/>
        <w:gridCol w:w="1077"/>
        <w:tblGridChange w:id="190">
          <w:tblGrid>
            <w:gridCol w:w="598"/>
            <w:gridCol w:w="5"/>
            <w:gridCol w:w="1437"/>
            <w:gridCol w:w="34"/>
            <w:gridCol w:w="1822"/>
            <w:gridCol w:w="241"/>
            <w:gridCol w:w="1615"/>
            <w:gridCol w:w="448"/>
            <w:gridCol w:w="1739"/>
            <w:gridCol w:w="1077"/>
          </w:tblGrid>
        </w:tblGridChange>
      </w:tblGrid>
      <w:tr w:rsidR="00EB1EC0" w14:paraId="018A8B90" w14:textId="77777777" w:rsidTr="00194A28">
        <w:tc>
          <w:tcPr>
            <w:tcW w:w="0" w:type="auto"/>
            <w:tcPrChange w:id="191" w:author="Samuel Flegg" w:date="2025-01-28T11:07:00Z" w16du:dateUtc="2025-01-28T11:07:00Z">
              <w:tcPr>
                <w:tcW w:w="0" w:type="auto"/>
              </w:tcPr>
            </w:tcPrChange>
          </w:tcPr>
          <w:p w14:paraId="2CDC29A4" w14:textId="77777777" w:rsidR="005C530B" w:rsidRDefault="005C530B" w:rsidP="00D93D5C">
            <w:r>
              <w:t>Test No.</w:t>
            </w:r>
          </w:p>
        </w:tc>
        <w:tc>
          <w:tcPr>
            <w:tcW w:w="0" w:type="auto"/>
            <w:tcPrChange w:id="192" w:author="Samuel Flegg" w:date="2025-01-28T11:07:00Z" w16du:dateUtc="2025-01-28T11:07:00Z">
              <w:tcPr>
                <w:tcW w:w="0" w:type="auto"/>
                <w:gridSpan w:val="2"/>
              </w:tcPr>
            </w:tcPrChange>
          </w:tcPr>
          <w:p w14:paraId="153648C1" w14:textId="77777777" w:rsidR="005C530B" w:rsidRDefault="005C530B" w:rsidP="00D93D5C">
            <w:r>
              <w:t>What is being tested</w:t>
            </w:r>
          </w:p>
        </w:tc>
        <w:tc>
          <w:tcPr>
            <w:tcW w:w="0" w:type="auto"/>
            <w:tcPrChange w:id="193" w:author="Samuel Flegg" w:date="2025-01-28T11:07:00Z" w16du:dateUtc="2025-01-28T11:07:00Z">
              <w:tcPr>
                <w:tcW w:w="0" w:type="auto"/>
                <w:gridSpan w:val="2"/>
              </w:tcPr>
            </w:tcPrChange>
          </w:tcPr>
          <w:p w14:paraId="5E91D539" w14:textId="77777777" w:rsidR="005C530B" w:rsidRDefault="005C530B" w:rsidP="00D93D5C">
            <w:r>
              <w:t>Description</w:t>
            </w:r>
          </w:p>
        </w:tc>
        <w:tc>
          <w:tcPr>
            <w:tcW w:w="0" w:type="auto"/>
            <w:tcPrChange w:id="194" w:author="Samuel Flegg" w:date="2025-01-28T11:07:00Z" w16du:dateUtc="2025-01-28T11:07:00Z">
              <w:tcPr>
                <w:tcW w:w="0" w:type="auto"/>
                <w:gridSpan w:val="2"/>
              </w:tcPr>
            </w:tcPrChange>
          </w:tcPr>
          <w:p w14:paraId="1BADE5FE" w14:textId="77777777" w:rsidR="005C530B" w:rsidRDefault="005C530B" w:rsidP="00D93D5C">
            <w:r>
              <w:t>Method</w:t>
            </w:r>
          </w:p>
        </w:tc>
        <w:tc>
          <w:tcPr>
            <w:tcW w:w="0" w:type="auto"/>
            <w:tcPrChange w:id="195" w:author="Samuel Flegg" w:date="2025-01-28T11:07:00Z" w16du:dateUtc="2025-01-28T11:07:00Z">
              <w:tcPr>
                <w:tcW w:w="0" w:type="auto"/>
                <w:gridSpan w:val="2"/>
              </w:tcPr>
            </w:tcPrChange>
          </w:tcPr>
          <w:p w14:paraId="795D0588" w14:textId="77777777" w:rsidR="005C530B" w:rsidRDefault="005C530B" w:rsidP="00D93D5C">
            <w:r>
              <w:t>Expected Output</w:t>
            </w:r>
          </w:p>
        </w:tc>
        <w:tc>
          <w:tcPr>
            <w:tcW w:w="0" w:type="auto"/>
            <w:tcPrChange w:id="196" w:author="Samuel Flegg" w:date="2025-01-28T11:07:00Z" w16du:dateUtc="2025-01-28T11:07:00Z">
              <w:tcPr>
                <w:tcW w:w="0" w:type="auto"/>
              </w:tcPr>
            </w:tcPrChange>
          </w:tcPr>
          <w:p w14:paraId="00AA1E75" w14:textId="77777777" w:rsidR="005C530B" w:rsidRDefault="005C530B" w:rsidP="00D93D5C">
            <w:r>
              <w:t>Pass/Fail</w:t>
            </w:r>
          </w:p>
        </w:tc>
      </w:tr>
      <w:tr w:rsidR="00EB1EC0" w14:paraId="4B87E619" w14:textId="77777777" w:rsidTr="00376C7D">
        <w:trPr>
          <w:cantSplit/>
        </w:trPr>
        <w:tc>
          <w:tcPr>
            <w:tcW w:w="0" w:type="auto"/>
            <w:shd w:val="clear" w:color="auto" w:fill="FFFFFF" w:themeFill="background1"/>
            <w:tcPrChange w:id="197" w:author="Samuel Flegg" w:date="2025-01-28T11:07:00Z" w16du:dateUtc="2025-01-28T11:07:00Z">
              <w:tcPr>
                <w:tcW w:w="0" w:type="auto"/>
                <w:gridSpan w:val="2"/>
                <w:shd w:val="clear" w:color="auto" w:fill="000000" w:themeFill="text1"/>
              </w:tcPr>
            </w:tcPrChange>
          </w:tcPr>
          <w:p w14:paraId="713FF082" w14:textId="77777777" w:rsidR="005C530B" w:rsidRDefault="005C530B" w:rsidP="00D93D5C">
            <w:r>
              <w:lastRenderedPageBreak/>
              <w:t>1</w:t>
            </w:r>
          </w:p>
        </w:tc>
        <w:tc>
          <w:tcPr>
            <w:tcW w:w="0" w:type="auto"/>
            <w:tcPrChange w:id="198" w:author="Samuel Flegg" w:date="2025-01-28T11:07:00Z" w16du:dateUtc="2025-01-28T11:07:00Z">
              <w:tcPr>
                <w:tcW w:w="0" w:type="auto"/>
                <w:gridSpan w:val="2"/>
              </w:tcPr>
            </w:tcPrChange>
          </w:tcPr>
          <w:p w14:paraId="3CFAB163" w14:textId="77777777" w:rsidR="005C530B" w:rsidRDefault="005C530B" w:rsidP="00D93D5C">
            <w:r>
              <w:t>3D cube algorithm</w:t>
            </w:r>
          </w:p>
        </w:tc>
        <w:tc>
          <w:tcPr>
            <w:tcW w:w="0" w:type="auto"/>
            <w:tcPrChange w:id="199" w:author="Samuel Flegg" w:date="2025-01-28T11:07:00Z" w16du:dateUtc="2025-01-28T11:07:00Z">
              <w:tcPr>
                <w:tcW w:w="0" w:type="auto"/>
                <w:gridSpan w:val="2"/>
              </w:tcPr>
            </w:tcPrChange>
          </w:tcPr>
          <w:p w14:paraId="7873F276" w14:textId="3FC33F77" w:rsidR="005C530B" w:rsidRDefault="005C530B" w:rsidP="00D93D5C">
            <w:r>
              <w:t xml:space="preserve">There should be an image algorithm that either returns a pygame.Surface containing an image of the </w:t>
            </w:r>
            <w:del w:id="200" w:author="Samuel Flegg" w:date="2025-01-28T10:36:00Z" w16du:dateUtc="2025-01-28T10:36:00Z">
              <w:r w:rsidDel="00822538">
                <w:delText>cube, or</w:delText>
              </w:r>
            </w:del>
            <w:ins w:id="201" w:author="Samuel Flegg" w:date="2025-01-28T10:36:00Z" w16du:dateUtc="2025-01-28T10:36:00Z">
              <w:r w:rsidR="00822538">
                <w:t>cube or</w:t>
              </w:r>
            </w:ins>
            <w:r>
              <w:t xml:space="preserve">  display the cube to the screen.</w:t>
            </w:r>
          </w:p>
        </w:tc>
        <w:tc>
          <w:tcPr>
            <w:tcW w:w="0" w:type="auto"/>
            <w:tcPrChange w:id="202" w:author="Samuel Flegg" w:date="2025-01-28T11:07:00Z" w16du:dateUtc="2025-01-28T11:07:00Z">
              <w:tcPr>
                <w:tcW w:w="0" w:type="auto"/>
                <w:gridSpan w:val="2"/>
              </w:tcPr>
            </w:tcPrChange>
          </w:tcPr>
          <w:p w14:paraId="13298E5C" w14:textId="77777777" w:rsidR="005C530B" w:rsidRDefault="005C530B" w:rsidP="00D93D5C">
            <w:r>
              <w:t>Blit the image returned by the function to the screen or call the function, inside the main game loop.</w:t>
            </w:r>
          </w:p>
          <w:p w14:paraId="3C470BB4" w14:textId="77777777" w:rsidR="005C530B" w:rsidRDefault="005C530B" w:rsidP="00D93D5C"/>
          <w:p w14:paraId="0C98DFA5" w14:textId="77777777" w:rsidR="005C530B" w:rsidRDefault="005C530B" w:rsidP="00D93D5C">
            <w:r>
              <w:t>Repeat whilst making changes to used_cube.</w:t>
            </w:r>
          </w:p>
        </w:tc>
        <w:tc>
          <w:tcPr>
            <w:tcW w:w="0" w:type="auto"/>
            <w:tcPrChange w:id="203" w:author="Samuel Flegg" w:date="2025-01-28T11:07:00Z" w16du:dateUtc="2025-01-28T11:07:00Z">
              <w:tcPr>
                <w:tcW w:w="0" w:type="auto"/>
              </w:tcPr>
            </w:tcPrChange>
          </w:tcPr>
          <w:p w14:paraId="5FC87BF4" w14:textId="1D5DE7A0" w:rsidR="005C530B" w:rsidRDefault="005C530B" w:rsidP="00D93D5C">
            <w:r>
              <w:t xml:space="preserve">An image should be </w:t>
            </w:r>
            <w:del w:id="204" w:author="Samuel Flegg" w:date="2025-01-28T10:37:00Z" w16du:dateUtc="2025-01-28T10:37:00Z">
              <w:r w:rsidDel="00822538">
                <w:delText>displayed</w:delText>
              </w:r>
            </w:del>
            <w:ins w:id="205" w:author="Samuel Flegg" w:date="2025-01-28T10:37:00Z" w16du:dateUtc="2025-01-28T10:37:00Z">
              <w:r w:rsidR="00822538">
                <w:t>displayed,</w:t>
              </w:r>
            </w:ins>
            <w:r>
              <w:t xml:space="preserve"> and it should match used_cube.</w:t>
            </w:r>
          </w:p>
        </w:tc>
        <w:tc>
          <w:tcPr>
            <w:tcW w:w="0" w:type="auto"/>
            <w:tcPrChange w:id="206" w:author="Samuel Flegg" w:date="2025-01-28T11:07:00Z" w16du:dateUtc="2025-01-28T11:07:00Z">
              <w:tcPr>
                <w:tcW w:w="0" w:type="auto"/>
              </w:tcPr>
            </w:tcPrChange>
          </w:tcPr>
          <w:p w14:paraId="294836A1" w14:textId="77777777" w:rsidR="005C530B" w:rsidRDefault="005C530B" w:rsidP="00D93D5C"/>
        </w:tc>
      </w:tr>
      <w:tr w:rsidR="00EB1EC0" w14:paraId="24E8F548" w14:textId="77777777" w:rsidTr="00194A28">
        <w:tc>
          <w:tcPr>
            <w:tcW w:w="0" w:type="auto"/>
            <w:tcPrChange w:id="207" w:author="Samuel Flegg" w:date="2025-01-28T11:07:00Z" w16du:dateUtc="2025-01-28T11:07:00Z">
              <w:tcPr>
                <w:tcW w:w="0" w:type="auto"/>
              </w:tcPr>
            </w:tcPrChange>
          </w:tcPr>
          <w:p w14:paraId="750444EA" w14:textId="77777777" w:rsidR="005C530B" w:rsidRDefault="005C530B" w:rsidP="00D93D5C">
            <w:r>
              <w:t>2</w:t>
            </w:r>
          </w:p>
        </w:tc>
        <w:tc>
          <w:tcPr>
            <w:tcW w:w="0" w:type="auto"/>
            <w:tcPrChange w:id="208" w:author="Samuel Flegg" w:date="2025-01-28T11:07:00Z" w16du:dateUtc="2025-01-28T11:07:00Z">
              <w:tcPr>
                <w:tcW w:w="0" w:type="auto"/>
                <w:gridSpan w:val="2"/>
              </w:tcPr>
            </w:tcPrChange>
          </w:tcPr>
          <w:p w14:paraId="3FD4B1E1" w14:textId="77777777" w:rsidR="005C530B" w:rsidRDefault="005C530B" w:rsidP="00D93D5C">
            <w:r>
              <w:t>Cube turn – vertical, left, up</w:t>
            </w:r>
          </w:p>
        </w:tc>
        <w:tc>
          <w:tcPr>
            <w:tcW w:w="0" w:type="auto"/>
            <w:tcPrChange w:id="209" w:author="Samuel Flegg" w:date="2025-01-28T11:07:00Z" w16du:dateUtc="2025-01-28T11:07:00Z">
              <w:tcPr>
                <w:tcW w:w="0" w:type="auto"/>
                <w:gridSpan w:val="2"/>
              </w:tcPr>
            </w:tcPrChange>
          </w:tcPr>
          <w:p w14:paraId="5DB8DBBB" w14:textId="77777777" w:rsidR="005C530B" w:rsidRDefault="005C530B" w:rsidP="00D93D5C">
            <w:r>
              <w:t>Executing the turns function with the correct parameters for the given turn should result in the leftmost column being rotated upwards.</w:t>
            </w:r>
          </w:p>
        </w:tc>
        <w:tc>
          <w:tcPr>
            <w:tcW w:w="0" w:type="auto"/>
            <w:vMerge w:val="restart"/>
            <w:tcPrChange w:id="210" w:author="Samuel Flegg" w:date="2025-01-28T11:07:00Z" w16du:dateUtc="2025-01-28T11:07:00Z">
              <w:tcPr>
                <w:tcW w:w="0" w:type="auto"/>
                <w:gridSpan w:val="2"/>
                <w:vMerge w:val="restart"/>
              </w:tcPr>
            </w:tcPrChange>
          </w:tcPr>
          <w:p w14:paraId="17D26A5B" w14:textId="77777777" w:rsidR="005C530B" w:rsidRDefault="005C530B" w:rsidP="00D93D5C">
            <w:r>
              <w:t>Execute the turns function with the parameters for the turn.</w:t>
            </w:r>
          </w:p>
          <w:p w14:paraId="7E46DB3A" w14:textId="77777777" w:rsidR="005C530B" w:rsidRDefault="005C530B" w:rsidP="00D93D5C">
            <w:r>
              <w:t>Run the cube display, the display should show the new cube state. The same rotation should be done to a real Rubik’s cube.</w:t>
            </w:r>
          </w:p>
        </w:tc>
        <w:tc>
          <w:tcPr>
            <w:tcW w:w="0" w:type="auto"/>
            <w:vMerge w:val="restart"/>
            <w:tcPrChange w:id="211" w:author="Samuel Flegg" w:date="2025-01-28T11:07:00Z" w16du:dateUtc="2025-01-28T11:07:00Z">
              <w:tcPr>
                <w:tcW w:w="0" w:type="auto"/>
                <w:gridSpan w:val="2"/>
                <w:vMerge w:val="restart"/>
              </w:tcPr>
            </w:tcPrChange>
          </w:tcPr>
          <w:p w14:paraId="7F554CC8" w14:textId="77777777" w:rsidR="005C530B" w:rsidRDefault="005C530B" w:rsidP="00D93D5C">
            <w:r>
              <w:t>The image of both cubes should be exactly the same.</w:t>
            </w:r>
          </w:p>
        </w:tc>
        <w:tc>
          <w:tcPr>
            <w:tcW w:w="0" w:type="auto"/>
            <w:tcPrChange w:id="212" w:author="Samuel Flegg" w:date="2025-01-28T11:07:00Z" w16du:dateUtc="2025-01-28T11:07:00Z">
              <w:tcPr>
                <w:tcW w:w="0" w:type="auto"/>
              </w:tcPr>
            </w:tcPrChange>
          </w:tcPr>
          <w:p w14:paraId="066F99A8" w14:textId="77777777" w:rsidR="005C530B" w:rsidRDefault="005C530B" w:rsidP="00D93D5C"/>
        </w:tc>
      </w:tr>
      <w:tr w:rsidR="00EB1EC0" w14:paraId="40DB5709" w14:textId="77777777" w:rsidTr="00194A28">
        <w:tc>
          <w:tcPr>
            <w:tcW w:w="0" w:type="auto"/>
            <w:tcPrChange w:id="213" w:author="Samuel Flegg" w:date="2025-01-28T11:07:00Z" w16du:dateUtc="2025-01-28T11:07:00Z">
              <w:tcPr>
                <w:tcW w:w="0" w:type="auto"/>
              </w:tcPr>
            </w:tcPrChange>
          </w:tcPr>
          <w:p w14:paraId="3218327C" w14:textId="77777777" w:rsidR="005C530B" w:rsidRDefault="005C530B" w:rsidP="00D93D5C">
            <w:r>
              <w:t>3</w:t>
            </w:r>
          </w:p>
        </w:tc>
        <w:tc>
          <w:tcPr>
            <w:tcW w:w="0" w:type="auto"/>
            <w:tcPrChange w:id="214" w:author="Samuel Flegg" w:date="2025-01-28T11:07:00Z" w16du:dateUtc="2025-01-28T11:07:00Z">
              <w:tcPr>
                <w:tcW w:w="0" w:type="auto"/>
                <w:gridSpan w:val="2"/>
              </w:tcPr>
            </w:tcPrChange>
          </w:tcPr>
          <w:p w14:paraId="65557AC4" w14:textId="77777777" w:rsidR="005C530B" w:rsidRDefault="005C530B" w:rsidP="00D93D5C">
            <w:r>
              <w:t>Cube turns – vertical, middle, up</w:t>
            </w:r>
          </w:p>
        </w:tc>
        <w:tc>
          <w:tcPr>
            <w:tcW w:w="0" w:type="auto"/>
            <w:tcPrChange w:id="215" w:author="Samuel Flegg" w:date="2025-01-28T11:07:00Z" w16du:dateUtc="2025-01-28T11:07:00Z">
              <w:tcPr>
                <w:tcW w:w="0" w:type="auto"/>
                <w:gridSpan w:val="2"/>
              </w:tcPr>
            </w:tcPrChange>
          </w:tcPr>
          <w:p w14:paraId="1B539922" w14:textId="77777777" w:rsidR="005C530B" w:rsidRDefault="005C530B" w:rsidP="00D93D5C">
            <w:r>
              <w:t>Executing the turns function with the correct parameters for the given turn should result in the middle column being rotated upwards.</w:t>
            </w:r>
          </w:p>
        </w:tc>
        <w:tc>
          <w:tcPr>
            <w:tcW w:w="0" w:type="auto"/>
            <w:vMerge/>
            <w:tcPrChange w:id="216" w:author="Samuel Flegg" w:date="2025-01-28T11:07:00Z" w16du:dateUtc="2025-01-28T11:07:00Z">
              <w:tcPr>
                <w:tcW w:w="0" w:type="auto"/>
                <w:gridSpan w:val="2"/>
                <w:vMerge/>
              </w:tcPr>
            </w:tcPrChange>
          </w:tcPr>
          <w:p w14:paraId="71265E5A" w14:textId="77777777" w:rsidR="005C530B" w:rsidRDefault="005C530B" w:rsidP="00D93D5C"/>
        </w:tc>
        <w:tc>
          <w:tcPr>
            <w:tcW w:w="0" w:type="auto"/>
            <w:vMerge/>
            <w:tcPrChange w:id="217" w:author="Samuel Flegg" w:date="2025-01-28T11:07:00Z" w16du:dateUtc="2025-01-28T11:07:00Z">
              <w:tcPr>
                <w:tcW w:w="0" w:type="auto"/>
                <w:gridSpan w:val="2"/>
                <w:vMerge/>
              </w:tcPr>
            </w:tcPrChange>
          </w:tcPr>
          <w:p w14:paraId="67FE9AF4" w14:textId="77777777" w:rsidR="005C530B" w:rsidRDefault="005C530B" w:rsidP="00D93D5C"/>
        </w:tc>
        <w:tc>
          <w:tcPr>
            <w:tcW w:w="0" w:type="auto"/>
            <w:tcPrChange w:id="218" w:author="Samuel Flegg" w:date="2025-01-28T11:07:00Z" w16du:dateUtc="2025-01-28T11:07:00Z">
              <w:tcPr>
                <w:tcW w:w="0" w:type="auto"/>
              </w:tcPr>
            </w:tcPrChange>
          </w:tcPr>
          <w:p w14:paraId="2D8B7103" w14:textId="77777777" w:rsidR="005C530B" w:rsidRDefault="005C530B" w:rsidP="00D93D5C"/>
        </w:tc>
      </w:tr>
      <w:tr w:rsidR="00EB1EC0" w14:paraId="2EBFD55C" w14:textId="77777777" w:rsidTr="00194A28">
        <w:tc>
          <w:tcPr>
            <w:tcW w:w="0" w:type="auto"/>
            <w:tcPrChange w:id="219" w:author="Samuel Flegg" w:date="2025-01-28T11:07:00Z" w16du:dateUtc="2025-01-28T11:07:00Z">
              <w:tcPr>
                <w:tcW w:w="0" w:type="auto"/>
              </w:tcPr>
            </w:tcPrChange>
          </w:tcPr>
          <w:p w14:paraId="69A94E7D" w14:textId="77777777" w:rsidR="005C530B" w:rsidRDefault="005C530B" w:rsidP="00D93D5C">
            <w:r>
              <w:t>4</w:t>
            </w:r>
          </w:p>
        </w:tc>
        <w:tc>
          <w:tcPr>
            <w:tcW w:w="0" w:type="auto"/>
            <w:tcPrChange w:id="220" w:author="Samuel Flegg" w:date="2025-01-28T11:07:00Z" w16du:dateUtc="2025-01-28T11:07:00Z">
              <w:tcPr>
                <w:tcW w:w="0" w:type="auto"/>
                <w:gridSpan w:val="2"/>
              </w:tcPr>
            </w:tcPrChange>
          </w:tcPr>
          <w:p w14:paraId="1F34F990" w14:textId="77777777" w:rsidR="005C530B" w:rsidRDefault="005C530B" w:rsidP="00D93D5C">
            <w:r>
              <w:t>Cube turns – vertical, right, up</w:t>
            </w:r>
          </w:p>
        </w:tc>
        <w:tc>
          <w:tcPr>
            <w:tcW w:w="0" w:type="auto"/>
            <w:tcPrChange w:id="221" w:author="Samuel Flegg" w:date="2025-01-28T11:07:00Z" w16du:dateUtc="2025-01-28T11:07:00Z">
              <w:tcPr>
                <w:tcW w:w="0" w:type="auto"/>
                <w:gridSpan w:val="2"/>
              </w:tcPr>
            </w:tcPrChange>
          </w:tcPr>
          <w:p w14:paraId="4E56CF38" w14:textId="77777777" w:rsidR="005C530B" w:rsidRDefault="005C530B" w:rsidP="00D93D5C">
            <w:r>
              <w:t>Executing the turns function with the correct parameters for the given turn should result in the rightmost column being rotated upwards.</w:t>
            </w:r>
          </w:p>
        </w:tc>
        <w:tc>
          <w:tcPr>
            <w:tcW w:w="0" w:type="auto"/>
            <w:vMerge/>
            <w:tcPrChange w:id="222" w:author="Samuel Flegg" w:date="2025-01-28T11:07:00Z" w16du:dateUtc="2025-01-28T11:07:00Z">
              <w:tcPr>
                <w:tcW w:w="0" w:type="auto"/>
                <w:gridSpan w:val="2"/>
                <w:vMerge/>
              </w:tcPr>
            </w:tcPrChange>
          </w:tcPr>
          <w:p w14:paraId="7358833D" w14:textId="77777777" w:rsidR="005C530B" w:rsidRDefault="005C530B" w:rsidP="00D93D5C"/>
        </w:tc>
        <w:tc>
          <w:tcPr>
            <w:tcW w:w="0" w:type="auto"/>
            <w:vMerge/>
            <w:tcPrChange w:id="223" w:author="Samuel Flegg" w:date="2025-01-28T11:07:00Z" w16du:dateUtc="2025-01-28T11:07:00Z">
              <w:tcPr>
                <w:tcW w:w="0" w:type="auto"/>
                <w:gridSpan w:val="2"/>
                <w:vMerge/>
              </w:tcPr>
            </w:tcPrChange>
          </w:tcPr>
          <w:p w14:paraId="25AFAA95" w14:textId="77777777" w:rsidR="005C530B" w:rsidRDefault="005C530B" w:rsidP="00D93D5C"/>
        </w:tc>
        <w:tc>
          <w:tcPr>
            <w:tcW w:w="0" w:type="auto"/>
            <w:tcPrChange w:id="224" w:author="Samuel Flegg" w:date="2025-01-28T11:07:00Z" w16du:dateUtc="2025-01-28T11:07:00Z">
              <w:tcPr>
                <w:tcW w:w="0" w:type="auto"/>
              </w:tcPr>
            </w:tcPrChange>
          </w:tcPr>
          <w:p w14:paraId="5F2FCD80" w14:textId="77777777" w:rsidR="005C530B" w:rsidRDefault="005C530B" w:rsidP="00D93D5C"/>
        </w:tc>
      </w:tr>
      <w:tr w:rsidR="00EB1EC0" w14:paraId="744C20C7" w14:textId="77777777" w:rsidTr="00194A28">
        <w:tc>
          <w:tcPr>
            <w:tcW w:w="0" w:type="auto"/>
            <w:tcPrChange w:id="225" w:author="Samuel Flegg" w:date="2025-01-28T11:07:00Z" w16du:dateUtc="2025-01-28T11:07:00Z">
              <w:tcPr>
                <w:tcW w:w="0" w:type="auto"/>
              </w:tcPr>
            </w:tcPrChange>
          </w:tcPr>
          <w:p w14:paraId="3223C8E4" w14:textId="77777777" w:rsidR="005C530B" w:rsidRDefault="005C530B" w:rsidP="00D93D5C">
            <w:r>
              <w:t>5</w:t>
            </w:r>
          </w:p>
        </w:tc>
        <w:tc>
          <w:tcPr>
            <w:tcW w:w="0" w:type="auto"/>
            <w:tcPrChange w:id="226" w:author="Samuel Flegg" w:date="2025-01-28T11:07:00Z" w16du:dateUtc="2025-01-28T11:07:00Z">
              <w:tcPr>
                <w:tcW w:w="0" w:type="auto"/>
                <w:gridSpan w:val="2"/>
              </w:tcPr>
            </w:tcPrChange>
          </w:tcPr>
          <w:p w14:paraId="21DE8E2C" w14:textId="77777777" w:rsidR="005C530B" w:rsidRDefault="005C530B" w:rsidP="00D93D5C">
            <w:r>
              <w:t>Cube turns – vertical, left, down</w:t>
            </w:r>
          </w:p>
        </w:tc>
        <w:tc>
          <w:tcPr>
            <w:tcW w:w="0" w:type="auto"/>
            <w:tcPrChange w:id="227" w:author="Samuel Flegg" w:date="2025-01-28T11:07:00Z" w16du:dateUtc="2025-01-28T11:07:00Z">
              <w:tcPr>
                <w:tcW w:w="0" w:type="auto"/>
                <w:gridSpan w:val="2"/>
              </w:tcPr>
            </w:tcPrChange>
          </w:tcPr>
          <w:p w14:paraId="7201026D" w14:textId="77777777" w:rsidR="005C530B" w:rsidRDefault="005C530B" w:rsidP="00D93D5C">
            <w:r>
              <w:t>Executing the turns function with the correct parameters for the given turn should result in the leftmost column being rotated downwards.</w:t>
            </w:r>
          </w:p>
        </w:tc>
        <w:tc>
          <w:tcPr>
            <w:tcW w:w="0" w:type="auto"/>
            <w:vMerge/>
            <w:tcPrChange w:id="228" w:author="Samuel Flegg" w:date="2025-01-28T11:07:00Z" w16du:dateUtc="2025-01-28T11:07:00Z">
              <w:tcPr>
                <w:tcW w:w="0" w:type="auto"/>
                <w:gridSpan w:val="2"/>
                <w:vMerge/>
              </w:tcPr>
            </w:tcPrChange>
          </w:tcPr>
          <w:p w14:paraId="2BC704A3" w14:textId="77777777" w:rsidR="005C530B" w:rsidRDefault="005C530B" w:rsidP="00D93D5C"/>
        </w:tc>
        <w:tc>
          <w:tcPr>
            <w:tcW w:w="0" w:type="auto"/>
            <w:vMerge/>
            <w:tcPrChange w:id="229" w:author="Samuel Flegg" w:date="2025-01-28T11:07:00Z" w16du:dateUtc="2025-01-28T11:07:00Z">
              <w:tcPr>
                <w:tcW w:w="0" w:type="auto"/>
                <w:gridSpan w:val="2"/>
                <w:vMerge/>
              </w:tcPr>
            </w:tcPrChange>
          </w:tcPr>
          <w:p w14:paraId="0D09B091" w14:textId="77777777" w:rsidR="005C530B" w:rsidRDefault="005C530B" w:rsidP="00D93D5C"/>
        </w:tc>
        <w:tc>
          <w:tcPr>
            <w:tcW w:w="0" w:type="auto"/>
            <w:tcPrChange w:id="230" w:author="Samuel Flegg" w:date="2025-01-28T11:07:00Z" w16du:dateUtc="2025-01-28T11:07:00Z">
              <w:tcPr>
                <w:tcW w:w="0" w:type="auto"/>
              </w:tcPr>
            </w:tcPrChange>
          </w:tcPr>
          <w:p w14:paraId="47C76BDD" w14:textId="77777777" w:rsidR="005C530B" w:rsidRDefault="005C530B" w:rsidP="00D93D5C"/>
        </w:tc>
      </w:tr>
      <w:tr w:rsidR="00EB1EC0" w14:paraId="2F669BF7" w14:textId="77777777" w:rsidTr="00194A28">
        <w:tc>
          <w:tcPr>
            <w:tcW w:w="0" w:type="auto"/>
            <w:tcPrChange w:id="231" w:author="Samuel Flegg" w:date="2025-01-28T11:07:00Z" w16du:dateUtc="2025-01-28T11:07:00Z">
              <w:tcPr>
                <w:tcW w:w="0" w:type="auto"/>
              </w:tcPr>
            </w:tcPrChange>
          </w:tcPr>
          <w:p w14:paraId="384EF67D" w14:textId="77777777" w:rsidR="005C530B" w:rsidRDefault="005C530B" w:rsidP="00D93D5C">
            <w:r>
              <w:t>6</w:t>
            </w:r>
          </w:p>
        </w:tc>
        <w:tc>
          <w:tcPr>
            <w:tcW w:w="0" w:type="auto"/>
            <w:tcPrChange w:id="232" w:author="Samuel Flegg" w:date="2025-01-28T11:07:00Z" w16du:dateUtc="2025-01-28T11:07:00Z">
              <w:tcPr>
                <w:tcW w:w="0" w:type="auto"/>
                <w:gridSpan w:val="2"/>
              </w:tcPr>
            </w:tcPrChange>
          </w:tcPr>
          <w:p w14:paraId="4852DF78" w14:textId="77777777" w:rsidR="005C530B" w:rsidRDefault="005C530B" w:rsidP="00D93D5C">
            <w:r>
              <w:t xml:space="preserve">Cube turns – vertical, </w:t>
            </w:r>
            <w:r>
              <w:lastRenderedPageBreak/>
              <w:t>middle, down</w:t>
            </w:r>
          </w:p>
        </w:tc>
        <w:tc>
          <w:tcPr>
            <w:tcW w:w="0" w:type="auto"/>
            <w:tcPrChange w:id="233" w:author="Samuel Flegg" w:date="2025-01-28T11:07:00Z" w16du:dateUtc="2025-01-28T11:07:00Z">
              <w:tcPr>
                <w:tcW w:w="0" w:type="auto"/>
                <w:gridSpan w:val="2"/>
              </w:tcPr>
            </w:tcPrChange>
          </w:tcPr>
          <w:p w14:paraId="2E53D211" w14:textId="77777777" w:rsidR="005C530B" w:rsidRDefault="005C530B" w:rsidP="00D93D5C">
            <w:r>
              <w:lastRenderedPageBreak/>
              <w:t xml:space="preserve">Executing the turns function with the correct </w:t>
            </w:r>
            <w:r>
              <w:lastRenderedPageBreak/>
              <w:t>parameters for the given turn should result in the middle column being rotated downwards.</w:t>
            </w:r>
          </w:p>
        </w:tc>
        <w:tc>
          <w:tcPr>
            <w:tcW w:w="0" w:type="auto"/>
            <w:vMerge/>
            <w:tcPrChange w:id="234" w:author="Samuel Flegg" w:date="2025-01-28T11:07:00Z" w16du:dateUtc="2025-01-28T11:07:00Z">
              <w:tcPr>
                <w:tcW w:w="0" w:type="auto"/>
                <w:gridSpan w:val="2"/>
                <w:vMerge/>
              </w:tcPr>
            </w:tcPrChange>
          </w:tcPr>
          <w:p w14:paraId="60AE96FD" w14:textId="77777777" w:rsidR="005C530B" w:rsidRDefault="005C530B" w:rsidP="00D93D5C"/>
        </w:tc>
        <w:tc>
          <w:tcPr>
            <w:tcW w:w="0" w:type="auto"/>
            <w:vMerge/>
            <w:tcPrChange w:id="235" w:author="Samuel Flegg" w:date="2025-01-28T11:07:00Z" w16du:dateUtc="2025-01-28T11:07:00Z">
              <w:tcPr>
                <w:tcW w:w="0" w:type="auto"/>
                <w:gridSpan w:val="2"/>
                <w:vMerge/>
              </w:tcPr>
            </w:tcPrChange>
          </w:tcPr>
          <w:p w14:paraId="24E34652" w14:textId="77777777" w:rsidR="005C530B" w:rsidRDefault="005C530B" w:rsidP="00D93D5C"/>
        </w:tc>
        <w:tc>
          <w:tcPr>
            <w:tcW w:w="0" w:type="auto"/>
            <w:tcPrChange w:id="236" w:author="Samuel Flegg" w:date="2025-01-28T11:07:00Z" w16du:dateUtc="2025-01-28T11:07:00Z">
              <w:tcPr>
                <w:tcW w:w="0" w:type="auto"/>
              </w:tcPr>
            </w:tcPrChange>
          </w:tcPr>
          <w:p w14:paraId="3E0D8C89" w14:textId="77777777" w:rsidR="005C530B" w:rsidRDefault="005C530B" w:rsidP="00D93D5C"/>
        </w:tc>
      </w:tr>
      <w:tr w:rsidR="00EB1EC0" w14:paraId="3E199B69" w14:textId="77777777" w:rsidTr="00194A28">
        <w:tc>
          <w:tcPr>
            <w:tcW w:w="0" w:type="auto"/>
            <w:tcPrChange w:id="237" w:author="Samuel Flegg" w:date="2025-01-28T11:07:00Z" w16du:dateUtc="2025-01-28T11:07:00Z">
              <w:tcPr>
                <w:tcW w:w="0" w:type="auto"/>
              </w:tcPr>
            </w:tcPrChange>
          </w:tcPr>
          <w:p w14:paraId="146AA0B9" w14:textId="77777777" w:rsidR="005C530B" w:rsidRDefault="005C530B" w:rsidP="00D93D5C">
            <w:r>
              <w:t>7</w:t>
            </w:r>
          </w:p>
        </w:tc>
        <w:tc>
          <w:tcPr>
            <w:tcW w:w="0" w:type="auto"/>
            <w:tcPrChange w:id="238" w:author="Samuel Flegg" w:date="2025-01-28T11:07:00Z" w16du:dateUtc="2025-01-28T11:07:00Z">
              <w:tcPr>
                <w:tcW w:w="0" w:type="auto"/>
                <w:gridSpan w:val="2"/>
              </w:tcPr>
            </w:tcPrChange>
          </w:tcPr>
          <w:p w14:paraId="59A48DF5" w14:textId="77777777" w:rsidR="005C530B" w:rsidRDefault="005C530B" w:rsidP="00D93D5C">
            <w:r>
              <w:t>Cube turns – vertical, right, down</w:t>
            </w:r>
          </w:p>
        </w:tc>
        <w:tc>
          <w:tcPr>
            <w:tcW w:w="0" w:type="auto"/>
            <w:tcPrChange w:id="239" w:author="Samuel Flegg" w:date="2025-01-28T11:07:00Z" w16du:dateUtc="2025-01-28T11:07:00Z">
              <w:tcPr>
                <w:tcW w:w="0" w:type="auto"/>
                <w:gridSpan w:val="2"/>
              </w:tcPr>
            </w:tcPrChange>
          </w:tcPr>
          <w:p w14:paraId="18E6C50D" w14:textId="77777777" w:rsidR="005C530B" w:rsidRDefault="005C530B" w:rsidP="00D93D5C">
            <w:r>
              <w:t>Executing the turns function with the correct parameters for the given turn should result in the rightmost column being rotated downwards.</w:t>
            </w:r>
          </w:p>
        </w:tc>
        <w:tc>
          <w:tcPr>
            <w:tcW w:w="0" w:type="auto"/>
            <w:vMerge/>
            <w:tcPrChange w:id="240" w:author="Samuel Flegg" w:date="2025-01-28T11:07:00Z" w16du:dateUtc="2025-01-28T11:07:00Z">
              <w:tcPr>
                <w:tcW w:w="0" w:type="auto"/>
                <w:gridSpan w:val="2"/>
                <w:vMerge/>
              </w:tcPr>
            </w:tcPrChange>
          </w:tcPr>
          <w:p w14:paraId="68223D6A" w14:textId="77777777" w:rsidR="005C530B" w:rsidRDefault="005C530B" w:rsidP="00D93D5C"/>
        </w:tc>
        <w:tc>
          <w:tcPr>
            <w:tcW w:w="0" w:type="auto"/>
            <w:vMerge/>
            <w:tcPrChange w:id="241" w:author="Samuel Flegg" w:date="2025-01-28T11:07:00Z" w16du:dateUtc="2025-01-28T11:07:00Z">
              <w:tcPr>
                <w:tcW w:w="0" w:type="auto"/>
                <w:gridSpan w:val="2"/>
                <w:vMerge/>
              </w:tcPr>
            </w:tcPrChange>
          </w:tcPr>
          <w:p w14:paraId="049B0678" w14:textId="77777777" w:rsidR="005C530B" w:rsidRDefault="005C530B" w:rsidP="00D93D5C"/>
        </w:tc>
        <w:tc>
          <w:tcPr>
            <w:tcW w:w="0" w:type="auto"/>
            <w:tcPrChange w:id="242" w:author="Samuel Flegg" w:date="2025-01-28T11:07:00Z" w16du:dateUtc="2025-01-28T11:07:00Z">
              <w:tcPr>
                <w:tcW w:w="0" w:type="auto"/>
              </w:tcPr>
            </w:tcPrChange>
          </w:tcPr>
          <w:p w14:paraId="4A53DFD7" w14:textId="77777777" w:rsidR="005C530B" w:rsidRDefault="005C530B" w:rsidP="00D93D5C"/>
        </w:tc>
      </w:tr>
      <w:tr w:rsidR="00EB1EC0" w14:paraId="27DF40B7" w14:textId="77777777" w:rsidTr="00194A28">
        <w:tc>
          <w:tcPr>
            <w:tcW w:w="0" w:type="auto"/>
            <w:tcPrChange w:id="243" w:author="Samuel Flegg" w:date="2025-01-28T11:07:00Z" w16du:dateUtc="2025-01-28T11:07:00Z">
              <w:tcPr>
                <w:tcW w:w="0" w:type="auto"/>
              </w:tcPr>
            </w:tcPrChange>
          </w:tcPr>
          <w:p w14:paraId="567EB7F6" w14:textId="77777777" w:rsidR="005C530B" w:rsidRDefault="005C530B" w:rsidP="00D93D5C">
            <w:r>
              <w:t>8</w:t>
            </w:r>
          </w:p>
        </w:tc>
        <w:tc>
          <w:tcPr>
            <w:tcW w:w="0" w:type="auto"/>
            <w:tcPrChange w:id="244" w:author="Samuel Flegg" w:date="2025-01-28T11:07:00Z" w16du:dateUtc="2025-01-28T11:07:00Z">
              <w:tcPr>
                <w:tcW w:w="0" w:type="auto"/>
                <w:gridSpan w:val="2"/>
              </w:tcPr>
            </w:tcPrChange>
          </w:tcPr>
          <w:p w14:paraId="56643474" w14:textId="77777777" w:rsidR="005C530B" w:rsidRDefault="005C530B" w:rsidP="00D93D5C">
            <w:r>
              <w:t>Cube turns – horizontal, top, right</w:t>
            </w:r>
          </w:p>
        </w:tc>
        <w:tc>
          <w:tcPr>
            <w:tcW w:w="0" w:type="auto"/>
            <w:tcPrChange w:id="245" w:author="Samuel Flegg" w:date="2025-01-28T11:07:00Z" w16du:dateUtc="2025-01-28T11:07:00Z">
              <w:tcPr>
                <w:tcW w:w="0" w:type="auto"/>
                <w:gridSpan w:val="2"/>
              </w:tcPr>
            </w:tcPrChange>
          </w:tcPr>
          <w:p w14:paraId="5D3D290B" w14:textId="77777777" w:rsidR="005C530B" w:rsidRDefault="005C530B" w:rsidP="00D93D5C">
            <w:r>
              <w:t>Executing the turns function with the correct parameters for the given turn should result in the upper row being rotated right.</w:t>
            </w:r>
          </w:p>
        </w:tc>
        <w:tc>
          <w:tcPr>
            <w:tcW w:w="0" w:type="auto"/>
            <w:vMerge/>
            <w:tcPrChange w:id="246" w:author="Samuel Flegg" w:date="2025-01-28T11:07:00Z" w16du:dateUtc="2025-01-28T11:07:00Z">
              <w:tcPr>
                <w:tcW w:w="0" w:type="auto"/>
                <w:gridSpan w:val="2"/>
                <w:vMerge/>
              </w:tcPr>
            </w:tcPrChange>
          </w:tcPr>
          <w:p w14:paraId="0E5C8236" w14:textId="77777777" w:rsidR="005C530B" w:rsidRDefault="005C530B" w:rsidP="00D93D5C"/>
        </w:tc>
        <w:tc>
          <w:tcPr>
            <w:tcW w:w="0" w:type="auto"/>
            <w:vMerge/>
            <w:tcPrChange w:id="247" w:author="Samuel Flegg" w:date="2025-01-28T11:07:00Z" w16du:dateUtc="2025-01-28T11:07:00Z">
              <w:tcPr>
                <w:tcW w:w="0" w:type="auto"/>
                <w:gridSpan w:val="2"/>
                <w:vMerge/>
              </w:tcPr>
            </w:tcPrChange>
          </w:tcPr>
          <w:p w14:paraId="0DFC04B9" w14:textId="77777777" w:rsidR="005C530B" w:rsidRDefault="005C530B" w:rsidP="00D93D5C"/>
        </w:tc>
        <w:tc>
          <w:tcPr>
            <w:tcW w:w="0" w:type="auto"/>
            <w:tcPrChange w:id="248" w:author="Samuel Flegg" w:date="2025-01-28T11:07:00Z" w16du:dateUtc="2025-01-28T11:07:00Z">
              <w:tcPr>
                <w:tcW w:w="0" w:type="auto"/>
              </w:tcPr>
            </w:tcPrChange>
          </w:tcPr>
          <w:p w14:paraId="184DDC0A" w14:textId="77777777" w:rsidR="005C530B" w:rsidRDefault="005C530B" w:rsidP="00D93D5C"/>
        </w:tc>
      </w:tr>
      <w:tr w:rsidR="00EB1EC0" w14:paraId="06F0E698" w14:textId="77777777" w:rsidTr="00194A28">
        <w:tc>
          <w:tcPr>
            <w:tcW w:w="0" w:type="auto"/>
            <w:tcPrChange w:id="249" w:author="Samuel Flegg" w:date="2025-01-28T11:07:00Z" w16du:dateUtc="2025-01-28T11:07:00Z">
              <w:tcPr>
                <w:tcW w:w="0" w:type="auto"/>
              </w:tcPr>
            </w:tcPrChange>
          </w:tcPr>
          <w:p w14:paraId="425E840E" w14:textId="77777777" w:rsidR="005C530B" w:rsidRDefault="005C530B" w:rsidP="00D93D5C">
            <w:r>
              <w:t>9</w:t>
            </w:r>
          </w:p>
        </w:tc>
        <w:tc>
          <w:tcPr>
            <w:tcW w:w="0" w:type="auto"/>
            <w:tcPrChange w:id="250" w:author="Samuel Flegg" w:date="2025-01-28T11:07:00Z" w16du:dateUtc="2025-01-28T11:07:00Z">
              <w:tcPr>
                <w:tcW w:w="0" w:type="auto"/>
                <w:gridSpan w:val="2"/>
              </w:tcPr>
            </w:tcPrChange>
          </w:tcPr>
          <w:p w14:paraId="3EFCEA86" w14:textId="77777777" w:rsidR="005C530B" w:rsidRDefault="005C530B" w:rsidP="00D93D5C">
            <w:r>
              <w:t>Cube turns – horizontal, middle, right</w:t>
            </w:r>
          </w:p>
        </w:tc>
        <w:tc>
          <w:tcPr>
            <w:tcW w:w="0" w:type="auto"/>
            <w:tcPrChange w:id="251" w:author="Samuel Flegg" w:date="2025-01-28T11:07:00Z" w16du:dateUtc="2025-01-28T11:07:00Z">
              <w:tcPr>
                <w:tcW w:w="0" w:type="auto"/>
                <w:gridSpan w:val="2"/>
              </w:tcPr>
            </w:tcPrChange>
          </w:tcPr>
          <w:p w14:paraId="07BDDD91" w14:textId="77777777" w:rsidR="005C530B" w:rsidRDefault="005C530B" w:rsidP="00D93D5C">
            <w:r>
              <w:t>Executing the turns function with the correct parameters for the given turn should result in the middle row being rotated right.</w:t>
            </w:r>
          </w:p>
        </w:tc>
        <w:tc>
          <w:tcPr>
            <w:tcW w:w="0" w:type="auto"/>
            <w:vMerge/>
            <w:tcPrChange w:id="252" w:author="Samuel Flegg" w:date="2025-01-28T11:07:00Z" w16du:dateUtc="2025-01-28T11:07:00Z">
              <w:tcPr>
                <w:tcW w:w="0" w:type="auto"/>
                <w:gridSpan w:val="2"/>
                <w:vMerge/>
              </w:tcPr>
            </w:tcPrChange>
          </w:tcPr>
          <w:p w14:paraId="19E9B0B6" w14:textId="77777777" w:rsidR="005C530B" w:rsidRDefault="005C530B" w:rsidP="00D93D5C"/>
        </w:tc>
        <w:tc>
          <w:tcPr>
            <w:tcW w:w="0" w:type="auto"/>
            <w:vMerge/>
            <w:tcPrChange w:id="253" w:author="Samuel Flegg" w:date="2025-01-28T11:07:00Z" w16du:dateUtc="2025-01-28T11:07:00Z">
              <w:tcPr>
                <w:tcW w:w="0" w:type="auto"/>
                <w:gridSpan w:val="2"/>
                <w:vMerge/>
              </w:tcPr>
            </w:tcPrChange>
          </w:tcPr>
          <w:p w14:paraId="352CEFF6" w14:textId="77777777" w:rsidR="005C530B" w:rsidRDefault="005C530B" w:rsidP="00D93D5C"/>
        </w:tc>
        <w:tc>
          <w:tcPr>
            <w:tcW w:w="0" w:type="auto"/>
            <w:tcPrChange w:id="254" w:author="Samuel Flegg" w:date="2025-01-28T11:07:00Z" w16du:dateUtc="2025-01-28T11:07:00Z">
              <w:tcPr>
                <w:tcW w:w="0" w:type="auto"/>
              </w:tcPr>
            </w:tcPrChange>
          </w:tcPr>
          <w:p w14:paraId="17FE92E7" w14:textId="77777777" w:rsidR="005C530B" w:rsidRDefault="005C530B" w:rsidP="00D93D5C"/>
        </w:tc>
      </w:tr>
      <w:tr w:rsidR="00EB1EC0" w14:paraId="1B3F7E13" w14:textId="77777777" w:rsidTr="00194A28">
        <w:tc>
          <w:tcPr>
            <w:tcW w:w="0" w:type="auto"/>
            <w:tcPrChange w:id="255" w:author="Samuel Flegg" w:date="2025-01-28T11:07:00Z" w16du:dateUtc="2025-01-28T11:07:00Z">
              <w:tcPr>
                <w:tcW w:w="0" w:type="auto"/>
              </w:tcPr>
            </w:tcPrChange>
          </w:tcPr>
          <w:p w14:paraId="372B2CCE" w14:textId="77777777" w:rsidR="005C530B" w:rsidRDefault="005C530B" w:rsidP="00D93D5C">
            <w:r>
              <w:t>10</w:t>
            </w:r>
          </w:p>
        </w:tc>
        <w:tc>
          <w:tcPr>
            <w:tcW w:w="0" w:type="auto"/>
            <w:tcPrChange w:id="256" w:author="Samuel Flegg" w:date="2025-01-28T11:07:00Z" w16du:dateUtc="2025-01-28T11:07:00Z">
              <w:tcPr>
                <w:tcW w:w="0" w:type="auto"/>
                <w:gridSpan w:val="2"/>
              </w:tcPr>
            </w:tcPrChange>
          </w:tcPr>
          <w:p w14:paraId="0E62AE29" w14:textId="77777777" w:rsidR="005C530B" w:rsidRDefault="005C530B" w:rsidP="00D93D5C">
            <w:r>
              <w:t>Cube turns – horizontal, bottom, right</w:t>
            </w:r>
          </w:p>
        </w:tc>
        <w:tc>
          <w:tcPr>
            <w:tcW w:w="0" w:type="auto"/>
            <w:tcPrChange w:id="257" w:author="Samuel Flegg" w:date="2025-01-28T11:07:00Z" w16du:dateUtc="2025-01-28T11:07:00Z">
              <w:tcPr>
                <w:tcW w:w="0" w:type="auto"/>
                <w:gridSpan w:val="2"/>
              </w:tcPr>
            </w:tcPrChange>
          </w:tcPr>
          <w:p w14:paraId="7AC00DC5" w14:textId="77777777" w:rsidR="005C530B" w:rsidRDefault="005C530B" w:rsidP="00D93D5C">
            <w:r>
              <w:t>Executing the turns function with the correct parameters for the given turn should result in the lower row being rotated right.</w:t>
            </w:r>
          </w:p>
        </w:tc>
        <w:tc>
          <w:tcPr>
            <w:tcW w:w="0" w:type="auto"/>
            <w:vMerge/>
            <w:tcPrChange w:id="258" w:author="Samuel Flegg" w:date="2025-01-28T11:07:00Z" w16du:dateUtc="2025-01-28T11:07:00Z">
              <w:tcPr>
                <w:tcW w:w="0" w:type="auto"/>
                <w:gridSpan w:val="2"/>
                <w:vMerge/>
              </w:tcPr>
            </w:tcPrChange>
          </w:tcPr>
          <w:p w14:paraId="34DD2538" w14:textId="77777777" w:rsidR="005C530B" w:rsidRDefault="005C530B" w:rsidP="00D93D5C"/>
        </w:tc>
        <w:tc>
          <w:tcPr>
            <w:tcW w:w="0" w:type="auto"/>
            <w:vMerge/>
            <w:tcPrChange w:id="259" w:author="Samuel Flegg" w:date="2025-01-28T11:07:00Z" w16du:dateUtc="2025-01-28T11:07:00Z">
              <w:tcPr>
                <w:tcW w:w="0" w:type="auto"/>
                <w:gridSpan w:val="2"/>
                <w:vMerge/>
              </w:tcPr>
            </w:tcPrChange>
          </w:tcPr>
          <w:p w14:paraId="22E9A97E" w14:textId="77777777" w:rsidR="005C530B" w:rsidRDefault="005C530B" w:rsidP="00D93D5C"/>
        </w:tc>
        <w:tc>
          <w:tcPr>
            <w:tcW w:w="0" w:type="auto"/>
            <w:tcPrChange w:id="260" w:author="Samuel Flegg" w:date="2025-01-28T11:07:00Z" w16du:dateUtc="2025-01-28T11:07:00Z">
              <w:tcPr>
                <w:tcW w:w="0" w:type="auto"/>
              </w:tcPr>
            </w:tcPrChange>
          </w:tcPr>
          <w:p w14:paraId="7917F992" w14:textId="77777777" w:rsidR="005C530B" w:rsidRDefault="005C530B" w:rsidP="00D93D5C"/>
        </w:tc>
      </w:tr>
      <w:tr w:rsidR="00EB1EC0" w14:paraId="2A7C0E16" w14:textId="77777777" w:rsidTr="00194A28">
        <w:tc>
          <w:tcPr>
            <w:tcW w:w="0" w:type="auto"/>
            <w:tcPrChange w:id="261" w:author="Samuel Flegg" w:date="2025-01-28T11:07:00Z" w16du:dateUtc="2025-01-28T11:07:00Z">
              <w:tcPr>
                <w:tcW w:w="0" w:type="auto"/>
              </w:tcPr>
            </w:tcPrChange>
          </w:tcPr>
          <w:p w14:paraId="32AF902F" w14:textId="77777777" w:rsidR="005C530B" w:rsidRDefault="005C530B" w:rsidP="00D93D5C">
            <w:r>
              <w:t>11</w:t>
            </w:r>
          </w:p>
        </w:tc>
        <w:tc>
          <w:tcPr>
            <w:tcW w:w="0" w:type="auto"/>
            <w:tcPrChange w:id="262" w:author="Samuel Flegg" w:date="2025-01-28T11:07:00Z" w16du:dateUtc="2025-01-28T11:07:00Z">
              <w:tcPr>
                <w:tcW w:w="0" w:type="auto"/>
                <w:gridSpan w:val="2"/>
              </w:tcPr>
            </w:tcPrChange>
          </w:tcPr>
          <w:p w14:paraId="143B2CE6" w14:textId="77777777" w:rsidR="005C530B" w:rsidRDefault="005C530B" w:rsidP="00D93D5C">
            <w:r>
              <w:t>Cube turns – horizontal, top, left</w:t>
            </w:r>
          </w:p>
        </w:tc>
        <w:tc>
          <w:tcPr>
            <w:tcW w:w="0" w:type="auto"/>
            <w:tcPrChange w:id="263" w:author="Samuel Flegg" w:date="2025-01-28T11:07:00Z" w16du:dateUtc="2025-01-28T11:07:00Z">
              <w:tcPr>
                <w:tcW w:w="0" w:type="auto"/>
                <w:gridSpan w:val="2"/>
              </w:tcPr>
            </w:tcPrChange>
          </w:tcPr>
          <w:p w14:paraId="3D363485" w14:textId="77777777" w:rsidR="005C530B" w:rsidRDefault="005C530B" w:rsidP="00D93D5C">
            <w:r>
              <w:t xml:space="preserve">Executing the turns function with the correct parameters for the given turn should result in the upper row </w:t>
            </w:r>
            <w:r>
              <w:lastRenderedPageBreak/>
              <w:t>being rotated left.</w:t>
            </w:r>
          </w:p>
        </w:tc>
        <w:tc>
          <w:tcPr>
            <w:tcW w:w="0" w:type="auto"/>
            <w:vMerge/>
            <w:tcPrChange w:id="264" w:author="Samuel Flegg" w:date="2025-01-28T11:07:00Z" w16du:dateUtc="2025-01-28T11:07:00Z">
              <w:tcPr>
                <w:tcW w:w="0" w:type="auto"/>
                <w:gridSpan w:val="2"/>
                <w:vMerge/>
              </w:tcPr>
            </w:tcPrChange>
          </w:tcPr>
          <w:p w14:paraId="6389984C" w14:textId="77777777" w:rsidR="005C530B" w:rsidRDefault="005C530B" w:rsidP="00D93D5C"/>
        </w:tc>
        <w:tc>
          <w:tcPr>
            <w:tcW w:w="0" w:type="auto"/>
            <w:vMerge/>
            <w:tcPrChange w:id="265" w:author="Samuel Flegg" w:date="2025-01-28T11:07:00Z" w16du:dateUtc="2025-01-28T11:07:00Z">
              <w:tcPr>
                <w:tcW w:w="0" w:type="auto"/>
                <w:gridSpan w:val="2"/>
                <w:vMerge/>
              </w:tcPr>
            </w:tcPrChange>
          </w:tcPr>
          <w:p w14:paraId="30A48E7A" w14:textId="77777777" w:rsidR="005C530B" w:rsidRDefault="005C530B" w:rsidP="00D93D5C"/>
        </w:tc>
        <w:tc>
          <w:tcPr>
            <w:tcW w:w="0" w:type="auto"/>
            <w:tcPrChange w:id="266" w:author="Samuel Flegg" w:date="2025-01-28T11:07:00Z" w16du:dateUtc="2025-01-28T11:07:00Z">
              <w:tcPr>
                <w:tcW w:w="0" w:type="auto"/>
              </w:tcPr>
            </w:tcPrChange>
          </w:tcPr>
          <w:p w14:paraId="33FAA341" w14:textId="77777777" w:rsidR="005C530B" w:rsidRDefault="005C530B" w:rsidP="00D93D5C"/>
        </w:tc>
      </w:tr>
      <w:tr w:rsidR="00EB1EC0" w14:paraId="677E7D11" w14:textId="77777777" w:rsidTr="00194A28">
        <w:tc>
          <w:tcPr>
            <w:tcW w:w="0" w:type="auto"/>
            <w:tcPrChange w:id="267" w:author="Samuel Flegg" w:date="2025-01-28T11:07:00Z" w16du:dateUtc="2025-01-28T11:07:00Z">
              <w:tcPr>
                <w:tcW w:w="0" w:type="auto"/>
              </w:tcPr>
            </w:tcPrChange>
          </w:tcPr>
          <w:p w14:paraId="447F0292" w14:textId="77777777" w:rsidR="005C530B" w:rsidRDefault="005C530B" w:rsidP="00D93D5C">
            <w:r>
              <w:t>12</w:t>
            </w:r>
          </w:p>
        </w:tc>
        <w:tc>
          <w:tcPr>
            <w:tcW w:w="0" w:type="auto"/>
            <w:tcPrChange w:id="268" w:author="Samuel Flegg" w:date="2025-01-28T11:07:00Z" w16du:dateUtc="2025-01-28T11:07:00Z">
              <w:tcPr>
                <w:tcW w:w="0" w:type="auto"/>
                <w:gridSpan w:val="2"/>
              </w:tcPr>
            </w:tcPrChange>
          </w:tcPr>
          <w:p w14:paraId="579273D4" w14:textId="77777777" w:rsidR="005C530B" w:rsidRDefault="005C530B" w:rsidP="00D93D5C">
            <w:r>
              <w:t>Cube turns – horizontal, middle, left</w:t>
            </w:r>
          </w:p>
        </w:tc>
        <w:tc>
          <w:tcPr>
            <w:tcW w:w="0" w:type="auto"/>
            <w:tcPrChange w:id="269" w:author="Samuel Flegg" w:date="2025-01-28T11:07:00Z" w16du:dateUtc="2025-01-28T11:07:00Z">
              <w:tcPr>
                <w:tcW w:w="0" w:type="auto"/>
                <w:gridSpan w:val="2"/>
              </w:tcPr>
            </w:tcPrChange>
          </w:tcPr>
          <w:p w14:paraId="28726F39" w14:textId="77777777" w:rsidR="005C530B" w:rsidRDefault="005C530B" w:rsidP="00D93D5C">
            <w:r>
              <w:t>Executing the turns function with the correct parameters for the given turn should result in the middle row being rotated left.</w:t>
            </w:r>
          </w:p>
        </w:tc>
        <w:tc>
          <w:tcPr>
            <w:tcW w:w="0" w:type="auto"/>
            <w:vMerge/>
            <w:tcPrChange w:id="270" w:author="Samuel Flegg" w:date="2025-01-28T11:07:00Z" w16du:dateUtc="2025-01-28T11:07:00Z">
              <w:tcPr>
                <w:tcW w:w="0" w:type="auto"/>
                <w:gridSpan w:val="2"/>
                <w:vMerge/>
              </w:tcPr>
            </w:tcPrChange>
          </w:tcPr>
          <w:p w14:paraId="4921A411" w14:textId="77777777" w:rsidR="005C530B" w:rsidRDefault="005C530B" w:rsidP="00D93D5C"/>
        </w:tc>
        <w:tc>
          <w:tcPr>
            <w:tcW w:w="0" w:type="auto"/>
            <w:vMerge/>
            <w:tcPrChange w:id="271" w:author="Samuel Flegg" w:date="2025-01-28T11:07:00Z" w16du:dateUtc="2025-01-28T11:07:00Z">
              <w:tcPr>
                <w:tcW w:w="0" w:type="auto"/>
                <w:gridSpan w:val="2"/>
                <w:vMerge/>
              </w:tcPr>
            </w:tcPrChange>
          </w:tcPr>
          <w:p w14:paraId="2A9FE928" w14:textId="77777777" w:rsidR="005C530B" w:rsidRDefault="005C530B" w:rsidP="00D93D5C"/>
        </w:tc>
        <w:tc>
          <w:tcPr>
            <w:tcW w:w="0" w:type="auto"/>
            <w:tcPrChange w:id="272" w:author="Samuel Flegg" w:date="2025-01-28T11:07:00Z" w16du:dateUtc="2025-01-28T11:07:00Z">
              <w:tcPr>
                <w:tcW w:w="0" w:type="auto"/>
              </w:tcPr>
            </w:tcPrChange>
          </w:tcPr>
          <w:p w14:paraId="53C07A39" w14:textId="77777777" w:rsidR="005C530B" w:rsidRDefault="005C530B" w:rsidP="00D93D5C"/>
        </w:tc>
      </w:tr>
      <w:tr w:rsidR="00EB1EC0" w14:paraId="50089D07" w14:textId="77777777" w:rsidTr="00194A28">
        <w:tc>
          <w:tcPr>
            <w:tcW w:w="0" w:type="auto"/>
            <w:tcPrChange w:id="273" w:author="Samuel Flegg" w:date="2025-01-28T11:07:00Z" w16du:dateUtc="2025-01-28T11:07:00Z">
              <w:tcPr>
                <w:tcW w:w="0" w:type="auto"/>
              </w:tcPr>
            </w:tcPrChange>
          </w:tcPr>
          <w:p w14:paraId="01D9C00F" w14:textId="77777777" w:rsidR="005C530B" w:rsidRDefault="005C530B" w:rsidP="00D93D5C">
            <w:r>
              <w:t>13</w:t>
            </w:r>
          </w:p>
        </w:tc>
        <w:tc>
          <w:tcPr>
            <w:tcW w:w="0" w:type="auto"/>
            <w:tcPrChange w:id="274" w:author="Samuel Flegg" w:date="2025-01-28T11:07:00Z" w16du:dateUtc="2025-01-28T11:07:00Z">
              <w:tcPr>
                <w:tcW w:w="0" w:type="auto"/>
                <w:gridSpan w:val="2"/>
              </w:tcPr>
            </w:tcPrChange>
          </w:tcPr>
          <w:p w14:paraId="19A9BDF1" w14:textId="77777777" w:rsidR="005C530B" w:rsidRDefault="005C530B" w:rsidP="00D93D5C">
            <w:r>
              <w:t>Cube turns – horizontal, bottom, left</w:t>
            </w:r>
          </w:p>
        </w:tc>
        <w:tc>
          <w:tcPr>
            <w:tcW w:w="0" w:type="auto"/>
            <w:tcPrChange w:id="275" w:author="Samuel Flegg" w:date="2025-01-28T11:07:00Z" w16du:dateUtc="2025-01-28T11:07:00Z">
              <w:tcPr>
                <w:tcW w:w="0" w:type="auto"/>
                <w:gridSpan w:val="2"/>
              </w:tcPr>
            </w:tcPrChange>
          </w:tcPr>
          <w:p w14:paraId="1FE88CC3" w14:textId="77777777" w:rsidR="005C530B" w:rsidRDefault="005C530B" w:rsidP="00D93D5C">
            <w:r>
              <w:t>Executing the turns function with the correct parameters for the given turn should result in the lower row being rotated left.</w:t>
            </w:r>
          </w:p>
        </w:tc>
        <w:tc>
          <w:tcPr>
            <w:tcW w:w="0" w:type="auto"/>
            <w:vMerge/>
            <w:tcPrChange w:id="276" w:author="Samuel Flegg" w:date="2025-01-28T11:07:00Z" w16du:dateUtc="2025-01-28T11:07:00Z">
              <w:tcPr>
                <w:tcW w:w="0" w:type="auto"/>
                <w:gridSpan w:val="2"/>
                <w:vMerge/>
              </w:tcPr>
            </w:tcPrChange>
          </w:tcPr>
          <w:p w14:paraId="376CE6E3" w14:textId="77777777" w:rsidR="005C530B" w:rsidRDefault="005C530B" w:rsidP="00D93D5C"/>
        </w:tc>
        <w:tc>
          <w:tcPr>
            <w:tcW w:w="0" w:type="auto"/>
            <w:vMerge/>
            <w:tcPrChange w:id="277" w:author="Samuel Flegg" w:date="2025-01-28T11:07:00Z" w16du:dateUtc="2025-01-28T11:07:00Z">
              <w:tcPr>
                <w:tcW w:w="0" w:type="auto"/>
                <w:gridSpan w:val="2"/>
                <w:vMerge/>
              </w:tcPr>
            </w:tcPrChange>
          </w:tcPr>
          <w:p w14:paraId="67E26855" w14:textId="77777777" w:rsidR="005C530B" w:rsidRDefault="005C530B" w:rsidP="00D93D5C"/>
        </w:tc>
        <w:tc>
          <w:tcPr>
            <w:tcW w:w="0" w:type="auto"/>
            <w:tcPrChange w:id="278" w:author="Samuel Flegg" w:date="2025-01-28T11:07:00Z" w16du:dateUtc="2025-01-28T11:07:00Z">
              <w:tcPr>
                <w:tcW w:w="0" w:type="auto"/>
              </w:tcPr>
            </w:tcPrChange>
          </w:tcPr>
          <w:p w14:paraId="73C964DC" w14:textId="77777777" w:rsidR="005C530B" w:rsidRDefault="005C530B" w:rsidP="00D93D5C"/>
        </w:tc>
      </w:tr>
      <w:tr w:rsidR="00EB1EC0" w14:paraId="6D1E8A5B" w14:textId="77777777" w:rsidTr="00194A28">
        <w:tc>
          <w:tcPr>
            <w:tcW w:w="0" w:type="auto"/>
            <w:tcPrChange w:id="279" w:author="Samuel Flegg" w:date="2025-01-28T11:07:00Z" w16du:dateUtc="2025-01-28T11:07:00Z">
              <w:tcPr>
                <w:tcW w:w="0" w:type="auto"/>
              </w:tcPr>
            </w:tcPrChange>
          </w:tcPr>
          <w:p w14:paraId="7FB3AE60" w14:textId="77777777" w:rsidR="005C530B" w:rsidRDefault="005C530B" w:rsidP="00D93D5C">
            <w:r>
              <w:t>14</w:t>
            </w:r>
          </w:p>
        </w:tc>
        <w:tc>
          <w:tcPr>
            <w:tcW w:w="0" w:type="auto"/>
            <w:tcPrChange w:id="280" w:author="Samuel Flegg" w:date="2025-01-28T11:07:00Z" w16du:dateUtc="2025-01-28T11:07:00Z">
              <w:tcPr>
                <w:tcW w:w="0" w:type="auto"/>
                <w:gridSpan w:val="2"/>
              </w:tcPr>
            </w:tcPrChange>
          </w:tcPr>
          <w:p w14:paraId="2B3585D3" w14:textId="77777777" w:rsidR="005C530B" w:rsidRDefault="005C530B" w:rsidP="00D93D5C">
            <w:r>
              <w:t>Scramble</w:t>
            </w:r>
          </w:p>
        </w:tc>
        <w:tc>
          <w:tcPr>
            <w:tcW w:w="0" w:type="auto"/>
            <w:tcPrChange w:id="281" w:author="Samuel Flegg" w:date="2025-01-28T11:07:00Z" w16du:dateUtc="2025-01-28T11:07:00Z">
              <w:tcPr>
                <w:tcW w:w="0" w:type="auto"/>
                <w:gridSpan w:val="2"/>
              </w:tcPr>
            </w:tcPrChange>
          </w:tcPr>
          <w:p w14:paraId="3F5BA753" w14:textId="5573EFE2" w:rsidR="005C530B" w:rsidRDefault="002F3AF6" w:rsidP="00D93D5C">
            <w:r>
              <w:t xml:space="preserve">The scramble function should randomly position </w:t>
            </w:r>
            <w:r w:rsidR="00AC7A9E">
              <w:t xml:space="preserve">the </w:t>
            </w:r>
            <w:r w:rsidR="00C75031">
              <w:t>individual</w:t>
            </w:r>
            <w:r w:rsidR="00AC7A9E">
              <w:t xml:space="preserve"> squares whilst still ensuring that the cube is </w:t>
            </w:r>
            <w:r w:rsidR="00EC3714">
              <w:t>solvable</w:t>
            </w:r>
            <w:r w:rsidR="00AC7A9E">
              <w:t>.</w:t>
            </w:r>
          </w:p>
        </w:tc>
        <w:tc>
          <w:tcPr>
            <w:tcW w:w="0" w:type="auto"/>
            <w:tcPrChange w:id="282" w:author="Samuel Flegg" w:date="2025-01-28T11:07:00Z" w16du:dateUtc="2025-01-28T11:07:00Z">
              <w:tcPr>
                <w:tcW w:w="0" w:type="auto"/>
                <w:gridSpan w:val="2"/>
              </w:tcPr>
            </w:tcPrChange>
          </w:tcPr>
          <w:p w14:paraId="3A2EF36B" w14:textId="401F9D74" w:rsidR="005C530B" w:rsidRDefault="00172D6E" w:rsidP="00D93D5C">
            <w:r>
              <w:t xml:space="preserve">Add a delay between each move in the scramble function. </w:t>
            </w:r>
            <w:r w:rsidR="007077F7">
              <w:t>Run the scramble function and follow along with a real Rubik’s cube.</w:t>
            </w:r>
          </w:p>
        </w:tc>
        <w:tc>
          <w:tcPr>
            <w:tcW w:w="0" w:type="auto"/>
            <w:tcPrChange w:id="283" w:author="Samuel Flegg" w:date="2025-01-28T11:07:00Z" w16du:dateUtc="2025-01-28T11:07:00Z">
              <w:tcPr>
                <w:tcW w:w="0" w:type="auto"/>
                <w:gridSpan w:val="2"/>
              </w:tcPr>
            </w:tcPrChange>
          </w:tcPr>
          <w:p w14:paraId="363D28A9" w14:textId="7BF345B8" w:rsidR="005C530B" w:rsidRDefault="007077F7" w:rsidP="00D93D5C">
            <w:r>
              <w:t xml:space="preserve">Each move done by the scrambler should be possible on the </w:t>
            </w:r>
            <w:r w:rsidR="00E250AE">
              <w:t>real Rubik’s cube.</w:t>
            </w:r>
          </w:p>
        </w:tc>
        <w:tc>
          <w:tcPr>
            <w:tcW w:w="0" w:type="auto"/>
            <w:tcPrChange w:id="284" w:author="Samuel Flegg" w:date="2025-01-28T11:07:00Z" w16du:dateUtc="2025-01-28T11:07:00Z">
              <w:tcPr>
                <w:tcW w:w="0" w:type="auto"/>
              </w:tcPr>
            </w:tcPrChange>
          </w:tcPr>
          <w:p w14:paraId="634DBE99" w14:textId="77777777" w:rsidR="005C530B" w:rsidRDefault="005C530B" w:rsidP="00D93D5C"/>
        </w:tc>
      </w:tr>
      <w:tr w:rsidR="00EB1EC0" w14:paraId="4204305D" w14:textId="77777777" w:rsidTr="00194A28">
        <w:tc>
          <w:tcPr>
            <w:tcW w:w="0" w:type="auto"/>
            <w:tcPrChange w:id="285" w:author="Samuel Flegg" w:date="2025-01-28T11:07:00Z" w16du:dateUtc="2025-01-28T11:07:00Z">
              <w:tcPr>
                <w:tcW w:w="0" w:type="auto"/>
              </w:tcPr>
            </w:tcPrChange>
          </w:tcPr>
          <w:p w14:paraId="68CAD950" w14:textId="33EB42C2" w:rsidR="005C530B" w:rsidRDefault="00E250AE" w:rsidP="00D93D5C">
            <w:r>
              <w:t>15</w:t>
            </w:r>
          </w:p>
        </w:tc>
        <w:tc>
          <w:tcPr>
            <w:tcW w:w="0" w:type="auto"/>
            <w:tcPrChange w:id="286" w:author="Samuel Flegg" w:date="2025-01-28T11:07:00Z" w16du:dateUtc="2025-01-28T11:07:00Z">
              <w:tcPr>
                <w:tcW w:w="0" w:type="auto"/>
                <w:gridSpan w:val="2"/>
              </w:tcPr>
            </w:tcPrChange>
          </w:tcPr>
          <w:p w14:paraId="48FFCF1E" w14:textId="7508AC09" w:rsidR="005C530B" w:rsidRDefault="00E250AE" w:rsidP="00D93D5C">
            <w:r>
              <w:t>Solver</w:t>
            </w:r>
            <w:r w:rsidR="004E08CA">
              <w:t xml:space="preserve"> - solving</w:t>
            </w:r>
          </w:p>
        </w:tc>
        <w:tc>
          <w:tcPr>
            <w:tcW w:w="0" w:type="auto"/>
            <w:tcPrChange w:id="287" w:author="Samuel Flegg" w:date="2025-01-28T11:07:00Z" w16du:dateUtc="2025-01-28T11:07:00Z">
              <w:tcPr>
                <w:tcW w:w="0" w:type="auto"/>
                <w:gridSpan w:val="2"/>
              </w:tcPr>
            </w:tcPrChange>
          </w:tcPr>
          <w:p w14:paraId="18B991CF" w14:textId="61E062BC" w:rsidR="005C530B" w:rsidRDefault="00D43642" w:rsidP="00D93D5C">
            <w:r>
              <w:t xml:space="preserve">The solve function should </w:t>
            </w:r>
            <w:r w:rsidR="00F51E7C">
              <w:t xml:space="preserve">solve the cube, showing the user each step, </w:t>
            </w:r>
            <w:r w:rsidR="00736BAF">
              <w:t>ensuring that each move is possible</w:t>
            </w:r>
            <w:r w:rsidR="00135AB1">
              <w:t xml:space="preserve"> and not simply changing the used_cube to fit as needed.</w:t>
            </w:r>
          </w:p>
        </w:tc>
        <w:tc>
          <w:tcPr>
            <w:tcW w:w="0" w:type="auto"/>
            <w:tcPrChange w:id="288" w:author="Samuel Flegg" w:date="2025-01-28T11:07:00Z" w16du:dateUtc="2025-01-28T11:07:00Z">
              <w:tcPr>
                <w:tcW w:w="0" w:type="auto"/>
                <w:gridSpan w:val="2"/>
              </w:tcPr>
            </w:tcPrChange>
          </w:tcPr>
          <w:p w14:paraId="221B78DC" w14:textId="5E505941" w:rsidR="005C530B" w:rsidRDefault="00675024" w:rsidP="00D93D5C">
            <w:r>
              <w:t>Manually scramble the cube, doing each move to a real Rubik’s cube as well. Run the solver and follow the moves on the Real Rubik’s cube.</w:t>
            </w:r>
          </w:p>
        </w:tc>
        <w:tc>
          <w:tcPr>
            <w:tcW w:w="0" w:type="auto"/>
            <w:tcPrChange w:id="289" w:author="Samuel Flegg" w:date="2025-01-28T11:07:00Z" w16du:dateUtc="2025-01-28T11:07:00Z">
              <w:tcPr>
                <w:tcW w:w="0" w:type="auto"/>
                <w:gridSpan w:val="2"/>
              </w:tcPr>
            </w:tcPrChange>
          </w:tcPr>
          <w:p w14:paraId="12F84E6A" w14:textId="7E087CE8" w:rsidR="005C530B" w:rsidRDefault="00675024" w:rsidP="00D93D5C">
            <w:r>
              <w:t xml:space="preserve">Each move done by the solver should be possible on the real Rubik’s </w:t>
            </w:r>
            <w:del w:id="290" w:author="Samuel Flegg" w:date="2025-01-28T10:37:00Z" w16du:dateUtc="2025-01-28T10:37:00Z">
              <w:r w:rsidDel="00822538">
                <w:delText>cue</w:delText>
              </w:r>
            </w:del>
            <w:ins w:id="291" w:author="Samuel Flegg" w:date="2025-01-28T10:37:00Z" w16du:dateUtc="2025-01-28T10:37:00Z">
              <w:r w:rsidR="00822538">
                <w:t>cube</w:t>
              </w:r>
            </w:ins>
            <w:r>
              <w:t xml:space="preserve"> and at the end the cube should be solved.</w:t>
            </w:r>
          </w:p>
        </w:tc>
        <w:tc>
          <w:tcPr>
            <w:tcW w:w="0" w:type="auto"/>
            <w:tcPrChange w:id="292" w:author="Samuel Flegg" w:date="2025-01-28T11:07:00Z" w16du:dateUtc="2025-01-28T11:07:00Z">
              <w:tcPr>
                <w:tcW w:w="0" w:type="auto"/>
              </w:tcPr>
            </w:tcPrChange>
          </w:tcPr>
          <w:p w14:paraId="5AE4FEB7" w14:textId="77777777" w:rsidR="005C530B" w:rsidRDefault="005C530B" w:rsidP="00D93D5C"/>
        </w:tc>
      </w:tr>
      <w:tr w:rsidR="00EB1EC0" w14:paraId="681BE9F3" w14:textId="77777777" w:rsidTr="00194A28">
        <w:tc>
          <w:tcPr>
            <w:tcW w:w="0" w:type="auto"/>
            <w:tcPrChange w:id="293" w:author="Samuel Flegg" w:date="2025-01-28T11:07:00Z" w16du:dateUtc="2025-01-28T11:07:00Z">
              <w:tcPr>
                <w:tcW w:w="0" w:type="auto"/>
              </w:tcPr>
            </w:tcPrChange>
          </w:tcPr>
          <w:p w14:paraId="63924A66" w14:textId="4FB26270" w:rsidR="005C530B" w:rsidRDefault="00675024" w:rsidP="00D93D5C">
            <w:r>
              <w:t>1</w:t>
            </w:r>
            <w:r w:rsidR="00174E5C">
              <w:t>6</w:t>
            </w:r>
          </w:p>
        </w:tc>
        <w:tc>
          <w:tcPr>
            <w:tcW w:w="0" w:type="auto"/>
            <w:tcPrChange w:id="294" w:author="Samuel Flegg" w:date="2025-01-28T11:07:00Z" w16du:dateUtc="2025-01-28T11:07:00Z">
              <w:tcPr>
                <w:tcW w:w="0" w:type="auto"/>
                <w:gridSpan w:val="2"/>
              </w:tcPr>
            </w:tcPrChange>
          </w:tcPr>
          <w:p w14:paraId="7E3D0A36" w14:textId="5DE7F0BD" w:rsidR="005C530B" w:rsidRDefault="00675024" w:rsidP="00D93D5C">
            <w:r>
              <w:t xml:space="preserve">Solver </w:t>
            </w:r>
            <w:r w:rsidR="00F26E51">
              <w:t>–</w:t>
            </w:r>
            <w:r>
              <w:t xml:space="preserve"> </w:t>
            </w:r>
            <w:r w:rsidR="00F26E51">
              <w:t>stop solving</w:t>
            </w:r>
          </w:p>
        </w:tc>
        <w:tc>
          <w:tcPr>
            <w:tcW w:w="0" w:type="auto"/>
            <w:tcPrChange w:id="295" w:author="Samuel Flegg" w:date="2025-01-28T11:07:00Z" w16du:dateUtc="2025-01-28T11:07:00Z">
              <w:tcPr>
                <w:tcW w:w="0" w:type="auto"/>
                <w:gridSpan w:val="2"/>
              </w:tcPr>
            </w:tcPrChange>
          </w:tcPr>
          <w:p w14:paraId="06BDADAF" w14:textId="655B001D" w:rsidR="005C530B" w:rsidRDefault="00F26E51" w:rsidP="00D93D5C">
            <w:r>
              <w:t xml:space="preserve">If used_cube reaches a </w:t>
            </w:r>
            <w:r w:rsidR="00954EA0">
              <w:t xml:space="preserve">solved </w:t>
            </w:r>
            <w:r>
              <w:t>state, the solver should stop solving, regard</w:t>
            </w:r>
            <w:r w:rsidR="00954EA0">
              <w:t xml:space="preserve">less of if there something such as a moves list indicates there are more </w:t>
            </w:r>
            <w:r w:rsidR="00954EA0">
              <w:lastRenderedPageBreak/>
              <w:t>moves to do to solve the cube.</w:t>
            </w:r>
          </w:p>
        </w:tc>
        <w:tc>
          <w:tcPr>
            <w:tcW w:w="0" w:type="auto"/>
            <w:tcPrChange w:id="296" w:author="Samuel Flegg" w:date="2025-01-28T11:07:00Z" w16du:dateUtc="2025-01-28T11:07:00Z">
              <w:tcPr>
                <w:tcW w:w="0" w:type="auto"/>
                <w:gridSpan w:val="2"/>
              </w:tcPr>
            </w:tcPrChange>
          </w:tcPr>
          <w:p w14:paraId="35BCD3FD" w14:textId="77309AF7" w:rsidR="005C530B" w:rsidRDefault="00954EA0" w:rsidP="00D93D5C">
            <w:r>
              <w:lastRenderedPageBreak/>
              <w:t>Manually scramble the cube, ensuring that you return to a solved state at least once then scramble from there.</w:t>
            </w:r>
            <w:r w:rsidR="00245386">
              <w:t xml:space="preserve"> Run the solver.</w:t>
            </w:r>
          </w:p>
        </w:tc>
        <w:tc>
          <w:tcPr>
            <w:tcW w:w="0" w:type="auto"/>
            <w:tcPrChange w:id="297" w:author="Samuel Flegg" w:date="2025-01-28T11:07:00Z" w16du:dateUtc="2025-01-28T11:07:00Z">
              <w:tcPr>
                <w:tcW w:w="0" w:type="auto"/>
                <w:gridSpan w:val="2"/>
              </w:tcPr>
            </w:tcPrChange>
          </w:tcPr>
          <w:p w14:paraId="281D5A57" w14:textId="7A9E4375" w:rsidR="005C530B" w:rsidRDefault="00245386" w:rsidP="00D93D5C">
            <w:r>
              <w:t>The solver should stop when it reaches the first solved state.</w:t>
            </w:r>
          </w:p>
        </w:tc>
        <w:tc>
          <w:tcPr>
            <w:tcW w:w="0" w:type="auto"/>
            <w:tcPrChange w:id="298" w:author="Samuel Flegg" w:date="2025-01-28T11:07:00Z" w16du:dateUtc="2025-01-28T11:07:00Z">
              <w:tcPr>
                <w:tcW w:w="0" w:type="auto"/>
              </w:tcPr>
            </w:tcPrChange>
          </w:tcPr>
          <w:p w14:paraId="091F95BF" w14:textId="77777777" w:rsidR="005C530B" w:rsidRDefault="005C530B" w:rsidP="00D93D5C"/>
        </w:tc>
      </w:tr>
      <w:tr w:rsidR="00EB1EC0" w14:paraId="6FF7AFA8" w14:textId="77777777" w:rsidTr="00194A28">
        <w:tc>
          <w:tcPr>
            <w:tcW w:w="0" w:type="auto"/>
            <w:tcPrChange w:id="299" w:author="Samuel Flegg" w:date="2025-01-28T11:07:00Z" w16du:dateUtc="2025-01-28T11:07:00Z">
              <w:tcPr>
                <w:tcW w:w="0" w:type="auto"/>
              </w:tcPr>
            </w:tcPrChange>
          </w:tcPr>
          <w:p w14:paraId="441DB4F2" w14:textId="148C5E15" w:rsidR="005C530B" w:rsidRDefault="00D12F57" w:rsidP="00D93D5C">
            <w:r>
              <w:t>1</w:t>
            </w:r>
            <w:r w:rsidR="00174E5C">
              <w:t>7</w:t>
            </w:r>
          </w:p>
        </w:tc>
        <w:tc>
          <w:tcPr>
            <w:tcW w:w="0" w:type="auto"/>
            <w:tcPrChange w:id="300" w:author="Samuel Flegg" w:date="2025-01-28T11:07:00Z" w16du:dateUtc="2025-01-28T11:07:00Z">
              <w:tcPr>
                <w:tcW w:w="0" w:type="auto"/>
                <w:gridSpan w:val="2"/>
              </w:tcPr>
            </w:tcPrChange>
          </w:tcPr>
          <w:p w14:paraId="42B377A3" w14:textId="232C9F63" w:rsidR="005C530B" w:rsidRDefault="00C57C90" w:rsidP="00D93D5C">
            <w:r>
              <w:t>Check solved</w:t>
            </w:r>
          </w:p>
        </w:tc>
        <w:tc>
          <w:tcPr>
            <w:tcW w:w="0" w:type="auto"/>
            <w:tcPrChange w:id="301" w:author="Samuel Flegg" w:date="2025-01-28T11:07:00Z" w16du:dateUtc="2025-01-28T11:07:00Z">
              <w:tcPr>
                <w:tcW w:w="0" w:type="auto"/>
                <w:gridSpan w:val="2"/>
              </w:tcPr>
            </w:tcPrChange>
          </w:tcPr>
          <w:p w14:paraId="7A018C3E" w14:textId="1D7172BF" w:rsidR="005C530B" w:rsidRDefault="00C57C90" w:rsidP="00D93D5C">
            <w:r>
              <w:t>There should be a function to check if a cube</w:t>
            </w:r>
            <w:r w:rsidR="00EB60B1">
              <w:t xml:space="preserve"> state is solved or not.</w:t>
            </w:r>
          </w:p>
        </w:tc>
        <w:tc>
          <w:tcPr>
            <w:tcW w:w="0" w:type="auto"/>
            <w:tcPrChange w:id="302" w:author="Samuel Flegg" w:date="2025-01-28T11:07:00Z" w16du:dateUtc="2025-01-28T11:07:00Z">
              <w:tcPr>
                <w:tcW w:w="0" w:type="auto"/>
                <w:gridSpan w:val="2"/>
              </w:tcPr>
            </w:tcPrChange>
          </w:tcPr>
          <w:p w14:paraId="286E132C" w14:textId="769A02B0" w:rsidR="005C530B" w:rsidRDefault="00EB60B1" w:rsidP="00D93D5C">
            <w:r>
              <w:t xml:space="preserve">Test the function using </w:t>
            </w:r>
            <w:r w:rsidR="00046EBD">
              <w:t xml:space="preserve">multiple different cube states, </w:t>
            </w:r>
            <w:r w:rsidR="002340BE">
              <w:t>some of which</w:t>
            </w:r>
            <w:r w:rsidR="00046EBD">
              <w:t xml:space="preserve"> are </w:t>
            </w:r>
            <w:r w:rsidR="002340BE">
              <w:t xml:space="preserve">manually or automatically scrambled. </w:t>
            </w:r>
          </w:p>
        </w:tc>
        <w:tc>
          <w:tcPr>
            <w:tcW w:w="0" w:type="auto"/>
            <w:tcPrChange w:id="303" w:author="Samuel Flegg" w:date="2025-01-28T11:07:00Z" w16du:dateUtc="2025-01-28T11:07:00Z">
              <w:tcPr>
                <w:tcW w:w="0" w:type="auto"/>
                <w:gridSpan w:val="2"/>
              </w:tcPr>
            </w:tcPrChange>
          </w:tcPr>
          <w:p w14:paraId="21E24126" w14:textId="03E82311" w:rsidR="005C530B" w:rsidRDefault="002340BE" w:rsidP="00D93D5C">
            <w:r>
              <w:t xml:space="preserve">The outputs should match </w:t>
            </w:r>
            <w:r w:rsidR="00632672">
              <w:t>the given cube state.</w:t>
            </w:r>
          </w:p>
        </w:tc>
        <w:tc>
          <w:tcPr>
            <w:tcW w:w="0" w:type="auto"/>
            <w:tcPrChange w:id="304" w:author="Samuel Flegg" w:date="2025-01-28T11:07:00Z" w16du:dateUtc="2025-01-28T11:07:00Z">
              <w:tcPr>
                <w:tcW w:w="0" w:type="auto"/>
              </w:tcPr>
            </w:tcPrChange>
          </w:tcPr>
          <w:p w14:paraId="7FEA1130" w14:textId="77777777" w:rsidR="005C530B" w:rsidRDefault="005C530B" w:rsidP="00D93D5C"/>
        </w:tc>
      </w:tr>
      <w:tr w:rsidR="00EB1EC0" w14:paraId="05058A8E" w14:textId="77777777" w:rsidTr="00194A28">
        <w:tc>
          <w:tcPr>
            <w:tcW w:w="0" w:type="auto"/>
            <w:tcPrChange w:id="305" w:author="Samuel Flegg" w:date="2025-01-28T11:07:00Z" w16du:dateUtc="2025-01-28T11:07:00Z">
              <w:tcPr>
                <w:tcW w:w="0" w:type="auto"/>
              </w:tcPr>
            </w:tcPrChange>
          </w:tcPr>
          <w:p w14:paraId="5CB3CFB8" w14:textId="3A20A228" w:rsidR="005C530B" w:rsidRDefault="005B0A10" w:rsidP="00D93D5C">
            <w:r>
              <w:t>1</w:t>
            </w:r>
            <w:r w:rsidR="00174E5C">
              <w:t>8</w:t>
            </w:r>
          </w:p>
        </w:tc>
        <w:tc>
          <w:tcPr>
            <w:tcW w:w="0" w:type="auto"/>
            <w:tcPrChange w:id="306" w:author="Samuel Flegg" w:date="2025-01-28T11:07:00Z" w16du:dateUtc="2025-01-28T11:07:00Z">
              <w:tcPr>
                <w:tcW w:w="0" w:type="auto"/>
                <w:gridSpan w:val="2"/>
              </w:tcPr>
            </w:tcPrChange>
          </w:tcPr>
          <w:p w14:paraId="7934BF39" w14:textId="3591739D" w:rsidR="005C530B" w:rsidRDefault="00E60A49" w:rsidP="00D93D5C">
            <w:r>
              <w:t>Hints</w:t>
            </w:r>
          </w:p>
        </w:tc>
        <w:tc>
          <w:tcPr>
            <w:tcW w:w="0" w:type="auto"/>
            <w:tcPrChange w:id="307" w:author="Samuel Flegg" w:date="2025-01-28T11:07:00Z" w16du:dateUtc="2025-01-28T11:07:00Z">
              <w:tcPr>
                <w:tcW w:w="0" w:type="auto"/>
                <w:gridSpan w:val="2"/>
              </w:tcPr>
            </w:tcPrChange>
          </w:tcPr>
          <w:p w14:paraId="7798F7CC" w14:textId="7B0E1F7F" w:rsidR="005C530B" w:rsidRDefault="00E60A49" w:rsidP="00D93D5C">
            <w:r>
              <w:t>The hint function should complete one move towards the solve</w:t>
            </w:r>
            <w:r w:rsidR="00B679C8">
              <w:t xml:space="preserve">. It must only be one </w:t>
            </w:r>
            <w:del w:id="308" w:author="Samuel Flegg" w:date="2025-01-28T10:37:00Z" w16du:dateUtc="2025-01-28T10:37:00Z">
              <w:r w:rsidR="00B679C8" w:rsidDel="00822538">
                <w:delText>move</w:delText>
              </w:r>
            </w:del>
            <w:ins w:id="309" w:author="Samuel Flegg" w:date="2025-01-28T10:37:00Z" w16du:dateUtc="2025-01-28T10:37:00Z">
              <w:r w:rsidR="00822538">
                <w:t>move,</w:t>
              </w:r>
            </w:ins>
            <w:r w:rsidR="00B679C8">
              <w:t xml:space="preserve"> and it must help solve the cube.</w:t>
            </w:r>
          </w:p>
        </w:tc>
        <w:tc>
          <w:tcPr>
            <w:tcW w:w="0" w:type="auto"/>
            <w:tcPrChange w:id="310" w:author="Samuel Flegg" w:date="2025-01-28T11:07:00Z" w16du:dateUtc="2025-01-28T11:07:00Z">
              <w:tcPr>
                <w:tcW w:w="0" w:type="auto"/>
                <w:gridSpan w:val="2"/>
              </w:tcPr>
            </w:tcPrChange>
          </w:tcPr>
          <w:p w14:paraId="42674452" w14:textId="135E29CF" w:rsidR="005C530B" w:rsidRDefault="00561CBB" w:rsidP="00D93D5C">
            <w:r>
              <w:t xml:space="preserve">Scramble the cube then run the runt the hint </w:t>
            </w:r>
            <w:r w:rsidR="0048147E">
              <w:t>function. Note the move that it makes. Undo that move and then run the solver (</w:t>
            </w:r>
            <w:r w:rsidR="00EF136D">
              <w:t>test 15 must have passed).</w:t>
            </w:r>
          </w:p>
        </w:tc>
        <w:tc>
          <w:tcPr>
            <w:tcW w:w="0" w:type="auto"/>
            <w:tcPrChange w:id="311" w:author="Samuel Flegg" w:date="2025-01-28T11:07:00Z" w16du:dateUtc="2025-01-28T11:07:00Z">
              <w:tcPr>
                <w:tcW w:w="0" w:type="auto"/>
                <w:gridSpan w:val="2"/>
              </w:tcPr>
            </w:tcPrChange>
          </w:tcPr>
          <w:p w14:paraId="0EB4D755" w14:textId="44C838BD" w:rsidR="005C530B" w:rsidRDefault="00EF136D" w:rsidP="00D93D5C">
            <w:r>
              <w:t xml:space="preserve">Only one move should be completed by the hint function. The move </w:t>
            </w:r>
            <w:r w:rsidR="00B522EC">
              <w:t xml:space="preserve">should match the </w:t>
            </w:r>
            <w:r w:rsidR="008C3DE9">
              <w:t>one done by the solver.</w:t>
            </w:r>
          </w:p>
        </w:tc>
        <w:tc>
          <w:tcPr>
            <w:tcW w:w="0" w:type="auto"/>
            <w:tcPrChange w:id="312" w:author="Samuel Flegg" w:date="2025-01-28T11:07:00Z" w16du:dateUtc="2025-01-28T11:07:00Z">
              <w:tcPr>
                <w:tcW w:w="0" w:type="auto"/>
              </w:tcPr>
            </w:tcPrChange>
          </w:tcPr>
          <w:p w14:paraId="4AB58DAD" w14:textId="77777777" w:rsidR="005C530B" w:rsidRDefault="005C530B" w:rsidP="00D93D5C"/>
        </w:tc>
      </w:tr>
      <w:tr w:rsidR="00EB1EC0" w14:paraId="3473A1EC" w14:textId="77777777" w:rsidTr="00194A28">
        <w:tc>
          <w:tcPr>
            <w:tcW w:w="0" w:type="auto"/>
            <w:tcPrChange w:id="313" w:author="Samuel Flegg" w:date="2025-01-28T11:07:00Z" w16du:dateUtc="2025-01-28T11:07:00Z">
              <w:tcPr>
                <w:tcW w:w="0" w:type="auto"/>
              </w:tcPr>
            </w:tcPrChange>
          </w:tcPr>
          <w:p w14:paraId="20ACF8F0" w14:textId="6795783F" w:rsidR="005C530B" w:rsidRDefault="009B057C" w:rsidP="00D93D5C">
            <w:r>
              <w:t>1</w:t>
            </w:r>
            <w:r w:rsidR="00174E5C">
              <w:t>9</w:t>
            </w:r>
          </w:p>
        </w:tc>
        <w:tc>
          <w:tcPr>
            <w:tcW w:w="0" w:type="auto"/>
            <w:tcPrChange w:id="314" w:author="Samuel Flegg" w:date="2025-01-28T11:07:00Z" w16du:dateUtc="2025-01-28T11:07:00Z">
              <w:tcPr>
                <w:tcW w:w="0" w:type="auto"/>
                <w:gridSpan w:val="2"/>
              </w:tcPr>
            </w:tcPrChange>
          </w:tcPr>
          <w:p w14:paraId="26D6C2AA" w14:textId="1522B8E3" w:rsidR="005C530B" w:rsidRDefault="005E4BCE" w:rsidP="00D93D5C">
            <w:r>
              <w:t>Timer – time elapsed</w:t>
            </w:r>
          </w:p>
        </w:tc>
        <w:tc>
          <w:tcPr>
            <w:tcW w:w="0" w:type="auto"/>
            <w:tcPrChange w:id="315" w:author="Samuel Flegg" w:date="2025-01-28T11:07:00Z" w16du:dateUtc="2025-01-28T11:07:00Z">
              <w:tcPr>
                <w:tcW w:w="0" w:type="auto"/>
                <w:gridSpan w:val="2"/>
              </w:tcPr>
            </w:tcPrChange>
          </w:tcPr>
          <w:p w14:paraId="17F6C56F" w14:textId="3AC63922" w:rsidR="005C530B" w:rsidRDefault="005E4BCE" w:rsidP="00D93D5C">
            <w:r>
              <w:t>The timer should correctly record the amount of timer that has passed since it started</w:t>
            </w:r>
          </w:p>
        </w:tc>
        <w:tc>
          <w:tcPr>
            <w:tcW w:w="0" w:type="auto"/>
            <w:tcPrChange w:id="316" w:author="Samuel Flegg" w:date="2025-01-28T11:07:00Z" w16du:dateUtc="2025-01-28T11:07:00Z">
              <w:tcPr>
                <w:tcW w:w="0" w:type="auto"/>
                <w:gridSpan w:val="2"/>
              </w:tcPr>
            </w:tcPrChange>
          </w:tcPr>
          <w:p w14:paraId="59ACEF40" w14:textId="77777777" w:rsidR="005C530B" w:rsidRDefault="00AC355E" w:rsidP="00D93D5C">
            <w:r>
              <w:t xml:space="preserve">Start </w:t>
            </w:r>
            <w:r w:rsidR="00521BF5">
              <w:t>t</w:t>
            </w:r>
            <w:r>
              <w:t>he tim</w:t>
            </w:r>
            <w:r w:rsidR="00521BF5">
              <w:t>er. Wait</w:t>
            </w:r>
            <w:r>
              <w:t xml:space="preserve"> for 10 sec</w:t>
            </w:r>
            <w:r w:rsidR="00521BF5">
              <w:t xml:space="preserve">onds (counted via a </w:t>
            </w:r>
            <w:r w:rsidR="00F65DE1">
              <w:t>trusted, real, timer)</w:t>
            </w:r>
            <w:r w:rsidR="00521BF5">
              <w:t>. Print the time elapsed</w:t>
            </w:r>
            <w:r w:rsidR="00F65DE1">
              <w:t>.</w:t>
            </w:r>
          </w:p>
          <w:p w14:paraId="20CBD0F1" w14:textId="77777777" w:rsidR="00F65DE1" w:rsidRDefault="00F65DE1" w:rsidP="00D93D5C"/>
          <w:p w14:paraId="7100E659" w14:textId="6DCDC26F" w:rsidR="00F65DE1" w:rsidRDefault="00F65DE1" w:rsidP="00D93D5C">
            <w:r>
              <w:t xml:space="preserve">Repeat a few times with various amounts of </w:t>
            </w:r>
            <w:r w:rsidR="00F81962">
              <w:t>time waited.</w:t>
            </w:r>
          </w:p>
        </w:tc>
        <w:tc>
          <w:tcPr>
            <w:tcW w:w="0" w:type="auto"/>
            <w:tcPrChange w:id="317" w:author="Samuel Flegg" w:date="2025-01-28T11:07:00Z" w16du:dateUtc="2025-01-28T11:07:00Z">
              <w:tcPr>
                <w:tcW w:w="0" w:type="auto"/>
                <w:gridSpan w:val="2"/>
              </w:tcPr>
            </w:tcPrChange>
          </w:tcPr>
          <w:p w14:paraId="4A91D8EC" w14:textId="7CCB80EE" w:rsidR="005C530B" w:rsidRDefault="00F81962" w:rsidP="00D93D5C">
            <w:r>
              <w:t>The trusted timer and the timer being tested should have a matching (or very simi</w:t>
            </w:r>
            <w:r w:rsidR="005177DB">
              <w:t>lar, to account for human error) times.</w:t>
            </w:r>
          </w:p>
        </w:tc>
        <w:tc>
          <w:tcPr>
            <w:tcW w:w="0" w:type="auto"/>
            <w:tcPrChange w:id="318" w:author="Samuel Flegg" w:date="2025-01-28T11:07:00Z" w16du:dateUtc="2025-01-28T11:07:00Z">
              <w:tcPr>
                <w:tcW w:w="0" w:type="auto"/>
              </w:tcPr>
            </w:tcPrChange>
          </w:tcPr>
          <w:p w14:paraId="583BA17C" w14:textId="77777777" w:rsidR="005C530B" w:rsidRDefault="005C530B" w:rsidP="00D93D5C"/>
        </w:tc>
      </w:tr>
      <w:tr w:rsidR="00EB1EC0" w14:paraId="2D7CBC3D" w14:textId="77777777" w:rsidTr="00194A28">
        <w:tc>
          <w:tcPr>
            <w:tcW w:w="0" w:type="auto"/>
            <w:tcPrChange w:id="319" w:author="Samuel Flegg" w:date="2025-01-28T11:07:00Z" w16du:dateUtc="2025-01-28T11:07:00Z">
              <w:tcPr>
                <w:tcW w:w="0" w:type="auto"/>
              </w:tcPr>
            </w:tcPrChange>
          </w:tcPr>
          <w:p w14:paraId="0F482ADA" w14:textId="30B13E3C" w:rsidR="00EA613E" w:rsidRDefault="00174E5C" w:rsidP="00D93D5C">
            <w:r>
              <w:t>20</w:t>
            </w:r>
          </w:p>
        </w:tc>
        <w:tc>
          <w:tcPr>
            <w:tcW w:w="0" w:type="auto"/>
            <w:tcPrChange w:id="320" w:author="Samuel Flegg" w:date="2025-01-28T11:07:00Z" w16du:dateUtc="2025-01-28T11:07:00Z">
              <w:tcPr>
                <w:tcW w:w="0" w:type="auto"/>
                <w:gridSpan w:val="2"/>
              </w:tcPr>
            </w:tcPrChange>
          </w:tcPr>
          <w:p w14:paraId="5EA09B5A" w14:textId="6B61BA89" w:rsidR="00EA613E" w:rsidRDefault="00EA613E" w:rsidP="00D93D5C">
            <w:r>
              <w:t>Timer – auto start</w:t>
            </w:r>
          </w:p>
        </w:tc>
        <w:tc>
          <w:tcPr>
            <w:tcW w:w="0" w:type="auto"/>
            <w:tcPrChange w:id="321" w:author="Samuel Flegg" w:date="2025-01-28T11:07:00Z" w16du:dateUtc="2025-01-28T11:07:00Z">
              <w:tcPr>
                <w:tcW w:w="0" w:type="auto"/>
                <w:gridSpan w:val="2"/>
              </w:tcPr>
            </w:tcPrChange>
          </w:tcPr>
          <w:p w14:paraId="5274B857" w14:textId="7B69BB29" w:rsidR="00EA613E" w:rsidRDefault="00EA613E" w:rsidP="00D93D5C">
            <w:r>
              <w:t>The timer should automatically start upon scramble.</w:t>
            </w:r>
          </w:p>
        </w:tc>
        <w:tc>
          <w:tcPr>
            <w:tcW w:w="0" w:type="auto"/>
            <w:vMerge w:val="restart"/>
            <w:tcPrChange w:id="322" w:author="Samuel Flegg" w:date="2025-01-28T11:07:00Z" w16du:dateUtc="2025-01-28T11:07:00Z">
              <w:tcPr>
                <w:tcW w:w="0" w:type="auto"/>
                <w:gridSpan w:val="2"/>
                <w:vMerge w:val="restart"/>
              </w:tcPr>
            </w:tcPrChange>
          </w:tcPr>
          <w:p w14:paraId="54776F37" w14:textId="77777777" w:rsidR="00EA613E" w:rsidRDefault="00EA613E" w:rsidP="00D93D5C">
            <w:r>
              <w:t>Scramble the cube. Solve the cube. Scramble the cube, use hint function. Scramble the cube. Use the solve function. Scramble the cube.</w:t>
            </w:r>
          </w:p>
          <w:p w14:paraId="3E52286E" w14:textId="77777777" w:rsidR="00C322CF" w:rsidRDefault="00C322CF" w:rsidP="00D93D5C"/>
          <w:p w14:paraId="62D0C9FB" w14:textId="5B3886BB" w:rsidR="00C322CF" w:rsidRDefault="00C322CF" w:rsidP="00D93D5C">
            <w:r>
              <w:t>Monitor the time elapsed during this.</w:t>
            </w:r>
          </w:p>
        </w:tc>
        <w:tc>
          <w:tcPr>
            <w:tcW w:w="0" w:type="auto"/>
            <w:tcPrChange w:id="323" w:author="Samuel Flegg" w:date="2025-01-28T11:07:00Z" w16du:dateUtc="2025-01-28T11:07:00Z">
              <w:tcPr>
                <w:tcW w:w="0" w:type="auto"/>
                <w:gridSpan w:val="2"/>
              </w:tcPr>
            </w:tcPrChange>
          </w:tcPr>
          <w:p w14:paraId="7EE17CFE" w14:textId="4C043388" w:rsidR="00EA613E" w:rsidRDefault="00EA613E" w:rsidP="00D93D5C">
            <w:r>
              <w:t>Each time the cube is scrambled the timer should start,</w:t>
            </w:r>
          </w:p>
        </w:tc>
        <w:tc>
          <w:tcPr>
            <w:tcW w:w="0" w:type="auto"/>
            <w:tcPrChange w:id="324" w:author="Samuel Flegg" w:date="2025-01-28T11:07:00Z" w16du:dateUtc="2025-01-28T11:07:00Z">
              <w:tcPr>
                <w:tcW w:w="0" w:type="auto"/>
              </w:tcPr>
            </w:tcPrChange>
          </w:tcPr>
          <w:p w14:paraId="2B85222C" w14:textId="77777777" w:rsidR="00EA613E" w:rsidRDefault="00EA613E" w:rsidP="00D93D5C"/>
        </w:tc>
      </w:tr>
      <w:tr w:rsidR="00EB1EC0" w14:paraId="3E1CEC9A" w14:textId="77777777" w:rsidTr="00194A28">
        <w:tc>
          <w:tcPr>
            <w:tcW w:w="0" w:type="auto"/>
            <w:tcPrChange w:id="325" w:author="Samuel Flegg" w:date="2025-01-28T11:07:00Z" w16du:dateUtc="2025-01-28T11:07:00Z">
              <w:tcPr>
                <w:tcW w:w="0" w:type="auto"/>
              </w:tcPr>
            </w:tcPrChange>
          </w:tcPr>
          <w:p w14:paraId="254E4A3A" w14:textId="24DEA61F" w:rsidR="00EA613E" w:rsidRDefault="00174E5C" w:rsidP="00D93D5C">
            <w:r>
              <w:t>21</w:t>
            </w:r>
          </w:p>
        </w:tc>
        <w:tc>
          <w:tcPr>
            <w:tcW w:w="0" w:type="auto"/>
            <w:tcPrChange w:id="326" w:author="Samuel Flegg" w:date="2025-01-28T11:07:00Z" w16du:dateUtc="2025-01-28T11:07:00Z">
              <w:tcPr>
                <w:tcW w:w="0" w:type="auto"/>
                <w:gridSpan w:val="2"/>
              </w:tcPr>
            </w:tcPrChange>
          </w:tcPr>
          <w:p w14:paraId="47825349" w14:textId="428EA413" w:rsidR="00EA613E" w:rsidRDefault="00EA613E" w:rsidP="00D93D5C">
            <w:r>
              <w:t>Timer – auto stop</w:t>
            </w:r>
          </w:p>
        </w:tc>
        <w:tc>
          <w:tcPr>
            <w:tcW w:w="0" w:type="auto"/>
            <w:tcPrChange w:id="327" w:author="Samuel Flegg" w:date="2025-01-28T11:07:00Z" w16du:dateUtc="2025-01-28T11:07:00Z">
              <w:tcPr>
                <w:tcW w:w="0" w:type="auto"/>
                <w:gridSpan w:val="2"/>
              </w:tcPr>
            </w:tcPrChange>
          </w:tcPr>
          <w:p w14:paraId="6DC1E48B" w14:textId="1B879ED8" w:rsidR="00EA613E" w:rsidRDefault="00EA613E" w:rsidP="00D93D5C">
            <w:r>
              <w:t>The timer should automatically stop upon being solved.</w:t>
            </w:r>
          </w:p>
        </w:tc>
        <w:tc>
          <w:tcPr>
            <w:tcW w:w="0" w:type="auto"/>
            <w:vMerge/>
            <w:tcPrChange w:id="328" w:author="Samuel Flegg" w:date="2025-01-28T11:07:00Z" w16du:dateUtc="2025-01-28T11:07:00Z">
              <w:tcPr>
                <w:tcW w:w="0" w:type="auto"/>
                <w:gridSpan w:val="2"/>
                <w:vMerge/>
              </w:tcPr>
            </w:tcPrChange>
          </w:tcPr>
          <w:p w14:paraId="42699E35" w14:textId="74137FEC" w:rsidR="00EA613E" w:rsidRDefault="00EA613E" w:rsidP="00D93D5C"/>
        </w:tc>
        <w:tc>
          <w:tcPr>
            <w:tcW w:w="0" w:type="auto"/>
            <w:tcPrChange w:id="329" w:author="Samuel Flegg" w:date="2025-01-28T11:07:00Z" w16du:dateUtc="2025-01-28T11:07:00Z">
              <w:tcPr>
                <w:tcW w:w="0" w:type="auto"/>
                <w:gridSpan w:val="2"/>
              </w:tcPr>
            </w:tcPrChange>
          </w:tcPr>
          <w:p w14:paraId="68E73EE1" w14:textId="570BDD58" w:rsidR="00EA613E" w:rsidRDefault="00EA613E" w:rsidP="00D93D5C">
            <w:r>
              <w:t xml:space="preserve">Upon being solved and when the solver is used, the timer should stop. </w:t>
            </w:r>
            <w:r w:rsidR="00C322CF">
              <w:t xml:space="preserve">The timer should not stop </w:t>
            </w:r>
            <w:r w:rsidR="0053654B">
              <w:t>if these do not occur.</w:t>
            </w:r>
          </w:p>
        </w:tc>
        <w:tc>
          <w:tcPr>
            <w:tcW w:w="0" w:type="auto"/>
            <w:tcPrChange w:id="330" w:author="Samuel Flegg" w:date="2025-01-28T11:07:00Z" w16du:dateUtc="2025-01-28T11:07:00Z">
              <w:tcPr>
                <w:tcW w:w="0" w:type="auto"/>
              </w:tcPr>
            </w:tcPrChange>
          </w:tcPr>
          <w:p w14:paraId="0A641F99" w14:textId="77777777" w:rsidR="00EA613E" w:rsidRDefault="00EA613E" w:rsidP="00D93D5C"/>
        </w:tc>
      </w:tr>
      <w:tr w:rsidR="00EB1EC0" w14:paraId="4217AC71" w14:textId="77777777" w:rsidTr="00194A28">
        <w:tc>
          <w:tcPr>
            <w:tcW w:w="0" w:type="auto"/>
            <w:tcPrChange w:id="331" w:author="Samuel Flegg" w:date="2025-01-28T11:07:00Z" w16du:dateUtc="2025-01-28T11:07:00Z">
              <w:tcPr>
                <w:tcW w:w="0" w:type="auto"/>
              </w:tcPr>
            </w:tcPrChange>
          </w:tcPr>
          <w:p w14:paraId="76AD9660" w14:textId="4C037941" w:rsidR="005C530B" w:rsidRDefault="0012007E" w:rsidP="00D93D5C">
            <w:r>
              <w:t>2</w:t>
            </w:r>
            <w:r w:rsidR="00174E5C">
              <w:t>2</w:t>
            </w:r>
          </w:p>
        </w:tc>
        <w:tc>
          <w:tcPr>
            <w:tcW w:w="0" w:type="auto"/>
            <w:tcPrChange w:id="332" w:author="Samuel Flegg" w:date="2025-01-28T11:07:00Z" w16du:dateUtc="2025-01-28T11:07:00Z">
              <w:tcPr>
                <w:tcW w:w="0" w:type="auto"/>
                <w:gridSpan w:val="2"/>
              </w:tcPr>
            </w:tcPrChange>
          </w:tcPr>
          <w:p w14:paraId="7C6ED72F" w14:textId="69444DD2" w:rsidR="005C530B" w:rsidRDefault="0012007E" w:rsidP="00D93D5C">
            <w:r>
              <w:t xml:space="preserve">Leaderboard </w:t>
            </w:r>
            <w:r w:rsidR="001D3ABB">
              <w:t>–</w:t>
            </w:r>
            <w:r>
              <w:t xml:space="preserve"> </w:t>
            </w:r>
            <w:r w:rsidR="001D3ABB">
              <w:t>El</w:t>
            </w:r>
            <w:r w:rsidR="00432C13">
              <w:t>igibility check</w:t>
            </w:r>
          </w:p>
        </w:tc>
        <w:tc>
          <w:tcPr>
            <w:tcW w:w="0" w:type="auto"/>
            <w:tcPrChange w:id="333" w:author="Samuel Flegg" w:date="2025-01-28T11:07:00Z" w16du:dateUtc="2025-01-28T11:07:00Z">
              <w:tcPr>
                <w:tcW w:w="0" w:type="auto"/>
                <w:gridSpan w:val="2"/>
              </w:tcPr>
            </w:tcPrChange>
          </w:tcPr>
          <w:p w14:paraId="43421F15" w14:textId="6BD1C06A" w:rsidR="005C530B" w:rsidRDefault="00D2158E" w:rsidP="00D93D5C">
            <w:r>
              <w:t xml:space="preserve">Each entry should be checked to see if they are faster </w:t>
            </w:r>
            <w:r>
              <w:lastRenderedPageBreak/>
              <w:t>than the slow</w:t>
            </w:r>
            <w:r w:rsidR="005171CD">
              <w:t xml:space="preserve">est time on the </w:t>
            </w:r>
            <w:r w:rsidR="00174E5C">
              <w:t>leaderboard</w:t>
            </w:r>
            <w:r w:rsidR="005171CD">
              <w:t>, to see if they have made it onto the leaderboard.</w:t>
            </w:r>
          </w:p>
        </w:tc>
        <w:tc>
          <w:tcPr>
            <w:tcW w:w="0" w:type="auto"/>
            <w:tcPrChange w:id="334" w:author="Samuel Flegg" w:date="2025-01-28T11:07:00Z" w16du:dateUtc="2025-01-28T11:07:00Z">
              <w:tcPr>
                <w:tcW w:w="0" w:type="auto"/>
                <w:gridSpan w:val="2"/>
              </w:tcPr>
            </w:tcPrChange>
          </w:tcPr>
          <w:p w14:paraId="5AAF4FF4" w14:textId="38B926E9" w:rsidR="005C530B" w:rsidRDefault="009A415F" w:rsidP="00D93D5C">
            <w:r>
              <w:lastRenderedPageBreak/>
              <w:t>Sub</w:t>
            </w:r>
            <w:r w:rsidR="00AD0209">
              <w:t xml:space="preserve">mit a completion with a slower </w:t>
            </w:r>
            <w:r w:rsidR="00174E5C">
              <w:t>completion</w:t>
            </w:r>
            <w:r w:rsidR="00AD0209">
              <w:t xml:space="preserve"> time </w:t>
            </w:r>
            <w:r w:rsidR="00174E5C">
              <w:lastRenderedPageBreak/>
              <w:t>than</w:t>
            </w:r>
            <w:r w:rsidR="00AD0209">
              <w:t xml:space="preserve"> the slowest. Submit a </w:t>
            </w:r>
            <w:r w:rsidR="00174E5C">
              <w:t>completion</w:t>
            </w:r>
            <w:r w:rsidR="00AD0209">
              <w:t xml:space="preserve"> with a faster time than the slowest. Submit a c</w:t>
            </w:r>
            <w:r w:rsidR="00870F3B">
              <w:t>o</w:t>
            </w:r>
            <w:r w:rsidR="00AD0209">
              <w:t>mpletion time identical to the slowest.</w:t>
            </w:r>
          </w:p>
        </w:tc>
        <w:tc>
          <w:tcPr>
            <w:tcW w:w="0" w:type="auto"/>
            <w:tcPrChange w:id="335" w:author="Samuel Flegg" w:date="2025-01-28T11:07:00Z" w16du:dateUtc="2025-01-28T11:07:00Z">
              <w:tcPr>
                <w:tcW w:w="0" w:type="auto"/>
                <w:gridSpan w:val="2"/>
              </w:tcPr>
            </w:tcPrChange>
          </w:tcPr>
          <w:p w14:paraId="129B2FFD" w14:textId="128BC332" w:rsidR="005C530B" w:rsidRDefault="00870F3B" w:rsidP="00D93D5C">
            <w:r>
              <w:lastRenderedPageBreak/>
              <w:t xml:space="preserve">Only the completion with </w:t>
            </w:r>
            <w:r w:rsidR="000F743A">
              <w:t xml:space="preserve">the faster time should be </w:t>
            </w:r>
            <w:r w:rsidR="00174E5C">
              <w:t>considered</w:t>
            </w:r>
            <w:r w:rsidR="000F743A">
              <w:t xml:space="preserve"> for </w:t>
            </w:r>
            <w:r w:rsidR="000F743A">
              <w:lastRenderedPageBreak/>
              <w:t>u</w:t>
            </w:r>
            <w:r w:rsidR="006F5206">
              <w:t xml:space="preserve">pdating </w:t>
            </w:r>
            <w:r w:rsidR="00174E5C">
              <w:t>the</w:t>
            </w:r>
            <w:r w:rsidR="006F5206">
              <w:t xml:space="preserve"> </w:t>
            </w:r>
            <w:r w:rsidR="00174E5C">
              <w:t>leaderboard</w:t>
            </w:r>
            <w:r w:rsidR="006F5206">
              <w:t>.</w:t>
            </w:r>
          </w:p>
        </w:tc>
        <w:tc>
          <w:tcPr>
            <w:tcW w:w="0" w:type="auto"/>
            <w:tcPrChange w:id="336" w:author="Samuel Flegg" w:date="2025-01-28T11:07:00Z" w16du:dateUtc="2025-01-28T11:07:00Z">
              <w:tcPr>
                <w:tcW w:w="0" w:type="auto"/>
              </w:tcPr>
            </w:tcPrChange>
          </w:tcPr>
          <w:p w14:paraId="668CC969" w14:textId="77777777" w:rsidR="005C530B" w:rsidRDefault="005C530B" w:rsidP="00D93D5C"/>
        </w:tc>
      </w:tr>
      <w:tr w:rsidR="00EB1EC0" w14:paraId="39F80B29" w14:textId="77777777" w:rsidTr="00194A28">
        <w:tc>
          <w:tcPr>
            <w:tcW w:w="0" w:type="auto"/>
            <w:tcPrChange w:id="337" w:author="Samuel Flegg" w:date="2025-01-28T11:07:00Z" w16du:dateUtc="2025-01-28T11:07:00Z">
              <w:tcPr>
                <w:tcW w:w="0" w:type="auto"/>
              </w:tcPr>
            </w:tcPrChange>
          </w:tcPr>
          <w:p w14:paraId="213F4917" w14:textId="1DE224FD" w:rsidR="005C530B" w:rsidRDefault="006F5206" w:rsidP="00D93D5C">
            <w:r>
              <w:t>2</w:t>
            </w:r>
            <w:r w:rsidR="00174E5C">
              <w:t>3</w:t>
            </w:r>
          </w:p>
        </w:tc>
        <w:tc>
          <w:tcPr>
            <w:tcW w:w="0" w:type="auto"/>
            <w:tcPrChange w:id="338" w:author="Samuel Flegg" w:date="2025-01-28T11:07:00Z" w16du:dateUtc="2025-01-28T11:07:00Z">
              <w:tcPr>
                <w:tcW w:w="0" w:type="auto"/>
                <w:gridSpan w:val="2"/>
              </w:tcPr>
            </w:tcPrChange>
          </w:tcPr>
          <w:p w14:paraId="13E3A943" w14:textId="7BA10644" w:rsidR="005C530B" w:rsidRDefault="006F5206" w:rsidP="00D93D5C">
            <w:r>
              <w:t xml:space="preserve">Leaderboard </w:t>
            </w:r>
            <w:r w:rsidR="00963368">
              <w:t>–</w:t>
            </w:r>
            <w:r>
              <w:t xml:space="preserve"> </w:t>
            </w:r>
            <w:r w:rsidR="00963368">
              <w:t>add entry</w:t>
            </w:r>
          </w:p>
        </w:tc>
        <w:tc>
          <w:tcPr>
            <w:tcW w:w="0" w:type="auto"/>
            <w:tcPrChange w:id="339" w:author="Samuel Flegg" w:date="2025-01-28T11:07:00Z" w16du:dateUtc="2025-01-28T11:07:00Z">
              <w:tcPr>
                <w:tcW w:w="0" w:type="auto"/>
                <w:gridSpan w:val="2"/>
              </w:tcPr>
            </w:tcPrChange>
          </w:tcPr>
          <w:p w14:paraId="4C675287" w14:textId="7C11E268" w:rsidR="005C530B" w:rsidRDefault="00C9214A" w:rsidP="00D93D5C">
            <w:r>
              <w:t xml:space="preserve">If the </w:t>
            </w:r>
            <w:r w:rsidR="00174E5C">
              <w:t>leaderboard</w:t>
            </w:r>
            <w:r>
              <w:t xml:space="preserve"> isn’t full any completion should be added to the leaderb</w:t>
            </w:r>
            <w:r w:rsidR="00543BD9">
              <w:t>oa</w:t>
            </w:r>
            <w:r>
              <w:t>rd.</w:t>
            </w:r>
          </w:p>
          <w:p w14:paraId="1FE121C5" w14:textId="483DF909" w:rsidR="00543BD9" w:rsidRDefault="00543BD9" w:rsidP="00D93D5C">
            <w:r>
              <w:t xml:space="preserve">If the leaderboard if full and entry is </w:t>
            </w:r>
            <w:r w:rsidR="00174E5C">
              <w:t>eligible</w:t>
            </w:r>
            <w:r>
              <w:t>,</w:t>
            </w:r>
            <w:r w:rsidR="00EC3136">
              <w:t xml:space="preserve"> the new entry should replace the slowest time on the leaderboard.</w:t>
            </w:r>
          </w:p>
        </w:tc>
        <w:tc>
          <w:tcPr>
            <w:tcW w:w="0" w:type="auto"/>
            <w:tcPrChange w:id="340" w:author="Samuel Flegg" w:date="2025-01-28T11:07:00Z" w16du:dateUtc="2025-01-28T11:07:00Z">
              <w:tcPr>
                <w:tcW w:w="0" w:type="auto"/>
                <w:gridSpan w:val="2"/>
              </w:tcPr>
            </w:tcPrChange>
          </w:tcPr>
          <w:p w14:paraId="1AD93F69" w14:textId="03D87D59" w:rsidR="005C530B" w:rsidRDefault="009D72DD" w:rsidP="00D93D5C">
            <w:r>
              <w:t xml:space="preserve">Add </w:t>
            </w:r>
            <w:r w:rsidR="00666693">
              <w:t xml:space="preserve">an entry when the leaderboard is </w:t>
            </w:r>
            <w:r w:rsidR="00F53AAF">
              <w:t xml:space="preserve">empty. Add an entry when the </w:t>
            </w:r>
            <w:r w:rsidR="00174E5C">
              <w:t>leaderboard</w:t>
            </w:r>
            <w:r w:rsidR="00F53AAF">
              <w:t xml:space="preserve"> is half full. Add an entry when the leaderboard is full.</w:t>
            </w:r>
          </w:p>
        </w:tc>
        <w:tc>
          <w:tcPr>
            <w:tcW w:w="0" w:type="auto"/>
            <w:tcPrChange w:id="341" w:author="Samuel Flegg" w:date="2025-01-28T11:07:00Z" w16du:dateUtc="2025-01-28T11:07:00Z">
              <w:tcPr>
                <w:tcW w:w="0" w:type="auto"/>
                <w:gridSpan w:val="2"/>
              </w:tcPr>
            </w:tcPrChange>
          </w:tcPr>
          <w:p w14:paraId="1B626581" w14:textId="0058E6FA" w:rsidR="005C530B" w:rsidRDefault="00F53AAF" w:rsidP="00D93D5C">
            <w:r>
              <w:t>The first two entries should be automatically added to the leaderboard. The</w:t>
            </w:r>
            <w:r w:rsidR="00D013FF">
              <w:t xml:space="preserve"> last entry should replace the slowest entry on the leaderboard.</w:t>
            </w:r>
          </w:p>
        </w:tc>
        <w:tc>
          <w:tcPr>
            <w:tcW w:w="0" w:type="auto"/>
            <w:tcPrChange w:id="342" w:author="Samuel Flegg" w:date="2025-01-28T11:07:00Z" w16du:dateUtc="2025-01-28T11:07:00Z">
              <w:tcPr>
                <w:tcW w:w="0" w:type="auto"/>
              </w:tcPr>
            </w:tcPrChange>
          </w:tcPr>
          <w:p w14:paraId="28DCCED8" w14:textId="77777777" w:rsidR="005C530B" w:rsidRDefault="005C530B" w:rsidP="00D93D5C"/>
        </w:tc>
      </w:tr>
      <w:tr w:rsidR="00EB1EC0" w14:paraId="2C42337D" w14:textId="77777777" w:rsidTr="00194A28">
        <w:tc>
          <w:tcPr>
            <w:tcW w:w="0" w:type="auto"/>
            <w:tcPrChange w:id="343" w:author="Samuel Flegg" w:date="2025-01-28T11:07:00Z" w16du:dateUtc="2025-01-28T11:07:00Z">
              <w:tcPr>
                <w:tcW w:w="0" w:type="auto"/>
              </w:tcPr>
            </w:tcPrChange>
          </w:tcPr>
          <w:p w14:paraId="7BD103CD" w14:textId="0DB9F581" w:rsidR="005C530B" w:rsidRDefault="002F4634" w:rsidP="00D93D5C">
            <w:r>
              <w:t>2</w:t>
            </w:r>
            <w:r w:rsidR="00174E5C">
              <w:t>4</w:t>
            </w:r>
          </w:p>
        </w:tc>
        <w:tc>
          <w:tcPr>
            <w:tcW w:w="0" w:type="auto"/>
            <w:tcPrChange w:id="344" w:author="Samuel Flegg" w:date="2025-01-28T11:07:00Z" w16du:dateUtc="2025-01-28T11:07:00Z">
              <w:tcPr>
                <w:tcW w:w="0" w:type="auto"/>
                <w:gridSpan w:val="2"/>
              </w:tcPr>
            </w:tcPrChange>
          </w:tcPr>
          <w:p w14:paraId="1C8BBC7F" w14:textId="4252E819" w:rsidR="005C530B" w:rsidRDefault="002F4634" w:rsidP="00D93D5C">
            <w:r>
              <w:t>Leaderboard – sort leaderb</w:t>
            </w:r>
            <w:r w:rsidR="004539AB">
              <w:t>oa</w:t>
            </w:r>
            <w:r>
              <w:t>rd</w:t>
            </w:r>
          </w:p>
        </w:tc>
        <w:tc>
          <w:tcPr>
            <w:tcW w:w="0" w:type="auto"/>
            <w:tcPrChange w:id="345" w:author="Samuel Flegg" w:date="2025-01-28T11:07:00Z" w16du:dateUtc="2025-01-28T11:07:00Z">
              <w:tcPr>
                <w:tcW w:w="0" w:type="auto"/>
                <w:gridSpan w:val="2"/>
              </w:tcPr>
            </w:tcPrChange>
          </w:tcPr>
          <w:p w14:paraId="37CB12B4" w14:textId="5724E31A" w:rsidR="005C530B" w:rsidRDefault="002B6BB3" w:rsidP="00D93D5C">
            <w:r>
              <w:t>When a new completion is added to the leaderboard, the leaderboard needs to be sorted to ensure that completion ends up in the correct posi</w:t>
            </w:r>
            <w:r w:rsidR="00211EA0">
              <w:t xml:space="preserve">tion. The list should be ordered by ascending </w:t>
            </w:r>
            <w:r w:rsidR="00174E5C">
              <w:t>times.</w:t>
            </w:r>
          </w:p>
        </w:tc>
        <w:tc>
          <w:tcPr>
            <w:tcW w:w="0" w:type="auto"/>
            <w:tcPrChange w:id="346" w:author="Samuel Flegg" w:date="2025-01-28T11:07:00Z" w16du:dateUtc="2025-01-28T11:07:00Z">
              <w:tcPr>
                <w:tcW w:w="0" w:type="auto"/>
                <w:gridSpan w:val="2"/>
              </w:tcPr>
            </w:tcPrChange>
          </w:tcPr>
          <w:p w14:paraId="04995092" w14:textId="374C9DE9" w:rsidR="005C530B" w:rsidRDefault="00D95EE2" w:rsidP="00D93D5C">
            <w:r>
              <w:t xml:space="preserve">Sort the </w:t>
            </w:r>
            <w:r w:rsidR="00174E5C">
              <w:t>leaderboard</w:t>
            </w:r>
            <w:r>
              <w:t xml:space="preserve"> when it is already in order. Sort the leaderboard when it is </w:t>
            </w:r>
            <w:r w:rsidR="0062345F">
              <w:t xml:space="preserve">in descending order. </w:t>
            </w:r>
            <w:r w:rsidR="00174E5C">
              <w:t>Sort</w:t>
            </w:r>
            <w:r w:rsidR="0062345F">
              <w:t xml:space="preserve"> the </w:t>
            </w:r>
            <w:r w:rsidR="00174E5C">
              <w:t>leaderboard</w:t>
            </w:r>
            <w:r w:rsidR="0062345F">
              <w:t xml:space="preserve"> when it is randomised. Sort the leaderboard when 2 identical times exist.</w:t>
            </w:r>
          </w:p>
        </w:tc>
        <w:tc>
          <w:tcPr>
            <w:tcW w:w="0" w:type="auto"/>
            <w:tcPrChange w:id="347" w:author="Samuel Flegg" w:date="2025-01-28T11:07:00Z" w16du:dateUtc="2025-01-28T11:07:00Z">
              <w:tcPr>
                <w:tcW w:w="0" w:type="auto"/>
                <w:gridSpan w:val="2"/>
              </w:tcPr>
            </w:tcPrChange>
          </w:tcPr>
          <w:p w14:paraId="08B4A7F7" w14:textId="5F10CBE7" w:rsidR="005C530B" w:rsidRDefault="007E21BA" w:rsidP="00D93D5C">
            <w:r>
              <w:t xml:space="preserve">Each </w:t>
            </w:r>
            <w:r w:rsidR="00174E5C">
              <w:t>leaderboard</w:t>
            </w:r>
            <w:r>
              <w:t xml:space="preserve"> should end up sorted. Manually check this.</w:t>
            </w:r>
          </w:p>
        </w:tc>
        <w:tc>
          <w:tcPr>
            <w:tcW w:w="0" w:type="auto"/>
            <w:tcPrChange w:id="348" w:author="Samuel Flegg" w:date="2025-01-28T11:07:00Z" w16du:dateUtc="2025-01-28T11:07:00Z">
              <w:tcPr>
                <w:tcW w:w="0" w:type="auto"/>
              </w:tcPr>
            </w:tcPrChange>
          </w:tcPr>
          <w:p w14:paraId="159C67AE" w14:textId="77777777" w:rsidR="005C530B" w:rsidRDefault="005C530B" w:rsidP="00D93D5C"/>
        </w:tc>
      </w:tr>
      <w:tr w:rsidR="00EB1EC0" w14:paraId="4B3CC907" w14:textId="77777777" w:rsidTr="00194A28">
        <w:tc>
          <w:tcPr>
            <w:tcW w:w="0" w:type="auto"/>
            <w:tcPrChange w:id="349" w:author="Samuel Flegg" w:date="2025-01-28T11:07:00Z" w16du:dateUtc="2025-01-28T11:07:00Z">
              <w:tcPr>
                <w:tcW w:w="0" w:type="auto"/>
              </w:tcPr>
            </w:tcPrChange>
          </w:tcPr>
          <w:p w14:paraId="02BDFB82" w14:textId="3583A814" w:rsidR="00C26474" w:rsidRDefault="00C26474" w:rsidP="00D93D5C">
            <w:r>
              <w:t>2</w:t>
            </w:r>
            <w:r w:rsidR="00174E5C">
              <w:t>5</w:t>
            </w:r>
          </w:p>
        </w:tc>
        <w:tc>
          <w:tcPr>
            <w:tcW w:w="0" w:type="auto"/>
            <w:tcPrChange w:id="350" w:author="Samuel Flegg" w:date="2025-01-28T11:07:00Z" w16du:dateUtc="2025-01-28T11:07:00Z">
              <w:tcPr>
                <w:tcW w:w="0" w:type="auto"/>
                <w:gridSpan w:val="2"/>
              </w:tcPr>
            </w:tcPrChange>
          </w:tcPr>
          <w:p w14:paraId="4D666D70" w14:textId="4A2A6D1C" w:rsidR="00C26474" w:rsidRDefault="00174E5C" w:rsidP="00D93D5C">
            <w:r>
              <w:t>Leaderboard</w:t>
            </w:r>
            <w:r w:rsidR="00C26474">
              <w:t xml:space="preserve"> – save times</w:t>
            </w:r>
          </w:p>
        </w:tc>
        <w:tc>
          <w:tcPr>
            <w:tcW w:w="0" w:type="auto"/>
            <w:tcPrChange w:id="351" w:author="Samuel Flegg" w:date="2025-01-28T11:07:00Z" w16du:dateUtc="2025-01-28T11:07:00Z">
              <w:tcPr>
                <w:tcW w:w="0" w:type="auto"/>
                <w:gridSpan w:val="2"/>
              </w:tcPr>
            </w:tcPrChange>
          </w:tcPr>
          <w:p w14:paraId="6D8138E7" w14:textId="722EC5A4" w:rsidR="00C26474" w:rsidRDefault="00C26474" w:rsidP="00D93D5C">
            <w:r>
              <w:t xml:space="preserve">The ordered list of </w:t>
            </w:r>
            <w:r w:rsidR="00174E5C">
              <w:t>leaderboard</w:t>
            </w:r>
            <w:r>
              <w:t xml:space="preserve"> times should be able to be saved to a text file so that they are kept even when the program ends.</w:t>
            </w:r>
          </w:p>
        </w:tc>
        <w:tc>
          <w:tcPr>
            <w:tcW w:w="0" w:type="auto"/>
            <w:vMerge w:val="restart"/>
            <w:tcPrChange w:id="352" w:author="Samuel Flegg" w:date="2025-01-28T11:07:00Z" w16du:dateUtc="2025-01-28T11:07:00Z">
              <w:tcPr>
                <w:tcW w:w="0" w:type="auto"/>
                <w:gridSpan w:val="2"/>
                <w:vMerge w:val="restart"/>
              </w:tcPr>
            </w:tcPrChange>
          </w:tcPr>
          <w:p w14:paraId="1644ECA8" w14:textId="4053DF2C" w:rsidR="00C26474" w:rsidRDefault="00C26474" w:rsidP="00D93D5C">
            <w:r>
              <w:t xml:space="preserve">Save the </w:t>
            </w:r>
            <w:r w:rsidR="00174E5C">
              <w:t>leaderboard</w:t>
            </w:r>
            <w:r>
              <w:t xml:space="preserve"> when it is empty. Save the leaderboard when it has no completions. Save the </w:t>
            </w:r>
            <w:r w:rsidR="00174E5C">
              <w:t>leaderboard</w:t>
            </w:r>
            <w:r>
              <w:t xml:space="preserve"> when it is half full. Save the </w:t>
            </w:r>
            <w:r w:rsidR="00174E5C">
              <w:t>leaderboard</w:t>
            </w:r>
            <w:r>
              <w:t xml:space="preserve"> when it is full.</w:t>
            </w:r>
          </w:p>
          <w:p w14:paraId="3E894562" w14:textId="77777777" w:rsidR="00C26474" w:rsidRDefault="00C26474" w:rsidP="00D93D5C"/>
          <w:p w14:paraId="1170F73F" w14:textId="164D17A1" w:rsidR="00C26474" w:rsidRDefault="00C26474" w:rsidP="00D93D5C">
            <w:r>
              <w:t>In each case close the program and start it again, attem</w:t>
            </w:r>
            <w:r w:rsidR="00C91237">
              <w:t>p</w:t>
            </w:r>
            <w:r>
              <w:t>ting to l</w:t>
            </w:r>
            <w:r w:rsidR="00F447F7">
              <w:t>oa</w:t>
            </w:r>
            <w:r>
              <w:t xml:space="preserve">d these </w:t>
            </w:r>
            <w:r w:rsidR="00C91237">
              <w:t>saves.</w:t>
            </w:r>
          </w:p>
        </w:tc>
        <w:tc>
          <w:tcPr>
            <w:tcW w:w="0" w:type="auto"/>
            <w:tcPrChange w:id="353" w:author="Samuel Flegg" w:date="2025-01-28T11:07:00Z" w16du:dateUtc="2025-01-28T11:07:00Z">
              <w:tcPr>
                <w:tcW w:w="0" w:type="auto"/>
                <w:gridSpan w:val="2"/>
              </w:tcPr>
            </w:tcPrChange>
          </w:tcPr>
          <w:p w14:paraId="35C9F325" w14:textId="1E65F26C" w:rsidR="00C26474" w:rsidRDefault="00C26474" w:rsidP="00D93D5C">
            <w:r>
              <w:lastRenderedPageBreak/>
              <w:t>In each case the text file should be updated with the leaderboard.</w:t>
            </w:r>
          </w:p>
        </w:tc>
        <w:tc>
          <w:tcPr>
            <w:tcW w:w="0" w:type="auto"/>
            <w:tcPrChange w:id="354" w:author="Samuel Flegg" w:date="2025-01-28T11:07:00Z" w16du:dateUtc="2025-01-28T11:07:00Z">
              <w:tcPr>
                <w:tcW w:w="0" w:type="auto"/>
              </w:tcPr>
            </w:tcPrChange>
          </w:tcPr>
          <w:p w14:paraId="1F81A251" w14:textId="77777777" w:rsidR="00C26474" w:rsidRDefault="00C26474" w:rsidP="00D93D5C"/>
        </w:tc>
      </w:tr>
      <w:tr w:rsidR="00EB1EC0" w14:paraId="285FDE6E" w14:textId="77777777" w:rsidTr="00194A28">
        <w:tc>
          <w:tcPr>
            <w:tcW w:w="0" w:type="auto"/>
            <w:tcPrChange w:id="355" w:author="Samuel Flegg" w:date="2025-01-28T11:07:00Z" w16du:dateUtc="2025-01-28T11:07:00Z">
              <w:tcPr>
                <w:tcW w:w="0" w:type="auto"/>
              </w:tcPr>
            </w:tcPrChange>
          </w:tcPr>
          <w:p w14:paraId="75F8F5F2" w14:textId="0AFC8989" w:rsidR="00C26474" w:rsidRDefault="00C26474" w:rsidP="00D93D5C">
            <w:r>
              <w:t>2</w:t>
            </w:r>
            <w:r w:rsidR="00174E5C">
              <w:t>6</w:t>
            </w:r>
          </w:p>
        </w:tc>
        <w:tc>
          <w:tcPr>
            <w:tcW w:w="0" w:type="auto"/>
            <w:tcPrChange w:id="356" w:author="Samuel Flegg" w:date="2025-01-28T11:07:00Z" w16du:dateUtc="2025-01-28T11:07:00Z">
              <w:tcPr>
                <w:tcW w:w="0" w:type="auto"/>
                <w:gridSpan w:val="2"/>
              </w:tcPr>
            </w:tcPrChange>
          </w:tcPr>
          <w:p w14:paraId="6B002E09" w14:textId="7D82739A" w:rsidR="00C26474" w:rsidRDefault="00C26474" w:rsidP="00D93D5C">
            <w:r>
              <w:t>Leaderboard – load saved times</w:t>
            </w:r>
          </w:p>
        </w:tc>
        <w:tc>
          <w:tcPr>
            <w:tcW w:w="0" w:type="auto"/>
            <w:tcPrChange w:id="357" w:author="Samuel Flegg" w:date="2025-01-28T11:07:00Z" w16du:dateUtc="2025-01-28T11:07:00Z">
              <w:tcPr>
                <w:tcW w:w="0" w:type="auto"/>
                <w:gridSpan w:val="2"/>
              </w:tcPr>
            </w:tcPrChange>
          </w:tcPr>
          <w:p w14:paraId="00F3097B" w14:textId="32667349" w:rsidR="00C26474" w:rsidRDefault="00C26474" w:rsidP="00D93D5C">
            <w:r>
              <w:t xml:space="preserve">The saved </w:t>
            </w:r>
            <w:r w:rsidR="00174E5C">
              <w:t>leaderboard</w:t>
            </w:r>
            <w:r>
              <w:t xml:space="preserve"> times need to be able to be loaded so they can be </w:t>
            </w:r>
            <w:r w:rsidR="00174E5C">
              <w:lastRenderedPageBreak/>
              <w:t>displayed and</w:t>
            </w:r>
            <w:r>
              <w:t xml:space="preserve"> be checked against for any new records.</w:t>
            </w:r>
          </w:p>
        </w:tc>
        <w:tc>
          <w:tcPr>
            <w:tcW w:w="0" w:type="auto"/>
            <w:vMerge/>
            <w:tcPrChange w:id="358" w:author="Samuel Flegg" w:date="2025-01-28T11:07:00Z" w16du:dateUtc="2025-01-28T11:07:00Z">
              <w:tcPr>
                <w:tcW w:w="0" w:type="auto"/>
                <w:gridSpan w:val="2"/>
                <w:vMerge/>
              </w:tcPr>
            </w:tcPrChange>
          </w:tcPr>
          <w:p w14:paraId="06BF710E" w14:textId="77777777" w:rsidR="00C26474" w:rsidRDefault="00C26474" w:rsidP="00D93D5C"/>
        </w:tc>
        <w:tc>
          <w:tcPr>
            <w:tcW w:w="0" w:type="auto"/>
            <w:tcPrChange w:id="359" w:author="Samuel Flegg" w:date="2025-01-28T11:07:00Z" w16du:dateUtc="2025-01-28T11:07:00Z">
              <w:tcPr>
                <w:tcW w:w="0" w:type="auto"/>
                <w:gridSpan w:val="2"/>
              </w:tcPr>
            </w:tcPrChange>
          </w:tcPr>
          <w:p w14:paraId="7960D07E" w14:textId="56D42E19" w:rsidR="00C26474" w:rsidRDefault="00C91237" w:rsidP="00D93D5C">
            <w:r>
              <w:t xml:space="preserve">In each case the </w:t>
            </w:r>
            <w:r w:rsidR="00174E5C">
              <w:t>leaderboard</w:t>
            </w:r>
            <w:r>
              <w:t xml:space="preserve"> should be updated to match the </w:t>
            </w:r>
            <w:r w:rsidR="000F2BF2">
              <w:t>text file.</w:t>
            </w:r>
          </w:p>
        </w:tc>
        <w:tc>
          <w:tcPr>
            <w:tcW w:w="0" w:type="auto"/>
            <w:tcPrChange w:id="360" w:author="Samuel Flegg" w:date="2025-01-28T11:07:00Z" w16du:dateUtc="2025-01-28T11:07:00Z">
              <w:tcPr>
                <w:tcW w:w="0" w:type="auto"/>
              </w:tcPr>
            </w:tcPrChange>
          </w:tcPr>
          <w:p w14:paraId="122B7623" w14:textId="77777777" w:rsidR="00C26474" w:rsidRDefault="00C26474" w:rsidP="00D93D5C"/>
        </w:tc>
      </w:tr>
      <w:tr w:rsidR="00EB1EC0" w14:paraId="5AC9A6D6" w14:textId="77777777" w:rsidTr="00194A28">
        <w:tc>
          <w:tcPr>
            <w:tcW w:w="0" w:type="auto"/>
            <w:tcPrChange w:id="361" w:author="Samuel Flegg" w:date="2025-01-28T11:07:00Z" w16du:dateUtc="2025-01-28T11:07:00Z">
              <w:tcPr>
                <w:tcW w:w="0" w:type="auto"/>
              </w:tcPr>
            </w:tcPrChange>
          </w:tcPr>
          <w:p w14:paraId="00E4E0E8" w14:textId="3E345A92" w:rsidR="005C530B" w:rsidRDefault="0016624E" w:rsidP="00A01C02">
            <w:pPr>
              <w:tabs>
                <w:tab w:val="left" w:pos="825"/>
              </w:tabs>
            </w:pPr>
            <w:r>
              <w:t>2</w:t>
            </w:r>
            <w:r w:rsidR="00174E5C">
              <w:t>7</w:t>
            </w:r>
          </w:p>
        </w:tc>
        <w:tc>
          <w:tcPr>
            <w:tcW w:w="0" w:type="auto"/>
            <w:tcPrChange w:id="362" w:author="Samuel Flegg" w:date="2025-01-28T11:07:00Z" w16du:dateUtc="2025-01-28T11:07:00Z">
              <w:tcPr>
                <w:tcW w:w="0" w:type="auto"/>
                <w:gridSpan w:val="2"/>
              </w:tcPr>
            </w:tcPrChange>
          </w:tcPr>
          <w:p w14:paraId="6794C792" w14:textId="19262570" w:rsidR="005C530B" w:rsidRDefault="000F70E5" w:rsidP="00D93D5C">
            <w:r>
              <w:t>Guide algorithm</w:t>
            </w:r>
            <w:r w:rsidR="008A3E12">
              <w:t xml:space="preserve"> - </w:t>
            </w:r>
            <w:del w:id="363" w:author="Samuel Flegg" w:date="2025-01-28T10:38:00Z" w16du:dateUtc="2025-01-28T10:38:00Z">
              <w:r w:rsidR="008A3E12" w:rsidDel="00822538">
                <w:delText>iamge</w:delText>
              </w:r>
            </w:del>
            <w:ins w:id="364" w:author="Samuel Flegg" w:date="2025-01-28T10:38:00Z" w16du:dateUtc="2025-01-28T10:38:00Z">
              <w:r w:rsidR="00822538">
                <w:t>image</w:t>
              </w:r>
            </w:ins>
          </w:p>
        </w:tc>
        <w:tc>
          <w:tcPr>
            <w:tcW w:w="0" w:type="auto"/>
            <w:tcPrChange w:id="365" w:author="Samuel Flegg" w:date="2025-01-28T11:07:00Z" w16du:dateUtc="2025-01-28T11:07:00Z">
              <w:tcPr>
                <w:tcW w:w="0" w:type="auto"/>
                <w:gridSpan w:val="2"/>
              </w:tcPr>
            </w:tcPrChange>
          </w:tcPr>
          <w:p w14:paraId="7CD92A03" w14:textId="2913A9B0" w:rsidR="005C530B" w:rsidRDefault="00D975B0" w:rsidP="00D93D5C">
            <w:r>
              <w:t>The shoul</w:t>
            </w:r>
            <w:r w:rsidR="004D3FFB">
              <w:t xml:space="preserve">d either be a function that returns a pygame.Surface or a procedure that draws the </w:t>
            </w:r>
            <w:r w:rsidR="00174E5C">
              <w:t>image</w:t>
            </w:r>
            <w:r w:rsidR="004D3FFB">
              <w:t xml:space="preserve"> t</w:t>
            </w:r>
            <w:r w:rsidR="008F0C90">
              <w:t>o</w:t>
            </w:r>
            <w:r w:rsidR="004D3FFB">
              <w:t xml:space="preserve"> the screen. </w:t>
            </w:r>
          </w:p>
          <w:p w14:paraId="1CB3A577" w14:textId="77777777" w:rsidR="008F0C90" w:rsidRDefault="008F0C90" w:rsidP="00D93D5C"/>
          <w:p w14:paraId="51B91B15" w14:textId="73E25694" w:rsidR="008F0C90" w:rsidRDefault="008F0C90" w:rsidP="00D93D5C">
            <w:r>
              <w:t>The image should show how to use the cube.</w:t>
            </w:r>
          </w:p>
        </w:tc>
        <w:tc>
          <w:tcPr>
            <w:tcW w:w="0" w:type="auto"/>
            <w:tcPrChange w:id="366" w:author="Samuel Flegg" w:date="2025-01-28T11:07:00Z" w16du:dateUtc="2025-01-28T11:07:00Z">
              <w:tcPr>
                <w:tcW w:w="0" w:type="auto"/>
                <w:gridSpan w:val="2"/>
              </w:tcPr>
            </w:tcPrChange>
          </w:tcPr>
          <w:p w14:paraId="4550E146" w14:textId="5165CC0A" w:rsidR="005C530B" w:rsidRDefault="009E271F" w:rsidP="00D93D5C">
            <w:r>
              <w:t>Either blit the pygame.Surface to the screen or call the procedure inside a game loop.</w:t>
            </w:r>
          </w:p>
        </w:tc>
        <w:tc>
          <w:tcPr>
            <w:tcW w:w="0" w:type="auto"/>
            <w:tcPrChange w:id="367" w:author="Samuel Flegg" w:date="2025-01-28T11:07:00Z" w16du:dateUtc="2025-01-28T11:07:00Z">
              <w:tcPr>
                <w:tcW w:w="0" w:type="auto"/>
                <w:gridSpan w:val="2"/>
              </w:tcPr>
            </w:tcPrChange>
          </w:tcPr>
          <w:p w14:paraId="4ADF22CE" w14:textId="5C87FE45" w:rsidR="005C530B" w:rsidRDefault="00F447F7" w:rsidP="00D93D5C">
            <w:r>
              <w:t>An image should be displayed.</w:t>
            </w:r>
          </w:p>
        </w:tc>
        <w:tc>
          <w:tcPr>
            <w:tcW w:w="0" w:type="auto"/>
            <w:tcPrChange w:id="368" w:author="Samuel Flegg" w:date="2025-01-28T11:07:00Z" w16du:dateUtc="2025-01-28T11:07:00Z">
              <w:tcPr>
                <w:tcW w:w="0" w:type="auto"/>
              </w:tcPr>
            </w:tcPrChange>
          </w:tcPr>
          <w:p w14:paraId="6D4713A6" w14:textId="77777777" w:rsidR="005C530B" w:rsidRDefault="005C530B" w:rsidP="00D93D5C"/>
        </w:tc>
      </w:tr>
      <w:tr w:rsidR="0059793A" w14:paraId="29FA83F6" w14:textId="77777777" w:rsidTr="00194A28">
        <w:tc>
          <w:tcPr>
            <w:tcW w:w="0" w:type="auto"/>
            <w:tcPrChange w:id="369" w:author="Samuel Flegg" w:date="2025-01-28T11:07:00Z" w16du:dateUtc="2025-01-28T11:07:00Z">
              <w:tcPr>
                <w:tcW w:w="0" w:type="auto"/>
              </w:tcPr>
            </w:tcPrChange>
          </w:tcPr>
          <w:p w14:paraId="48DEF82C" w14:textId="3F54EAA3" w:rsidR="0059793A" w:rsidRDefault="0059793A">
            <w:pPr>
              <w:tabs>
                <w:tab w:val="left" w:pos="825"/>
              </w:tabs>
            </w:pPr>
            <w:r>
              <w:t>28</w:t>
            </w:r>
          </w:p>
        </w:tc>
        <w:tc>
          <w:tcPr>
            <w:tcW w:w="0" w:type="auto"/>
            <w:tcPrChange w:id="370" w:author="Samuel Flegg" w:date="2025-01-28T11:07:00Z" w16du:dateUtc="2025-01-28T11:07:00Z">
              <w:tcPr>
                <w:tcW w:w="0" w:type="auto"/>
                <w:gridSpan w:val="2"/>
              </w:tcPr>
            </w:tcPrChange>
          </w:tcPr>
          <w:p w14:paraId="2CE39224" w14:textId="15CBEDAC" w:rsidR="0059793A" w:rsidRDefault="0015763D" w:rsidP="00D93D5C">
            <w:r>
              <w:t xml:space="preserve">Guide algorithm </w:t>
            </w:r>
            <w:r w:rsidR="00F850B6">
              <w:t>–</w:t>
            </w:r>
            <w:r>
              <w:t xml:space="preserve"> </w:t>
            </w:r>
            <w:r w:rsidR="00F850B6">
              <w:t>prevent moves</w:t>
            </w:r>
          </w:p>
        </w:tc>
        <w:tc>
          <w:tcPr>
            <w:tcW w:w="0" w:type="auto"/>
            <w:tcPrChange w:id="371" w:author="Samuel Flegg" w:date="2025-01-28T11:07:00Z" w16du:dateUtc="2025-01-28T11:07:00Z">
              <w:tcPr>
                <w:tcW w:w="0" w:type="auto"/>
                <w:gridSpan w:val="2"/>
              </w:tcPr>
            </w:tcPrChange>
          </w:tcPr>
          <w:p w14:paraId="316A46F8" w14:textId="4C9D4F38" w:rsidR="0059793A" w:rsidRDefault="00F850B6" w:rsidP="00D93D5C">
            <w:r>
              <w:t>The cube image should only display the default cube and as such it should not allow cube interactions to happen when</w:t>
            </w:r>
            <w:r w:rsidR="008A631D">
              <w:t xml:space="preserve"> the guide is being displayed.</w:t>
            </w:r>
          </w:p>
        </w:tc>
        <w:tc>
          <w:tcPr>
            <w:tcW w:w="0" w:type="auto"/>
            <w:tcPrChange w:id="372" w:author="Samuel Flegg" w:date="2025-01-28T11:07:00Z" w16du:dateUtc="2025-01-28T11:07:00Z">
              <w:tcPr>
                <w:tcW w:w="0" w:type="auto"/>
                <w:gridSpan w:val="2"/>
              </w:tcPr>
            </w:tcPrChange>
          </w:tcPr>
          <w:p w14:paraId="55317468" w14:textId="70EF376F" w:rsidR="0059793A" w:rsidRDefault="00C83C8E" w:rsidP="00D93D5C">
            <w:r>
              <w:t xml:space="preserve">When </w:t>
            </w:r>
            <w:r w:rsidR="00B209A1">
              <w:t>displaying</w:t>
            </w:r>
            <w:r>
              <w:t xml:space="preserve"> the cube, try the </w:t>
            </w:r>
            <w:r w:rsidR="00545CD6">
              <w:t>following:</w:t>
            </w:r>
            <w:r>
              <w:t xml:space="preserve"> turns, rotations, </w:t>
            </w:r>
            <w:r w:rsidR="00694967">
              <w:t>scrambling</w:t>
            </w:r>
            <w:r w:rsidR="00B209A1">
              <w:t xml:space="preserve"> and</w:t>
            </w:r>
            <w:r w:rsidR="00694967">
              <w:t xml:space="preserve"> solving</w:t>
            </w:r>
            <w:r w:rsidR="00B209A1">
              <w:t>.</w:t>
            </w:r>
          </w:p>
        </w:tc>
        <w:tc>
          <w:tcPr>
            <w:tcW w:w="0" w:type="auto"/>
            <w:tcPrChange w:id="373" w:author="Samuel Flegg" w:date="2025-01-28T11:07:00Z" w16du:dateUtc="2025-01-28T11:07:00Z">
              <w:tcPr>
                <w:tcW w:w="0" w:type="auto"/>
                <w:gridSpan w:val="2"/>
              </w:tcPr>
            </w:tcPrChange>
          </w:tcPr>
          <w:p w14:paraId="654B8B3A" w14:textId="3ACF53E2" w:rsidR="0059793A" w:rsidRDefault="00B209A1" w:rsidP="00D93D5C">
            <w:r>
              <w:t xml:space="preserve">None of the functions should </w:t>
            </w:r>
            <w:r w:rsidR="00545CD6">
              <w:t>work. The cube should remain unchanged.</w:t>
            </w:r>
          </w:p>
        </w:tc>
        <w:tc>
          <w:tcPr>
            <w:tcW w:w="0" w:type="auto"/>
            <w:tcPrChange w:id="374" w:author="Samuel Flegg" w:date="2025-01-28T11:07:00Z" w16du:dateUtc="2025-01-28T11:07:00Z">
              <w:tcPr>
                <w:tcW w:w="0" w:type="auto"/>
              </w:tcPr>
            </w:tcPrChange>
          </w:tcPr>
          <w:p w14:paraId="1E291AEC" w14:textId="77777777" w:rsidR="0059793A" w:rsidRDefault="0059793A" w:rsidP="00D93D5C"/>
        </w:tc>
      </w:tr>
      <w:tr w:rsidR="00EB1EC0" w14:paraId="33BDA142" w14:textId="77777777" w:rsidTr="00194A28">
        <w:tc>
          <w:tcPr>
            <w:tcW w:w="0" w:type="auto"/>
            <w:tcPrChange w:id="375" w:author="Samuel Flegg" w:date="2025-01-28T11:07:00Z" w16du:dateUtc="2025-01-28T11:07:00Z">
              <w:tcPr>
                <w:tcW w:w="0" w:type="auto"/>
              </w:tcPr>
            </w:tcPrChange>
          </w:tcPr>
          <w:p w14:paraId="2569303B" w14:textId="1B355C51" w:rsidR="007D5C36" w:rsidRDefault="007D5C36" w:rsidP="0016624E">
            <w:pPr>
              <w:tabs>
                <w:tab w:val="left" w:pos="825"/>
              </w:tabs>
            </w:pPr>
            <w:r>
              <w:t>2</w:t>
            </w:r>
            <w:r w:rsidR="00A4036C">
              <w:t>9</w:t>
            </w:r>
          </w:p>
        </w:tc>
        <w:tc>
          <w:tcPr>
            <w:tcW w:w="0" w:type="auto"/>
            <w:tcPrChange w:id="376" w:author="Samuel Flegg" w:date="2025-01-28T11:07:00Z" w16du:dateUtc="2025-01-28T11:07:00Z">
              <w:tcPr>
                <w:tcW w:w="0" w:type="auto"/>
                <w:gridSpan w:val="2"/>
              </w:tcPr>
            </w:tcPrChange>
          </w:tcPr>
          <w:p w14:paraId="4F6C0732" w14:textId="7892BB73" w:rsidR="007D5C36" w:rsidRDefault="007D5C36" w:rsidP="00D93D5C">
            <w:r>
              <w:t>Save – to file</w:t>
            </w:r>
          </w:p>
        </w:tc>
        <w:tc>
          <w:tcPr>
            <w:tcW w:w="0" w:type="auto"/>
            <w:tcPrChange w:id="377" w:author="Samuel Flegg" w:date="2025-01-28T11:07:00Z" w16du:dateUtc="2025-01-28T11:07:00Z">
              <w:tcPr>
                <w:tcW w:w="0" w:type="auto"/>
                <w:gridSpan w:val="2"/>
              </w:tcPr>
            </w:tcPrChange>
          </w:tcPr>
          <w:p w14:paraId="7E5CF91A" w14:textId="4059DA4A" w:rsidR="007D5C36" w:rsidRDefault="007D5C36" w:rsidP="00D93D5C">
            <w:r>
              <w:t>The save algorithm should be able to save all the key data to a text file.</w:t>
            </w:r>
          </w:p>
        </w:tc>
        <w:tc>
          <w:tcPr>
            <w:tcW w:w="0" w:type="auto"/>
            <w:vMerge w:val="restart"/>
            <w:tcPrChange w:id="378" w:author="Samuel Flegg" w:date="2025-01-28T11:07:00Z" w16du:dateUtc="2025-01-28T11:07:00Z">
              <w:tcPr>
                <w:tcW w:w="0" w:type="auto"/>
                <w:gridSpan w:val="2"/>
                <w:vMerge w:val="restart"/>
              </w:tcPr>
            </w:tcPrChange>
          </w:tcPr>
          <w:p w14:paraId="6E64133A" w14:textId="7618555F" w:rsidR="007D5C36" w:rsidRDefault="007D5C36" w:rsidP="00D93D5C">
            <w:r>
              <w:t xml:space="preserve">Use the save function with a </w:t>
            </w:r>
            <w:r w:rsidR="00174E5C">
              <w:t>variety</w:t>
            </w:r>
            <w:r>
              <w:t xml:space="preserve"> of different key information, including extreme test data such as the timer being a</w:t>
            </w:r>
            <w:r w:rsidR="00174E5C">
              <w:t>t</w:t>
            </w:r>
            <w:r>
              <w:t xml:space="preserve"> 0.0 seconds and the cube already being solved.</w:t>
            </w:r>
          </w:p>
          <w:p w14:paraId="09A57025" w14:textId="77777777" w:rsidR="007D5C36" w:rsidRDefault="007D5C36" w:rsidP="00D93D5C"/>
          <w:p w14:paraId="4FCD68E2" w14:textId="55ADF8B0" w:rsidR="007D5C36" w:rsidRDefault="007D5C36" w:rsidP="00D93D5C">
            <w:r>
              <w:t xml:space="preserve">In each case </w:t>
            </w:r>
            <w:r w:rsidR="00BF6BFC">
              <w:t>attempt loading the program with this saved data, ensuring it is loaded as current game data.</w:t>
            </w:r>
          </w:p>
        </w:tc>
        <w:tc>
          <w:tcPr>
            <w:tcW w:w="0" w:type="auto"/>
            <w:tcPrChange w:id="379" w:author="Samuel Flegg" w:date="2025-01-28T11:07:00Z" w16du:dateUtc="2025-01-28T11:07:00Z">
              <w:tcPr>
                <w:tcW w:w="0" w:type="auto"/>
                <w:gridSpan w:val="2"/>
              </w:tcPr>
            </w:tcPrChange>
          </w:tcPr>
          <w:p w14:paraId="163D8B7B" w14:textId="33D4D45C" w:rsidR="007D5C36" w:rsidRDefault="007D5C36" w:rsidP="00D93D5C">
            <w:r>
              <w:t>The save file should be updated to include the key data for the user.</w:t>
            </w:r>
          </w:p>
        </w:tc>
        <w:tc>
          <w:tcPr>
            <w:tcW w:w="0" w:type="auto"/>
            <w:tcPrChange w:id="380" w:author="Samuel Flegg" w:date="2025-01-28T11:07:00Z" w16du:dateUtc="2025-01-28T11:07:00Z">
              <w:tcPr>
                <w:tcW w:w="0" w:type="auto"/>
              </w:tcPr>
            </w:tcPrChange>
          </w:tcPr>
          <w:p w14:paraId="521CBE4E" w14:textId="77777777" w:rsidR="007D5C36" w:rsidRDefault="007D5C36" w:rsidP="00D93D5C"/>
        </w:tc>
      </w:tr>
      <w:tr w:rsidR="00EB1EC0" w14:paraId="43CE43FC" w14:textId="77777777" w:rsidTr="00194A28">
        <w:tc>
          <w:tcPr>
            <w:tcW w:w="0" w:type="auto"/>
            <w:tcPrChange w:id="381" w:author="Samuel Flegg" w:date="2025-01-28T11:07:00Z" w16du:dateUtc="2025-01-28T11:07:00Z">
              <w:tcPr>
                <w:tcW w:w="0" w:type="auto"/>
              </w:tcPr>
            </w:tcPrChange>
          </w:tcPr>
          <w:p w14:paraId="15C0C8E4" w14:textId="54393B05" w:rsidR="007D5C36" w:rsidRDefault="00A4036C" w:rsidP="0016624E">
            <w:pPr>
              <w:tabs>
                <w:tab w:val="left" w:pos="825"/>
              </w:tabs>
            </w:pPr>
            <w:r>
              <w:t>30</w:t>
            </w:r>
          </w:p>
        </w:tc>
        <w:tc>
          <w:tcPr>
            <w:tcW w:w="0" w:type="auto"/>
            <w:tcPrChange w:id="382" w:author="Samuel Flegg" w:date="2025-01-28T11:07:00Z" w16du:dateUtc="2025-01-28T11:07:00Z">
              <w:tcPr>
                <w:tcW w:w="0" w:type="auto"/>
                <w:gridSpan w:val="2"/>
              </w:tcPr>
            </w:tcPrChange>
          </w:tcPr>
          <w:p w14:paraId="1FE799B6" w14:textId="4187FA0A" w:rsidR="007D5C36" w:rsidRDefault="007D5C36" w:rsidP="00D93D5C">
            <w:r>
              <w:t>Save – load form file</w:t>
            </w:r>
          </w:p>
        </w:tc>
        <w:tc>
          <w:tcPr>
            <w:tcW w:w="0" w:type="auto"/>
            <w:tcPrChange w:id="383" w:author="Samuel Flegg" w:date="2025-01-28T11:07:00Z" w16du:dateUtc="2025-01-28T11:07:00Z">
              <w:tcPr>
                <w:tcW w:w="0" w:type="auto"/>
                <w:gridSpan w:val="2"/>
              </w:tcPr>
            </w:tcPrChange>
          </w:tcPr>
          <w:p w14:paraId="1300AE84" w14:textId="1855FF68" w:rsidR="007D5C36" w:rsidRDefault="007D5C36" w:rsidP="00D93D5C">
            <w:r>
              <w:t xml:space="preserve">The save algorithm should be manage loading the data from the text file </w:t>
            </w:r>
            <w:r w:rsidR="00174E5C">
              <w:t>and updating</w:t>
            </w:r>
            <w:r>
              <w:t xml:space="preserve"> game values so it is as if the saved state has been achieved in the current session.</w:t>
            </w:r>
          </w:p>
        </w:tc>
        <w:tc>
          <w:tcPr>
            <w:tcW w:w="0" w:type="auto"/>
            <w:vMerge/>
            <w:tcPrChange w:id="384" w:author="Samuel Flegg" w:date="2025-01-28T11:07:00Z" w16du:dateUtc="2025-01-28T11:07:00Z">
              <w:tcPr>
                <w:tcW w:w="0" w:type="auto"/>
                <w:gridSpan w:val="2"/>
                <w:vMerge/>
              </w:tcPr>
            </w:tcPrChange>
          </w:tcPr>
          <w:p w14:paraId="1C33B7CD" w14:textId="77777777" w:rsidR="007D5C36" w:rsidRDefault="007D5C36" w:rsidP="00D93D5C"/>
        </w:tc>
        <w:tc>
          <w:tcPr>
            <w:tcW w:w="0" w:type="auto"/>
            <w:tcPrChange w:id="385" w:author="Samuel Flegg" w:date="2025-01-28T11:07:00Z" w16du:dateUtc="2025-01-28T11:07:00Z">
              <w:tcPr>
                <w:tcW w:w="0" w:type="auto"/>
                <w:gridSpan w:val="2"/>
              </w:tcPr>
            </w:tcPrChange>
          </w:tcPr>
          <w:p w14:paraId="071EEFA5" w14:textId="77777777" w:rsidR="007D5C36" w:rsidRDefault="007D5C36" w:rsidP="00D93D5C"/>
        </w:tc>
        <w:tc>
          <w:tcPr>
            <w:tcW w:w="0" w:type="auto"/>
            <w:tcPrChange w:id="386" w:author="Samuel Flegg" w:date="2025-01-28T11:07:00Z" w16du:dateUtc="2025-01-28T11:07:00Z">
              <w:tcPr>
                <w:tcW w:w="0" w:type="auto"/>
              </w:tcPr>
            </w:tcPrChange>
          </w:tcPr>
          <w:p w14:paraId="48DC3AF2" w14:textId="77777777" w:rsidR="007D5C36" w:rsidRDefault="007D5C36" w:rsidP="00D93D5C"/>
        </w:tc>
      </w:tr>
      <w:tr w:rsidR="00EB1EC0" w14:paraId="69D7AB9D" w14:textId="77777777" w:rsidTr="00194A28">
        <w:tc>
          <w:tcPr>
            <w:tcW w:w="0" w:type="auto"/>
            <w:tcPrChange w:id="387" w:author="Samuel Flegg" w:date="2025-01-28T11:07:00Z" w16du:dateUtc="2025-01-28T11:07:00Z">
              <w:tcPr>
                <w:tcW w:w="0" w:type="auto"/>
              </w:tcPr>
            </w:tcPrChange>
          </w:tcPr>
          <w:p w14:paraId="5EEA2D21" w14:textId="07F3C936" w:rsidR="0016624E" w:rsidRDefault="00174E5C" w:rsidP="0016624E">
            <w:pPr>
              <w:tabs>
                <w:tab w:val="left" w:pos="825"/>
              </w:tabs>
            </w:pPr>
            <w:r>
              <w:lastRenderedPageBreak/>
              <w:t>3</w:t>
            </w:r>
            <w:r w:rsidR="00A4036C">
              <w:t>1</w:t>
            </w:r>
          </w:p>
        </w:tc>
        <w:tc>
          <w:tcPr>
            <w:tcW w:w="0" w:type="auto"/>
            <w:tcPrChange w:id="388" w:author="Samuel Flegg" w:date="2025-01-28T11:07:00Z" w16du:dateUtc="2025-01-28T11:07:00Z">
              <w:tcPr>
                <w:tcW w:w="0" w:type="auto"/>
                <w:gridSpan w:val="2"/>
              </w:tcPr>
            </w:tcPrChange>
          </w:tcPr>
          <w:p w14:paraId="58D226D9" w14:textId="1AEF288A" w:rsidR="0016624E" w:rsidRDefault="005C721C" w:rsidP="00D93D5C">
            <w:r>
              <w:t>Save – autosave</w:t>
            </w:r>
          </w:p>
        </w:tc>
        <w:tc>
          <w:tcPr>
            <w:tcW w:w="0" w:type="auto"/>
            <w:tcPrChange w:id="389" w:author="Samuel Flegg" w:date="2025-01-28T11:07:00Z" w16du:dateUtc="2025-01-28T11:07:00Z">
              <w:tcPr>
                <w:tcW w:w="0" w:type="auto"/>
                <w:gridSpan w:val="2"/>
              </w:tcPr>
            </w:tcPrChange>
          </w:tcPr>
          <w:p w14:paraId="11294733" w14:textId="3C66B8A0" w:rsidR="0016624E" w:rsidRDefault="005C721C" w:rsidP="00D93D5C">
            <w:r>
              <w:t xml:space="preserve">The save </w:t>
            </w:r>
            <w:r w:rsidR="007A6285">
              <w:t>function should automatically run periodically.</w:t>
            </w:r>
          </w:p>
        </w:tc>
        <w:tc>
          <w:tcPr>
            <w:tcW w:w="0" w:type="auto"/>
            <w:tcPrChange w:id="390" w:author="Samuel Flegg" w:date="2025-01-28T11:07:00Z" w16du:dateUtc="2025-01-28T11:07:00Z">
              <w:tcPr>
                <w:tcW w:w="0" w:type="auto"/>
                <w:gridSpan w:val="2"/>
              </w:tcPr>
            </w:tcPrChange>
          </w:tcPr>
          <w:p w14:paraId="779D265F" w14:textId="32F7341E" w:rsidR="0016624E" w:rsidRDefault="00F24387" w:rsidP="00D93D5C">
            <w:r>
              <w:t xml:space="preserve">Start a game and make some changes to the cube. Then wait the amount of time set between saves. Once this time has passed closer and reopen the program. </w:t>
            </w:r>
          </w:p>
        </w:tc>
        <w:tc>
          <w:tcPr>
            <w:tcW w:w="0" w:type="auto"/>
            <w:tcPrChange w:id="391" w:author="Samuel Flegg" w:date="2025-01-28T11:07:00Z" w16du:dateUtc="2025-01-28T11:07:00Z">
              <w:tcPr>
                <w:tcW w:w="0" w:type="auto"/>
                <w:gridSpan w:val="2"/>
              </w:tcPr>
            </w:tcPrChange>
          </w:tcPr>
          <w:p w14:paraId="62D60937" w14:textId="11B041C7" w:rsidR="0016624E" w:rsidRDefault="00F24387" w:rsidP="00D93D5C">
            <w:r>
              <w:t>The cube should be in the same state as it was when the program was closed,</w:t>
            </w:r>
          </w:p>
        </w:tc>
        <w:tc>
          <w:tcPr>
            <w:tcW w:w="0" w:type="auto"/>
            <w:tcPrChange w:id="392" w:author="Samuel Flegg" w:date="2025-01-28T11:07:00Z" w16du:dateUtc="2025-01-28T11:07:00Z">
              <w:tcPr>
                <w:tcW w:w="0" w:type="auto"/>
              </w:tcPr>
            </w:tcPrChange>
          </w:tcPr>
          <w:p w14:paraId="482C62D0" w14:textId="77777777" w:rsidR="0016624E" w:rsidRDefault="0016624E" w:rsidP="00D93D5C"/>
        </w:tc>
      </w:tr>
      <w:tr w:rsidR="00EB1EC0" w14:paraId="089840E3" w14:textId="77777777" w:rsidTr="00194A28">
        <w:tc>
          <w:tcPr>
            <w:tcW w:w="0" w:type="auto"/>
            <w:tcPrChange w:id="393" w:author="Samuel Flegg" w:date="2025-01-28T11:07:00Z" w16du:dateUtc="2025-01-28T11:07:00Z">
              <w:tcPr>
                <w:tcW w:w="0" w:type="auto"/>
              </w:tcPr>
            </w:tcPrChange>
          </w:tcPr>
          <w:p w14:paraId="4F27C7A0" w14:textId="5A100DF0" w:rsidR="0016624E" w:rsidRDefault="00174E5C" w:rsidP="0016624E">
            <w:pPr>
              <w:tabs>
                <w:tab w:val="left" w:pos="825"/>
              </w:tabs>
            </w:pPr>
            <w:r>
              <w:t>3</w:t>
            </w:r>
            <w:r w:rsidR="00A4036C">
              <w:t>2</w:t>
            </w:r>
          </w:p>
        </w:tc>
        <w:tc>
          <w:tcPr>
            <w:tcW w:w="0" w:type="auto"/>
            <w:tcPrChange w:id="394" w:author="Samuel Flegg" w:date="2025-01-28T11:07:00Z" w16du:dateUtc="2025-01-28T11:07:00Z">
              <w:tcPr>
                <w:tcW w:w="0" w:type="auto"/>
                <w:gridSpan w:val="2"/>
              </w:tcPr>
            </w:tcPrChange>
          </w:tcPr>
          <w:p w14:paraId="44221B98" w14:textId="248F64E2" w:rsidR="0016624E" w:rsidRDefault="002C071E" w:rsidP="00D93D5C">
            <w:r>
              <w:t>Game history</w:t>
            </w:r>
          </w:p>
        </w:tc>
        <w:tc>
          <w:tcPr>
            <w:tcW w:w="0" w:type="auto"/>
            <w:tcPrChange w:id="395" w:author="Samuel Flegg" w:date="2025-01-28T11:07:00Z" w16du:dateUtc="2025-01-28T11:07:00Z">
              <w:tcPr>
                <w:tcW w:w="0" w:type="auto"/>
                <w:gridSpan w:val="2"/>
              </w:tcPr>
            </w:tcPrChange>
          </w:tcPr>
          <w:p w14:paraId="6B896138" w14:textId="319ED8A8" w:rsidR="0016624E" w:rsidRDefault="008201B8" w:rsidP="00D93D5C">
            <w:r>
              <w:t xml:space="preserve">When a </w:t>
            </w:r>
            <w:r w:rsidR="00C9235C">
              <w:t>solve is complete, either by the solve f</w:t>
            </w:r>
            <w:r w:rsidR="001255B3">
              <w:t>unction being used, the scrambler b</w:t>
            </w:r>
            <w:r w:rsidR="00377A9E">
              <w:t>e</w:t>
            </w:r>
            <w:r w:rsidR="001255B3">
              <w:t>ing used, or the cube being solved, t</w:t>
            </w:r>
            <w:r w:rsidR="00EB1EC0">
              <w:t>he data about that solve should be saved to a list of solves.</w:t>
            </w:r>
          </w:p>
        </w:tc>
        <w:tc>
          <w:tcPr>
            <w:tcW w:w="0" w:type="auto"/>
            <w:tcPrChange w:id="396" w:author="Samuel Flegg" w:date="2025-01-28T11:07:00Z" w16du:dateUtc="2025-01-28T11:07:00Z">
              <w:tcPr>
                <w:tcW w:w="0" w:type="auto"/>
                <w:gridSpan w:val="2"/>
              </w:tcPr>
            </w:tcPrChange>
          </w:tcPr>
          <w:p w14:paraId="10639ABB" w14:textId="5C9E3ECE" w:rsidR="0016624E" w:rsidRDefault="00CF27C7" w:rsidP="00D93D5C">
            <w:r>
              <w:t>Finish a solve using the solver, scrambler, and by solving manually.</w:t>
            </w:r>
          </w:p>
        </w:tc>
        <w:tc>
          <w:tcPr>
            <w:tcW w:w="0" w:type="auto"/>
            <w:tcPrChange w:id="397" w:author="Samuel Flegg" w:date="2025-01-28T11:07:00Z" w16du:dateUtc="2025-01-28T11:07:00Z">
              <w:tcPr>
                <w:tcW w:w="0" w:type="auto"/>
                <w:gridSpan w:val="2"/>
              </w:tcPr>
            </w:tcPrChange>
          </w:tcPr>
          <w:p w14:paraId="5833B54C" w14:textId="34A29B96" w:rsidR="0016624E" w:rsidRDefault="00CF27C7" w:rsidP="00D93D5C">
            <w:r>
              <w:t>These three solves should be added to</w:t>
            </w:r>
            <w:r w:rsidR="00E653C7">
              <w:t xml:space="preserve"> game history list.</w:t>
            </w:r>
          </w:p>
        </w:tc>
        <w:tc>
          <w:tcPr>
            <w:tcW w:w="0" w:type="auto"/>
            <w:tcPrChange w:id="398" w:author="Samuel Flegg" w:date="2025-01-28T11:07:00Z" w16du:dateUtc="2025-01-28T11:07:00Z">
              <w:tcPr>
                <w:tcW w:w="0" w:type="auto"/>
              </w:tcPr>
            </w:tcPrChange>
          </w:tcPr>
          <w:p w14:paraId="52BF1BBF" w14:textId="77777777" w:rsidR="0016624E" w:rsidRDefault="0016624E" w:rsidP="00D93D5C"/>
        </w:tc>
      </w:tr>
    </w:tbl>
    <w:p w14:paraId="11A84579" w14:textId="77777777" w:rsidR="005C530B" w:rsidRDefault="005C530B" w:rsidP="006C7B4F"/>
    <w:p w14:paraId="784B32FE" w14:textId="77777777" w:rsidR="006C7B4F" w:rsidRDefault="006C7B4F" w:rsidP="006C7B4F"/>
    <w:p w14:paraId="5A183FC5" w14:textId="77777777" w:rsidR="00334D9D" w:rsidRDefault="00334D9D" w:rsidP="00334D9D">
      <w:pPr>
        <w:pStyle w:val="Heading2"/>
      </w:pPr>
      <w:bookmarkStart w:id="399" w:name="_Toc190004458"/>
      <w:r>
        <w:t>Post-Development Test Data</w:t>
      </w:r>
      <w:bookmarkEnd w:id="399"/>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22"/>
        <w:gridCol w:w="222"/>
        <w:gridCol w:w="222"/>
        <w:gridCol w:w="222"/>
        <w:gridCol w:w="222"/>
        <w:gridCol w:w="222"/>
      </w:tblGrid>
      <w:tr w:rsidR="00A01C02" w14:paraId="774B04C2" w14:textId="43318ADD" w:rsidTr="00A01C02">
        <w:trPr>
          <w:trHeight w:val="443"/>
        </w:trPr>
        <w:tc>
          <w:tcPr>
            <w:tcW w:w="0" w:type="auto"/>
          </w:tcPr>
          <w:p w14:paraId="362B4C52" w14:textId="3C2293A6" w:rsidR="00084F5E" w:rsidRDefault="00084F5E" w:rsidP="00B049FA"/>
        </w:tc>
        <w:tc>
          <w:tcPr>
            <w:tcW w:w="0" w:type="auto"/>
          </w:tcPr>
          <w:p w14:paraId="6193C7CB" w14:textId="75EDD13B" w:rsidR="00084F5E" w:rsidRDefault="00084F5E" w:rsidP="00B049FA"/>
        </w:tc>
        <w:tc>
          <w:tcPr>
            <w:tcW w:w="0" w:type="auto"/>
          </w:tcPr>
          <w:p w14:paraId="7D6492FB" w14:textId="3F80AF95" w:rsidR="00084F5E" w:rsidRDefault="00084F5E" w:rsidP="00B049FA"/>
        </w:tc>
        <w:tc>
          <w:tcPr>
            <w:tcW w:w="0" w:type="auto"/>
          </w:tcPr>
          <w:p w14:paraId="16679807" w14:textId="46DCB761" w:rsidR="00084F5E" w:rsidRDefault="00084F5E" w:rsidP="00B049FA"/>
        </w:tc>
        <w:tc>
          <w:tcPr>
            <w:tcW w:w="0" w:type="auto"/>
          </w:tcPr>
          <w:p w14:paraId="1F400D4D" w14:textId="1C73CC52" w:rsidR="00084F5E" w:rsidRDefault="00084F5E" w:rsidP="00B049FA"/>
        </w:tc>
        <w:tc>
          <w:tcPr>
            <w:tcW w:w="0" w:type="auto"/>
          </w:tcPr>
          <w:p w14:paraId="5EA90C43" w14:textId="0ABD0159" w:rsidR="00084F5E" w:rsidRDefault="00084F5E" w:rsidP="00B049FA"/>
        </w:tc>
      </w:tr>
      <w:tr w:rsidR="00A01C02" w14:paraId="433DBE59" w14:textId="721DC8B6" w:rsidTr="00A01C02">
        <w:trPr>
          <w:trHeight w:val="418"/>
        </w:trPr>
        <w:tc>
          <w:tcPr>
            <w:tcW w:w="0" w:type="auto"/>
          </w:tcPr>
          <w:p w14:paraId="715CB8C4" w14:textId="34949DA7" w:rsidR="00084F5E" w:rsidRDefault="00084F5E" w:rsidP="00B049FA"/>
        </w:tc>
        <w:tc>
          <w:tcPr>
            <w:tcW w:w="0" w:type="auto"/>
          </w:tcPr>
          <w:p w14:paraId="140272C0" w14:textId="21723597" w:rsidR="00084F5E" w:rsidRDefault="00084F5E" w:rsidP="00B049FA"/>
        </w:tc>
        <w:tc>
          <w:tcPr>
            <w:tcW w:w="0" w:type="auto"/>
          </w:tcPr>
          <w:p w14:paraId="3CF8F55C" w14:textId="357EA67E" w:rsidR="00084F5E" w:rsidRDefault="00084F5E" w:rsidP="00B049FA"/>
        </w:tc>
        <w:tc>
          <w:tcPr>
            <w:tcW w:w="0" w:type="auto"/>
          </w:tcPr>
          <w:p w14:paraId="5DD6E0F4" w14:textId="02DF4694" w:rsidR="00084F5E" w:rsidRDefault="00084F5E" w:rsidP="00B049FA"/>
        </w:tc>
        <w:tc>
          <w:tcPr>
            <w:tcW w:w="0" w:type="auto"/>
          </w:tcPr>
          <w:p w14:paraId="1780CCCE" w14:textId="4AA34CB2" w:rsidR="00084F5E" w:rsidRDefault="00084F5E" w:rsidP="00B049FA"/>
        </w:tc>
        <w:tc>
          <w:tcPr>
            <w:tcW w:w="0" w:type="auto"/>
          </w:tcPr>
          <w:p w14:paraId="7BA9DFA1" w14:textId="77777777" w:rsidR="00084F5E" w:rsidRDefault="00084F5E" w:rsidP="00B049FA"/>
        </w:tc>
      </w:tr>
      <w:tr w:rsidR="00A01C02" w14:paraId="395AC2CA" w14:textId="3020D539" w:rsidTr="00A01C02">
        <w:trPr>
          <w:trHeight w:val="418"/>
        </w:trPr>
        <w:tc>
          <w:tcPr>
            <w:tcW w:w="0" w:type="auto"/>
          </w:tcPr>
          <w:p w14:paraId="6C319926" w14:textId="1CD3F9A0" w:rsidR="00084F5E" w:rsidRDefault="00084F5E" w:rsidP="00B049FA"/>
        </w:tc>
        <w:tc>
          <w:tcPr>
            <w:tcW w:w="0" w:type="auto"/>
          </w:tcPr>
          <w:p w14:paraId="32BC290F" w14:textId="75C21397" w:rsidR="00084F5E" w:rsidRDefault="00084F5E" w:rsidP="00B049FA"/>
        </w:tc>
        <w:tc>
          <w:tcPr>
            <w:tcW w:w="0" w:type="auto"/>
          </w:tcPr>
          <w:p w14:paraId="777FFE49" w14:textId="31769146" w:rsidR="00084F5E" w:rsidRDefault="00084F5E" w:rsidP="00B049FA"/>
        </w:tc>
        <w:tc>
          <w:tcPr>
            <w:tcW w:w="0" w:type="auto"/>
          </w:tcPr>
          <w:p w14:paraId="044B2E8F" w14:textId="2CB0095E" w:rsidR="00084F5E" w:rsidRDefault="00084F5E" w:rsidP="00B049FA"/>
        </w:tc>
        <w:tc>
          <w:tcPr>
            <w:tcW w:w="0" w:type="auto"/>
          </w:tcPr>
          <w:p w14:paraId="5345D720" w14:textId="786413F1" w:rsidR="00084F5E" w:rsidRDefault="00084F5E" w:rsidP="00B049FA"/>
        </w:tc>
        <w:tc>
          <w:tcPr>
            <w:tcW w:w="0" w:type="auto"/>
          </w:tcPr>
          <w:p w14:paraId="76A0B369" w14:textId="77777777" w:rsidR="00084F5E" w:rsidRDefault="00084F5E" w:rsidP="00B049FA"/>
        </w:tc>
      </w:tr>
      <w:tr w:rsidR="00A01C02" w14:paraId="67FBA16C" w14:textId="05E6A645" w:rsidTr="00A01C02">
        <w:trPr>
          <w:trHeight w:val="418"/>
        </w:trPr>
        <w:tc>
          <w:tcPr>
            <w:tcW w:w="0" w:type="auto"/>
          </w:tcPr>
          <w:p w14:paraId="7971E971" w14:textId="0E6C6D7B" w:rsidR="00084F5E" w:rsidRDefault="00084F5E" w:rsidP="00B049FA"/>
        </w:tc>
        <w:tc>
          <w:tcPr>
            <w:tcW w:w="0" w:type="auto"/>
          </w:tcPr>
          <w:p w14:paraId="69EF82E4" w14:textId="325DF89E" w:rsidR="00084F5E" w:rsidRDefault="00084F5E" w:rsidP="00B049FA"/>
        </w:tc>
        <w:tc>
          <w:tcPr>
            <w:tcW w:w="0" w:type="auto"/>
          </w:tcPr>
          <w:p w14:paraId="247D57EC" w14:textId="5A1786CF" w:rsidR="00084F5E" w:rsidRDefault="00084F5E" w:rsidP="00B049FA"/>
        </w:tc>
        <w:tc>
          <w:tcPr>
            <w:tcW w:w="0" w:type="auto"/>
          </w:tcPr>
          <w:p w14:paraId="77A2AC35" w14:textId="539BA2FE" w:rsidR="00084F5E" w:rsidRDefault="00084F5E" w:rsidP="00B049FA"/>
        </w:tc>
        <w:tc>
          <w:tcPr>
            <w:tcW w:w="0" w:type="auto"/>
          </w:tcPr>
          <w:p w14:paraId="36B5654A" w14:textId="14C8C46A" w:rsidR="00084F5E" w:rsidRDefault="00084F5E" w:rsidP="00B049FA"/>
        </w:tc>
        <w:tc>
          <w:tcPr>
            <w:tcW w:w="0" w:type="auto"/>
          </w:tcPr>
          <w:p w14:paraId="7C8552B2" w14:textId="77777777" w:rsidR="00084F5E" w:rsidRDefault="00084F5E" w:rsidP="00B049FA"/>
        </w:tc>
      </w:tr>
      <w:tr w:rsidR="00A01C02" w14:paraId="3B45F21B" w14:textId="6F451E7F" w:rsidTr="00A01C02">
        <w:trPr>
          <w:trHeight w:val="418"/>
        </w:trPr>
        <w:tc>
          <w:tcPr>
            <w:tcW w:w="0" w:type="auto"/>
          </w:tcPr>
          <w:p w14:paraId="6DE73BDB" w14:textId="35B062CC" w:rsidR="00084F5E" w:rsidRDefault="00084F5E" w:rsidP="00B049FA"/>
        </w:tc>
        <w:tc>
          <w:tcPr>
            <w:tcW w:w="0" w:type="auto"/>
          </w:tcPr>
          <w:p w14:paraId="3B6C8866" w14:textId="7523DDB0" w:rsidR="00084F5E" w:rsidRDefault="00084F5E" w:rsidP="00B049FA"/>
        </w:tc>
        <w:tc>
          <w:tcPr>
            <w:tcW w:w="0" w:type="auto"/>
          </w:tcPr>
          <w:p w14:paraId="4DB97491" w14:textId="2467F90E" w:rsidR="00084F5E" w:rsidRDefault="00084F5E" w:rsidP="00B049FA"/>
        </w:tc>
        <w:tc>
          <w:tcPr>
            <w:tcW w:w="0" w:type="auto"/>
          </w:tcPr>
          <w:p w14:paraId="59BDD4E3" w14:textId="6C99120C" w:rsidR="00084F5E" w:rsidRDefault="00084F5E" w:rsidP="00B049FA"/>
        </w:tc>
        <w:tc>
          <w:tcPr>
            <w:tcW w:w="0" w:type="auto"/>
          </w:tcPr>
          <w:p w14:paraId="629CFA94" w14:textId="47564421" w:rsidR="00084F5E" w:rsidRDefault="00084F5E" w:rsidP="00B049FA"/>
        </w:tc>
        <w:tc>
          <w:tcPr>
            <w:tcW w:w="0" w:type="auto"/>
          </w:tcPr>
          <w:p w14:paraId="49AFE665" w14:textId="77777777" w:rsidR="00084F5E" w:rsidRDefault="00084F5E" w:rsidP="00B049FA"/>
        </w:tc>
      </w:tr>
      <w:tr w:rsidR="00A01C02" w14:paraId="45CDB3E8" w14:textId="4F330FB2" w:rsidTr="00A01C02">
        <w:trPr>
          <w:trHeight w:val="418"/>
        </w:trPr>
        <w:tc>
          <w:tcPr>
            <w:tcW w:w="0" w:type="auto"/>
          </w:tcPr>
          <w:p w14:paraId="4BB68F47" w14:textId="589422B2" w:rsidR="00084F5E" w:rsidRDefault="00084F5E" w:rsidP="00B049FA"/>
        </w:tc>
        <w:tc>
          <w:tcPr>
            <w:tcW w:w="0" w:type="auto"/>
          </w:tcPr>
          <w:p w14:paraId="0565D6B2" w14:textId="538083DF" w:rsidR="00084F5E" w:rsidRDefault="00084F5E" w:rsidP="00B049FA"/>
        </w:tc>
        <w:tc>
          <w:tcPr>
            <w:tcW w:w="0" w:type="auto"/>
          </w:tcPr>
          <w:p w14:paraId="2EEA18D2" w14:textId="044FF2B5" w:rsidR="00084F5E" w:rsidRDefault="00084F5E" w:rsidP="00B049FA"/>
        </w:tc>
        <w:tc>
          <w:tcPr>
            <w:tcW w:w="0" w:type="auto"/>
          </w:tcPr>
          <w:p w14:paraId="65C705EE" w14:textId="0A1EC46D" w:rsidR="00084F5E" w:rsidRDefault="00084F5E" w:rsidP="00B049FA"/>
        </w:tc>
        <w:tc>
          <w:tcPr>
            <w:tcW w:w="0" w:type="auto"/>
          </w:tcPr>
          <w:p w14:paraId="1F3B6CE8" w14:textId="596245B0" w:rsidR="00084F5E" w:rsidRDefault="00084F5E" w:rsidP="00B049FA"/>
        </w:tc>
        <w:tc>
          <w:tcPr>
            <w:tcW w:w="0" w:type="auto"/>
          </w:tcPr>
          <w:p w14:paraId="74EE07E3" w14:textId="77777777" w:rsidR="00084F5E" w:rsidRDefault="00084F5E" w:rsidP="00B049FA"/>
        </w:tc>
      </w:tr>
    </w:tbl>
    <w:p w14:paraId="54623EB0" w14:textId="77777777" w:rsidR="006C7B4F" w:rsidRDefault="006C7B4F" w:rsidP="006C7B4F"/>
    <w:p w14:paraId="2F8A5B04" w14:textId="77777777" w:rsidR="00EB532F" w:rsidRDefault="00EB532F" w:rsidP="006C7B4F"/>
    <w:p w14:paraId="7F07C0AC" w14:textId="6DB06D4E" w:rsidR="00EB532F" w:rsidRDefault="00EB532F" w:rsidP="00A01C02">
      <w:pPr>
        <w:pStyle w:val="Heading3"/>
      </w:pPr>
      <w:bookmarkStart w:id="400" w:name="_Toc190004459"/>
      <w:r>
        <w:t>Test plan</w:t>
      </w:r>
      <w:bookmarkEnd w:id="400"/>
    </w:p>
    <w:p w14:paraId="0C8B6735" w14:textId="5819B4D9" w:rsidR="000E5DC9" w:rsidRDefault="000E5DC9" w:rsidP="006C7B4F">
      <w:r>
        <w:t xml:space="preserve">Post development tests will focus on stakeholder </w:t>
      </w:r>
      <w:del w:id="401" w:author="Samuel Flegg" w:date="2025-01-28T10:38:00Z" w16du:dateUtc="2025-01-28T10:38:00Z">
        <w:r w:rsidDel="00822538">
          <w:delText>reviews</w:delText>
        </w:r>
      </w:del>
      <w:ins w:id="402" w:author="Samuel Flegg" w:date="2025-01-28T10:38:00Z" w16du:dateUtc="2025-01-28T10:38:00Z">
        <w:r w:rsidR="00822538">
          <w:t>reviews.</w:t>
        </w:r>
      </w:ins>
    </w:p>
    <w:tbl>
      <w:tblPr>
        <w:tblStyle w:val="TableGrid"/>
        <w:tblW w:w="0" w:type="auto"/>
        <w:tblLook w:val="04A0" w:firstRow="1" w:lastRow="0" w:firstColumn="1" w:lastColumn="0" w:noHBand="0" w:noVBand="1"/>
      </w:tblPr>
      <w:tblGrid>
        <w:gridCol w:w="599"/>
        <w:gridCol w:w="1766"/>
        <w:gridCol w:w="1349"/>
        <w:gridCol w:w="1801"/>
        <w:gridCol w:w="1463"/>
        <w:gridCol w:w="1370"/>
        <w:gridCol w:w="668"/>
      </w:tblGrid>
      <w:tr w:rsidR="00D350DB" w14:paraId="6BDD66EB" w14:textId="77777777" w:rsidTr="00D350DB">
        <w:tc>
          <w:tcPr>
            <w:tcW w:w="0" w:type="auto"/>
          </w:tcPr>
          <w:p w14:paraId="7DC6BC7E" w14:textId="3FC47C34" w:rsidR="00D350DB" w:rsidRDefault="00D350DB" w:rsidP="006C7B4F">
            <w:r>
              <w:t>Test No.</w:t>
            </w:r>
          </w:p>
        </w:tc>
        <w:tc>
          <w:tcPr>
            <w:tcW w:w="0" w:type="auto"/>
          </w:tcPr>
          <w:p w14:paraId="4C3A1F37" w14:textId="55D75394" w:rsidR="00D350DB" w:rsidRDefault="00D350DB" w:rsidP="006C7B4F">
            <w:r>
              <w:t>What is being tested</w:t>
            </w:r>
          </w:p>
        </w:tc>
        <w:tc>
          <w:tcPr>
            <w:tcW w:w="0" w:type="auto"/>
          </w:tcPr>
          <w:p w14:paraId="42078FA0" w14:textId="0032106B" w:rsidR="00D350DB" w:rsidRDefault="00D350DB" w:rsidP="006C7B4F">
            <w:ins w:id="403" w:author="Samuel Flegg" w:date="2025-02-04T13:21:00Z" w16du:dateUtc="2025-02-04T13:21:00Z">
              <w:r>
                <w:t>Type</w:t>
              </w:r>
            </w:ins>
          </w:p>
        </w:tc>
        <w:tc>
          <w:tcPr>
            <w:tcW w:w="0" w:type="auto"/>
          </w:tcPr>
          <w:p w14:paraId="6CCC5B1E" w14:textId="7D6FB88A" w:rsidR="00D350DB" w:rsidRDefault="00D350DB" w:rsidP="006C7B4F">
            <w:r>
              <w:t>Description</w:t>
            </w:r>
          </w:p>
        </w:tc>
        <w:tc>
          <w:tcPr>
            <w:tcW w:w="0" w:type="auto"/>
          </w:tcPr>
          <w:p w14:paraId="371C8D78" w14:textId="01A2EC62" w:rsidR="00D350DB" w:rsidRDefault="00D350DB" w:rsidP="006C7B4F">
            <w:r>
              <w:t>Pass criteria</w:t>
            </w:r>
          </w:p>
        </w:tc>
        <w:tc>
          <w:tcPr>
            <w:tcW w:w="0" w:type="auto"/>
          </w:tcPr>
          <w:p w14:paraId="521B8901" w14:textId="2F7125FF" w:rsidR="00D350DB" w:rsidRDefault="00D350DB" w:rsidP="006C7B4F">
            <w:r>
              <w:t>Stakeholder responses.</w:t>
            </w:r>
          </w:p>
        </w:tc>
        <w:tc>
          <w:tcPr>
            <w:tcW w:w="0" w:type="auto"/>
          </w:tcPr>
          <w:p w14:paraId="5D6C1254" w14:textId="746B0C9C" w:rsidR="00D350DB" w:rsidRDefault="00D350DB" w:rsidP="006C7B4F">
            <w:r>
              <w:t>Pass / Fail</w:t>
            </w:r>
          </w:p>
        </w:tc>
      </w:tr>
      <w:tr w:rsidR="00D350DB" w14:paraId="3C5C0426" w14:textId="77777777" w:rsidTr="00D350DB">
        <w:tc>
          <w:tcPr>
            <w:tcW w:w="0" w:type="auto"/>
          </w:tcPr>
          <w:p w14:paraId="4C725757" w14:textId="2FB5A677" w:rsidR="00D350DB" w:rsidRDefault="00D350DB" w:rsidP="006C7B4F">
            <w:r>
              <w:t>33</w:t>
            </w:r>
          </w:p>
        </w:tc>
        <w:tc>
          <w:tcPr>
            <w:tcW w:w="0" w:type="auto"/>
          </w:tcPr>
          <w:p w14:paraId="598D8650" w14:textId="5E592CDA" w:rsidR="00D350DB" w:rsidRDefault="00D350DB" w:rsidP="006C7B4F">
            <w:r>
              <w:t xml:space="preserve">3D cube – image. </w:t>
            </w:r>
            <w:del w:id="404" w:author="Samuel Flegg" w:date="2025-02-04T13:21:00Z" w16du:dateUtc="2025-02-04T13:21:00Z">
              <w:r w:rsidDel="00D350DB">
                <w:delText>Function.</w:delText>
              </w:r>
            </w:del>
          </w:p>
        </w:tc>
        <w:tc>
          <w:tcPr>
            <w:tcW w:w="0" w:type="auto"/>
          </w:tcPr>
          <w:p w14:paraId="0E32AEB7" w14:textId="4EA6E3D6" w:rsidR="00D350DB" w:rsidRDefault="00D350DB" w:rsidP="006C7B4F">
            <w:ins w:id="405" w:author="Samuel Flegg" w:date="2025-02-04T13:21:00Z" w16du:dateUtc="2025-02-04T13:21:00Z">
              <w:r>
                <w:t>Function</w:t>
              </w:r>
            </w:ins>
          </w:p>
        </w:tc>
        <w:tc>
          <w:tcPr>
            <w:tcW w:w="0" w:type="auto"/>
          </w:tcPr>
          <w:p w14:paraId="25667F82" w14:textId="371DD2F4" w:rsidR="00D350DB" w:rsidRDefault="00D350DB" w:rsidP="006C7B4F">
            <w:r>
              <w:t>There is a 3D representation of a cube.</w:t>
            </w:r>
          </w:p>
        </w:tc>
        <w:tc>
          <w:tcPr>
            <w:tcW w:w="0" w:type="auto"/>
          </w:tcPr>
          <w:p w14:paraId="0AFCA91F" w14:textId="5BFB4FAE" w:rsidR="00D350DB" w:rsidRDefault="00D350DB" w:rsidP="006C7B4F">
            <w:r>
              <w:t>All stakeholders must answer yes</w:t>
            </w:r>
          </w:p>
        </w:tc>
        <w:tc>
          <w:tcPr>
            <w:tcW w:w="0" w:type="auto"/>
          </w:tcPr>
          <w:p w14:paraId="62824BAD" w14:textId="77777777" w:rsidR="00D350DB" w:rsidRDefault="00D350DB" w:rsidP="006C7B4F"/>
        </w:tc>
        <w:tc>
          <w:tcPr>
            <w:tcW w:w="0" w:type="auto"/>
          </w:tcPr>
          <w:p w14:paraId="19F0BD84" w14:textId="0563D8D6" w:rsidR="00D350DB" w:rsidRDefault="00D350DB" w:rsidP="006C7B4F"/>
        </w:tc>
      </w:tr>
      <w:tr w:rsidR="00D350DB" w14:paraId="45907311" w14:textId="77777777" w:rsidTr="00D350DB">
        <w:tc>
          <w:tcPr>
            <w:tcW w:w="0" w:type="auto"/>
          </w:tcPr>
          <w:p w14:paraId="661DD198" w14:textId="5F699D50" w:rsidR="00D350DB" w:rsidRDefault="00D350DB" w:rsidP="006C7B4F">
            <w:r>
              <w:lastRenderedPageBreak/>
              <w:t>34</w:t>
            </w:r>
          </w:p>
        </w:tc>
        <w:tc>
          <w:tcPr>
            <w:tcW w:w="0" w:type="auto"/>
          </w:tcPr>
          <w:p w14:paraId="20FEA7AF" w14:textId="247B62E9" w:rsidR="00D350DB" w:rsidRDefault="00D350DB" w:rsidP="006C7B4F">
            <w:r>
              <w:t xml:space="preserve">3D cube - professionalism </w:t>
            </w:r>
          </w:p>
        </w:tc>
        <w:tc>
          <w:tcPr>
            <w:tcW w:w="0" w:type="auto"/>
          </w:tcPr>
          <w:p w14:paraId="4E7A36DE" w14:textId="08FD603F" w:rsidR="00D350DB" w:rsidRDefault="00D725D8" w:rsidP="006C7B4F">
            <w:ins w:id="406" w:author="Samuel Flegg" w:date="2025-02-05T18:27:00Z" w16du:dateUtc="2025-02-05T18:27:00Z">
              <w:r>
                <w:t>Useability</w:t>
              </w:r>
            </w:ins>
          </w:p>
        </w:tc>
        <w:tc>
          <w:tcPr>
            <w:tcW w:w="0" w:type="auto"/>
          </w:tcPr>
          <w:p w14:paraId="6473BAE4" w14:textId="49654E50" w:rsidR="00D350DB" w:rsidRDefault="00D350DB" w:rsidP="006C7B4F">
            <w:r>
              <w:t>The 3D cube must look professional.</w:t>
            </w:r>
          </w:p>
        </w:tc>
        <w:tc>
          <w:tcPr>
            <w:tcW w:w="0" w:type="auto"/>
          </w:tcPr>
          <w:p w14:paraId="0C71DF3E" w14:textId="3ACA9DB5" w:rsidR="00D350DB" w:rsidRDefault="00D350DB" w:rsidP="006C7B4F">
            <w:r>
              <w:t>Avg. score &gt;= 70%</w:t>
            </w:r>
          </w:p>
        </w:tc>
        <w:tc>
          <w:tcPr>
            <w:tcW w:w="0" w:type="auto"/>
          </w:tcPr>
          <w:p w14:paraId="3D26CABE" w14:textId="77777777" w:rsidR="00D350DB" w:rsidRDefault="00D350DB" w:rsidP="006C7B4F"/>
        </w:tc>
        <w:tc>
          <w:tcPr>
            <w:tcW w:w="0" w:type="auto"/>
          </w:tcPr>
          <w:p w14:paraId="078E0A25" w14:textId="3B9E260E" w:rsidR="00D350DB" w:rsidRDefault="00D350DB" w:rsidP="006C7B4F"/>
        </w:tc>
      </w:tr>
      <w:tr w:rsidR="00D350DB" w14:paraId="428DB181" w14:textId="77777777" w:rsidTr="00D350DB">
        <w:tc>
          <w:tcPr>
            <w:tcW w:w="0" w:type="auto"/>
          </w:tcPr>
          <w:p w14:paraId="679ECC88" w14:textId="15BB6C36" w:rsidR="00D350DB" w:rsidRDefault="00D350DB" w:rsidP="006C7B4F">
            <w:r>
              <w:t>35</w:t>
            </w:r>
          </w:p>
        </w:tc>
        <w:tc>
          <w:tcPr>
            <w:tcW w:w="0" w:type="auto"/>
          </w:tcPr>
          <w:p w14:paraId="52197969" w14:textId="3FA1F1AA" w:rsidR="00D350DB" w:rsidRDefault="00D350DB" w:rsidP="006C7B4F">
            <w:r>
              <w:t xml:space="preserve">Logic – possible states. </w:t>
            </w:r>
            <w:del w:id="407" w:author="Samuel Flegg" w:date="2025-02-04T13:21:00Z" w16du:dateUtc="2025-02-04T13:21:00Z">
              <w:r w:rsidDel="00D350DB">
                <w:delText>Function.</w:delText>
              </w:r>
            </w:del>
          </w:p>
        </w:tc>
        <w:tc>
          <w:tcPr>
            <w:tcW w:w="0" w:type="auto"/>
          </w:tcPr>
          <w:p w14:paraId="74D65CB3" w14:textId="4FE8749F" w:rsidR="00D350DB" w:rsidRDefault="00D350DB" w:rsidP="006C7B4F">
            <w:ins w:id="408" w:author="Samuel Flegg" w:date="2025-02-04T13:21:00Z" w16du:dateUtc="2025-02-04T13:21:00Z">
              <w:r>
                <w:t>Function</w:t>
              </w:r>
            </w:ins>
          </w:p>
        </w:tc>
        <w:tc>
          <w:tcPr>
            <w:tcW w:w="0" w:type="auto"/>
          </w:tcPr>
          <w:p w14:paraId="3653A296" w14:textId="4197BA64" w:rsidR="00D350DB" w:rsidRDefault="00D350DB" w:rsidP="006C7B4F">
            <w:r>
              <w:t>It must be possible to reach every possible cube state.</w:t>
            </w:r>
          </w:p>
        </w:tc>
        <w:tc>
          <w:tcPr>
            <w:tcW w:w="0" w:type="auto"/>
            <w:vMerge w:val="restart"/>
          </w:tcPr>
          <w:p w14:paraId="79B1044A" w14:textId="7191A56A" w:rsidR="00D350DB" w:rsidRDefault="00D350DB" w:rsidP="006C7B4F">
            <w:r>
              <w:t>All stakeholders must answer yes.</w:t>
            </w:r>
          </w:p>
        </w:tc>
        <w:tc>
          <w:tcPr>
            <w:tcW w:w="0" w:type="auto"/>
          </w:tcPr>
          <w:p w14:paraId="758C2FA1" w14:textId="77777777" w:rsidR="00D350DB" w:rsidRDefault="00D350DB" w:rsidP="006C7B4F"/>
        </w:tc>
        <w:tc>
          <w:tcPr>
            <w:tcW w:w="0" w:type="auto"/>
          </w:tcPr>
          <w:p w14:paraId="16FE8265" w14:textId="143CA4D5" w:rsidR="00D350DB" w:rsidRDefault="00D350DB" w:rsidP="006C7B4F"/>
        </w:tc>
      </w:tr>
      <w:tr w:rsidR="00D350DB" w14:paraId="470369A7" w14:textId="77777777" w:rsidTr="00D350DB">
        <w:tc>
          <w:tcPr>
            <w:tcW w:w="0" w:type="auto"/>
          </w:tcPr>
          <w:p w14:paraId="1881D909" w14:textId="57431CD8" w:rsidR="00D350DB" w:rsidRDefault="00D350DB" w:rsidP="006C7B4F">
            <w:r>
              <w:t>36</w:t>
            </w:r>
          </w:p>
        </w:tc>
        <w:tc>
          <w:tcPr>
            <w:tcW w:w="0" w:type="auto"/>
          </w:tcPr>
          <w:p w14:paraId="486FF8E6" w14:textId="216731A6" w:rsidR="00D350DB" w:rsidRDefault="00D350DB" w:rsidP="006C7B4F">
            <w:r>
              <w:t xml:space="preserve">Logic – possible moves. </w:t>
            </w:r>
            <w:del w:id="409" w:author="Samuel Flegg" w:date="2025-02-04T13:21:00Z" w16du:dateUtc="2025-02-04T13:21:00Z">
              <w:r w:rsidDel="00D350DB">
                <w:delText>Function / Robustness.</w:delText>
              </w:r>
            </w:del>
          </w:p>
        </w:tc>
        <w:tc>
          <w:tcPr>
            <w:tcW w:w="0" w:type="auto"/>
          </w:tcPr>
          <w:p w14:paraId="0413CC71" w14:textId="68D370B7" w:rsidR="00D350DB" w:rsidRDefault="00D350DB" w:rsidP="006C7B4F">
            <w:ins w:id="410" w:author="Samuel Flegg" w:date="2025-02-04T13:21:00Z" w16du:dateUtc="2025-02-04T13:21:00Z">
              <w:r>
                <w:t>Function / Robustness</w:t>
              </w:r>
            </w:ins>
          </w:p>
        </w:tc>
        <w:tc>
          <w:tcPr>
            <w:tcW w:w="0" w:type="auto"/>
          </w:tcPr>
          <w:p w14:paraId="0AAC661A" w14:textId="5EAF3F14" w:rsidR="00D350DB" w:rsidRDefault="00D350DB" w:rsidP="006C7B4F">
            <w:r>
              <w:t>All moves able to be done to the cube must be possible on a real Rubik’s cube.</w:t>
            </w:r>
          </w:p>
        </w:tc>
        <w:tc>
          <w:tcPr>
            <w:tcW w:w="0" w:type="auto"/>
            <w:vMerge/>
          </w:tcPr>
          <w:p w14:paraId="12D59F0F" w14:textId="77777777" w:rsidR="00D350DB" w:rsidRDefault="00D350DB" w:rsidP="006C7B4F"/>
        </w:tc>
        <w:tc>
          <w:tcPr>
            <w:tcW w:w="0" w:type="auto"/>
          </w:tcPr>
          <w:p w14:paraId="55056099" w14:textId="77777777" w:rsidR="00D350DB" w:rsidRDefault="00D350DB" w:rsidP="006C7B4F"/>
        </w:tc>
        <w:tc>
          <w:tcPr>
            <w:tcW w:w="0" w:type="auto"/>
          </w:tcPr>
          <w:p w14:paraId="2843AAFD" w14:textId="1E0C32CB" w:rsidR="00D350DB" w:rsidRDefault="00D350DB" w:rsidP="006C7B4F"/>
        </w:tc>
      </w:tr>
      <w:tr w:rsidR="00D350DB" w14:paraId="612F90F3" w14:textId="77777777" w:rsidTr="00D350DB">
        <w:tc>
          <w:tcPr>
            <w:tcW w:w="0" w:type="auto"/>
          </w:tcPr>
          <w:p w14:paraId="0BE3E3B4" w14:textId="067EBED2" w:rsidR="00D350DB" w:rsidRDefault="00D350DB" w:rsidP="006C7B4F">
            <w:r>
              <w:t>37</w:t>
            </w:r>
          </w:p>
        </w:tc>
        <w:tc>
          <w:tcPr>
            <w:tcW w:w="0" w:type="auto"/>
          </w:tcPr>
          <w:p w14:paraId="40A33566" w14:textId="460107E8" w:rsidR="00D350DB" w:rsidRDefault="00D350DB" w:rsidP="006C7B4F">
            <w:r>
              <w:t xml:space="preserve">Controls - cube. </w:t>
            </w:r>
            <w:del w:id="411" w:author="Samuel Flegg" w:date="2025-02-04T13:21:00Z" w16du:dateUtc="2025-02-04T13:21:00Z">
              <w:r w:rsidDel="00D350DB">
                <w:delText>Useability.</w:delText>
              </w:r>
            </w:del>
          </w:p>
        </w:tc>
        <w:tc>
          <w:tcPr>
            <w:tcW w:w="0" w:type="auto"/>
          </w:tcPr>
          <w:p w14:paraId="624E593C" w14:textId="270F1FE8" w:rsidR="00D350DB" w:rsidRDefault="00D350DB" w:rsidP="006C7B4F">
            <w:ins w:id="412" w:author="Samuel Flegg" w:date="2025-02-04T13:21:00Z" w16du:dateUtc="2025-02-04T13:21:00Z">
              <w:r>
                <w:t>Useability</w:t>
              </w:r>
            </w:ins>
          </w:p>
        </w:tc>
        <w:tc>
          <w:tcPr>
            <w:tcW w:w="0" w:type="auto"/>
          </w:tcPr>
          <w:p w14:paraId="50446F0F" w14:textId="0696CD4B" w:rsidR="00D350DB" w:rsidRDefault="00D350DB" w:rsidP="006C7B4F">
            <w:r>
              <w:t>The controls for interacting with the cube must be simple and intuitive.</w:t>
            </w:r>
          </w:p>
        </w:tc>
        <w:tc>
          <w:tcPr>
            <w:tcW w:w="0" w:type="auto"/>
            <w:vMerge w:val="restart"/>
          </w:tcPr>
          <w:p w14:paraId="091DAE63" w14:textId="37333666" w:rsidR="00D350DB" w:rsidRDefault="00D350DB" w:rsidP="006C7B4F">
            <w:r>
              <w:t>Avg. score &gt;= 70%</w:t>
            </w:r>
          </w:p>
        </w:tc>
        <w:tc>
          <w:tcPr>
            <w:tcW w:w="0" w:type="auto"/>
          </w:tcPr>
          <w:p w14:paraId="22622D84" w14:textId="77777777" w:rsidR="00D350DB" w:rsidRDefault="00D350DB" w:rsidP="006C7B4F"/>
        </w:tc>
        <w:tc>
          <w:tcPr>
            <w:tcW w:w="0" w:type="auto"/>
          </w:tcPr>
          <w:p w14:paraId="52B7C56F" w14:textId="4A57B907" w:rsidR="00D350DB" w:rsidRDefault="00D350DB" w:rsidP="006C7B4F"/>
        </w:tc>
      </w:tr>
      <w:tr w:rsidR="00D350DB" w14:paraId="77A5D3E6" w14:textId="77777777" w:rsidTr="00D350DB">
        <w:tc>
          <w:tcPr>
            <w:tcW w:w="0" w:type="auto"/>
          </w:tcPr>
          <w:p w14:paraId="28B1B4D6" w14:textId="64F31974" w:rsidR="00D350DB" w:rsidRDefault="00D350DB" w:rsidP="006C7B4F">
            <w:r>
              <w:t>38</w:t>
            </w:r>
          </w:p>
        </w:tc>
        <w:tc>
          <w:tcPr>
            <w:tcW w:w="0" w:type="auto"/>
          </w:tcPr>
          <w:p w14:paraId="44733F3F" w14:textId="102415A7" w:rsidR="00D350DB" w:rsidRDefault="00D350DB" w:rsidP="006C7B4F">
            <w:r>
              <w:t xml:space="preserve">Controls – program. </w:t>
            </w:r>
            <w:del w:id="413" w:author="Samuel Flegg" w:date="2025-02-04T13:21:00Z" w16du:dateUtc="2025-02-04T13:21:00Z">
              <w:r w:rsidDel="00D350DB">
                <w:delText>Useability.</w:delText>
              </w:r>
            </w:del>
          </w:p>
        </w:tc>
        <w:tc>
          <w:tcPr>
            <w:tcW w:w="0" w:type="auto"/>
          </w:tcPr>
          <w:p w14:paraId="22F7242F" w14:textId="6F1BD2D5" w:rsidR="00D350DB" w:rsidRDefault="00D350DB" w:rsidP="006C7B4F">
            <w:ins w:id="414" w:author="Samuel Flegg" w:date="2025-02-04T13:21:00Z" w16du:dateUtc="2025-02-04T13:21:00Z">
              <w:r>
                <w:t>Useability</w:t>
              </w:r>
            </w:ins>
          </w:p>
        </w:tc>
        <w:tc>
          <w:tcPr>
            <w:tcW w:w="0" w:type="auto"/>
          </w:tcPr>
          <w:p w14:paraId="144E34FF" w14:textId="72C24C54" w:rsidR="00D350DB" w:rsidRDefault="00D350DB" w:rsidP="006C7B4F">
            <w:r>
              <w:t>The controls for interacting with the program must be simple and intuitive.</w:t>
            </w:r>
          </w:p>
        </w:tc>
        <w:tc>
          <w:tcPr>
            <w:tcW w:w="0" w:type="auto"/>
            <w:vMerge/>
          </w:tcPr>
          <w:p w14:paraId="1753DDB3" w14:textId="77777777" w:rsidR="00D350DB" w:rsidRDefault="00D350DB" w:rsidP="006C7B4F"/>
        </w:tc>
        <w:tc>
          <w:tcPr>
            <w:tcW w:w="0" w:type="auto"/>
          </w:tcPr>
          <w:p w14:paraId="59C1805C" w14:textId="77777777" w:rsidR="00D350DB" w:rsidRDefault="00D350DB" w:rsidP="006C7B4F"/>
        </w:tc>
        <w:tc>
          <w:tcPr>
            <w:tcW w:w="0" w:type="auto"/>
          </w:tcPr>
          <w:p w14:paraId="076CE550" w14:textId="2B78F0FA" w:rsidR="00D350DB" w:rsidRDefault="00D350DB" w:rsidP="006C7B4F"/>
        </w:tc>
      </w:tr>
      <w:tr w:rsidR="00D350DB" w14:paraId="798435A3" w14:textId="77777777" w:rsidTr="00D350DB">
        <w:tc>
          <w:tcPr>
            <w:tcW w:w="0" w:type="auto"/>
          </w:tcPr>
          <w:p w14:paraId="70C060D9" w14:textId="279E81D9" w:rsidR="00D350DB" w:rsidRDefault="00D350DB" w:rsidP="006C7B4F">
            <w:r>
              <w:t>39</w:t>
            </w:r>
          </w:p>
        </w:tc>
        <w:tc>
          <w:tcPr>
            <w:tcW w:w="0" w:type="auto"/>
          </w:tcPr>
          <w:p w14:paraId="1F50511B" w14:textId="1A8673D0" w:rsidR="00D350DB" w:rsidRDefault="00D350DB" w:rsidP="006C7B4F">
            <w:r>
              <w:t xml:space="preserve">Scramble. </w:t>
            </w:r>
            <w:del w:id="415" w:author="Samuel Flegg" w:date="2025-02-04T13:21:00Z" w16du:dateUtc="2025-02-04T13:21:00Z">
              <w:r w:rsidDel="00D350DB">
                <w:delText>Function.</w:delText>
              </w:r>
            </w:del>
          </w:p>
        </w:tc>
        <w:tc>
          <w:tcPr>
            <w:tcW w:w="0" w:type="auto"/>
          </w:tcPr>
          <w:p w14:paraId="284BD86D" w14:textId="187421ED" w:rsidR="00D350DB" w:rsidRDefault="00D350DB" w:rsidP="006C7B4F">
            <w:ins w:id="416" w:author="Samuel Flegg" w:date="2025-02-04T13:21:00Z" w16du:dateUtc="2025-02-04T13:21:00Z">
              <w:r>
                <w:t>Function</w:t>
              </w:r>
            </w:ins>
          </w:p>
        </w:tc>
        <w:tc>
          <w:tcPr>
            <w:tcW w:w="0" w:type="auto"/>
          </w:tcPr>
          <w:p w14:paraId="67443E6A" w14:textId="7E33E7AD" w:rsidR="00D350DB" w:rsidRDefault="00D350DB" w:rsidP="006C7B4F">
            <w:r>
              <w:t>There must be scramble function to scramble the cube.</w:t>
            </w:r>
          </w:p>
        </w:tc>
        <w:tc>
          <w:tcPr>
            <w:tcW w:w="0" w:type="auto"/>
            <w:vMerge w:val="restart"/>
          </w:tcPr>
          <w:p w14:paraId="751450BA" w14:textId="0C065160" w:rsidR="00D350DB" w:rsidRDefault="00D350DB" w:rsidP="006C7B4F">
            <w:r>
              <w:t>All stakeholders must answer yes.</w:t>
            </w:r>
          </w:p>
        </w:tc>
        <w:tc>
          <w:tcPr>
            <w:tcW w:w="0" w:type="auto"/>
          </w:tcPr>
          <w:p w14:paraId="3CBCAF01" w14:textId="77777777" w:rsidR="00D350DB" w:rsidRDefault="00D350DB" w:rsidP="006C7B4F"/>
        </w:tc>
        <w:tc>
          <w:tcPr>
            <w:tcW w:w="0" w:type="auto"/>
          </w:tcPr>
          <w:p w14:paraId="2769F219" w14:textId="6F662595" w:rsidR="00D350DB" w:rsidRDefault="00D350DB" w:rsidP="006C7B4F"/>
        </w:tc>
      </w:tr>
      <w:tr w:rsidR="00D350DB" w14:paraId="064A408B" w14:textId="77777777" w:rsidTr="00D350DB">
        <w:tc>
          <w:tcPr>
            <w:tcW w:w="0" w:type="auto"/>
          </w:tcPr>
          <w:p w14:paraId="38225B34" w14:textId="0D6741DB" w:rsidR="00D350DB" w:rsidRDefault="00D350DB" w:rsidP="006C7B4F">
            <w:r>
              <w:t>40</w:t>
            </w:r>
          </w:p>
        </w:tc>
        <w:tc>
          <w:tcPr>
            <w:tcW w:w="0" w:type="auto"/>
          </w:tcPr>
          <w:p w14:paraId="1911B754" w14:textId="40AF4D46" w:rsidR="00D350DB" w:rsidRDefault="00D350DB" w:rsidP="006C7B4F">
            <w:r>
              <w:t xml:space="preserve">Solver – solves cube. </w:t>
            </w:r>
            <w:del w:id="417" w:author="Samuel Flegg" w:date="2025-02-04T13:21:00Z" w16du:dateUtc="2025-02-04T13:21:00Z">
              <w:r w:rsidDel="00D350DB">
                <w:delText>Function.</w:delText>
              </w:r>
            </w:del>
          </w:p>
        </w:tc>
        <w:tc>
          <w:tcPr>
            <w:tcW w:w="0" w:type="auto"/>
          </w:tcPr>
          <w:p w14:paraId="11F5D98A" w14:textId="5C4C583F" w:rsidR="00D350DB" w:rsidRDefault="00D350DB" w:rsidP="006C7B4F">
            <w:ins w:id="418" w:author="Samuel Flegg" w:date="2025-02-04T13:21:00Z" w16du:dateUtc="2025-02-04T13:21:00Z">
              <w:r>
                <w:t>Function</w:t>
              </w:r>
            </w:ins>
          </w:p>
        </w:tc>
        <w:tc>
          <w:tcPr>
            <w:tcW w:w="0" w:type="auto"/>
          </w:tcPr>
          <w:p w14:paraId="57B2D866" w14:textId="00BA9BC1" w:rsidR="00D350DB" w:rsidRDefault="00D350DB" w:rsidP="006C7B4F">
            <w:r>
              <w:t>There must be a solve function that solves the cube.</w:t>
            </w:r>
          </w:p>
        </w:tc>
        <w:tc>
          <w:tcPr>
            <w:tcW w:w="0" w:type="auto"/>
            <w:vMerge/>
          </w:tcPr>
          <w:p w14:paraId="03249474" w14:textId="77777777" w:rsidR="00D350DB" w:rsidRDefault="00D350DB" w:rsidP="006C7B4F"/>
        </w:tc>
        <w:tc>
          <w:tcPr>
            <w:tcW w:w="0" w:type="auto"/>
          </w:tcPr>
          <w:p w14:paraId="6931DA10" w14:textId="77777777" w:rsidR="00D350DB" w:rsidRDefault="00D350DB" w:rsidP="006C7B4F"/>
        </w:tc>
        <w:tc>
          <w:tcPr>
            <w:tcW w:w="0" w:type="auto"/>
          </w:tcPr>
          <w:p w14:paraId="2D5FDFFD" w14:textId="2D92862B" w:rsidR="00D350DB" w:rsidRDefault="00D350DB" w:rsidP="006C7B4F"/>
        </w:tc>
      </w:tr>
      <w:tr w:rsidR="00D350DB" w14:paraId="7BF5F142" w14:textId="77777777" w:rsidTr="00D350DB">
        <w:tc>
          <w:tcPr>
            <w:tcW w:w="0" w:type="auto"/>
          </w:tcPr>
          <w:p w14:paraId="1553F116" w14:textId="670F3F76" w:rsidR="00D350DB" w:rsidRDefault="00D350DB" w:rsidP="006C7B4F">
            <w:r>
              <w:t>41</w:t>
            </w:r>
          </w:p>
        </w:tc>
        <w:tc>
          <w:tcPr>
            <w:tcW w:w="0" w:type="auto"/>
          </w:tcPr>
          <w:p w14:paraId="50548BDE" w14:textId="22D3951B" w:rsidR="00D350DB" w:rsidRDefault="00D350DB" w:rsidP="006C7B4F">
            <w:r>
              <w:t xml:space="preserve">Solver – showcase moves. </w:t>
            </w:r>
            <w:del w:id="419" w:author="Samuel Flegg" w:date="2025-02-04T13:22:00Z" w16du:dateUtc="2025-02-04T13:22:00Z">
              <w:r w:rsidDel="00D350DB">
                <w:delText>Function.</w:delText>
              </w:r>
            </w:del>
          </w:p>
        </w:tc>
        <w:tc>
          <w:tcPr>
            <w:tcW w:w="0" w:type="auto"/>
          </w:tcPr>
          <w:p w14:paraId="6B712CA8" w14:textId="08ED1358" w:rsidR="00D350DB" w:rsidRDefault="00D350DB" w:rsidP="006C7B4F">
            <w:ins w:id="420" w:author="Samuel Flegg" w:date="2025-02-04T13:22:00Z" w16du:dateUtc="2025-02-04T13:22:00Z">
              <w:r>
                <w:t>Function</w:t>
              </w:r>
            </w:ins>
            <w:ins w:id="421" w:author="Samuel Flegg" w:date="2025-02-05T11:17:00Z" w16du:dateUtc="2025-02-05T11:17:00Z">
              <w:r w:rsidR="00851B0D">
                <w:t>, Useability</w:t>
              </w:r>
            </w:ins>
          </w:p>
        </w:tc>
        <w:tc>
          <w:tcPr>
            <w:tcW w:w="0" w:type="auto"/>
          </w:tcPr>
          <w:p w14:paraId="5686AA4D" w14:textId="1FA72CDF" w:rsidR="00D350DB" w:rsidRDefault="00D350DB" w:rsidP="006C7B4F">
            <w:r>
              <w:t>The solve function must show each move being done to solve the cube in an understandable manner.</w:t>
            </w:r>
          </w:p>
        </w:tc>
        <w:tc>
          <w:tcPr>
            <w:tcW w:w="0" w:type="auto"/>
          </w:tcPr>
          <w:p w14:paraId="07401FF9" w14:textId="11F8FB15" w:rsidR="00D350DB" w:rsidRDefault="00D350DB" w:rsidP="006C7B4F">
            <w:r>
              <w:t>Avg. score &gt;= 70%</w:t>
            </w:r>
          </w:p>
        </w:tc>
        <w:tc>
          <w:tcPr>
            <w:tcW w:w="0" w:type="auto"/>
          </w:tcPr>
          <w:p w14:paraId="43083856" w14:textId="77777777" w:rsidR="00D350DB" w:rsidRDefault="00D350DB" w:rsidP="006C7B4F"/>
        </w:tc>
        <w:tc>
          <w:tcPr>
            <w:tcW w:w="0" w:type="auto"/>
          </w:tcPr>
          <w:p w14:paraId="42173852" w14:textId="38878BBA" w:rsidR="00D350DB" w:rsidRDefault="00D350DB" w:rsidP="006C7B4F"/>
        </w:tc>
      </w:tr>
      <w:tr w:rsidR="00D350DB" w14:paraId="3F7C5379" w14:textId="77777777" w:rsidTr="00D350DB">
        <w:tc>
          <w:tcPr>
            <w:tcW w:w="0" w:type="auto"/>
          </w:tcPr>
          <w:p w14:paraId="3B737CB5" w14:textId="72C73AD6" w:rsidR="00D350DB" w:rsidRDefault="00D350DB" w:rsidP="006C7B4F">
            <w:r>
              <w:t>42</w:t>
            </w:r>
          </w:p>
        </w:tc>
        <w:tc>
          <w:tcPr>
            <w:tcW w:w="0" w:type="auto"/>
          </w:tcPr>
          <w:p w14:paraId="5883FAF4" w14:textId="1F509A5C" w:rsidR="00D350DB" w:rsidRDefault="00D350DB" w:rsidP="006C7B4F">
            <w:r>
              <w:t xml:space="preserve">Hints. </w:t>
            </w:r>
            <w:del w:id="422" w:author="Samuel Flegg" w:date="2025-02-04T13:22:00Z" w16du:dateUtc="2025-02-04T13:22:00Z">
              <w:r w:rsidDel="00D350DB">
                <w:delText>Function.</w:delText>
              </w:r>
            </w:del>
          </w:p>
        </w:tc>
        <w:tc>
          <w:tcPr>
            <w:tcW w:w="0" w:type="auto"/>
          </w:tcPr>
          <w:p w14:paraId="5C26F09D" w14:textId="7321A54D" w:rsidR="00D350DB" w:rsidRDefault="00D350DB" w:rsidP="006C7B4F">
            <w:ins w:id="423" w:author="Samuel Flegg" w:date="2025-02-04T13:22:00Z" w16du:dateUtc="2025-02-04T13:22:00Z">
              <w:r>
                <w:t>Function</w:t>
              </w:r>
            </w:ins>
          </w:p>
        </w:tc>
        <w:tc>
          <w:tcPr>
            <w:tcW w:w="0" w:type="auto"/>
          </w:tcPr>
          <w:p w14:paraId="5A3F3C41" w14:textId="6FCB0FB8" w:rsidR="00D350DB" w:rsidRDefault="00D350DB" w:rsidP="006C7B4F">
            <w:r>
              <w:t>A hint feature should show the user the next move to make.</w:t>
            </w:r>
          </w:p>
        </w:tc>
        <w:tc>
          <w:tcPr>
            <w:tcW w:w="0" w:type="auto"/>
            <w:vMerge w:val="restart"/>
          </w:tcPr>
          <w:p w14:paraId="46F76CBE" w14:textId="1859B546" w:rsidR="00D350DB" w:rsidRDefault="00D350DB" w:rsidP="006C7B4F">
            <w:r>
              <w:t>All stakeholders must answer yes.</w:t>
            </w:r>
          </w:p>
        </w:tc>
        <w:tc>
          <w:tcPr>
            <w:tcW w:w="0" w:type="auto"/>
          </w:tcPr>
          <w:p w14:paraId="3DFEF26D" w14:textId="77777777" w:rsidR="00D350DB" w:rsidRDefault="00D350DB" w:rsidP="006C7B4F"/>
        </w:tc>
        <w:tc>
          <w:tcPr>
            <w:tcW w:w="0" w:type="auto"/>
          </w:tcPr>
          <w:p w14:paraId="1D139AC7" w14:textId="2D6605F2" w:rsidR="00D350DB" w:rsidRDefault="00D350DB" w:rsidP="006C7B4F"/>
        </w:tc>
      </w:tr>
      <w:tr w:rsidR="00D350DB" w14:paraId="7498A1B4" w14:textId="77777777" w:rsidTr="00D350DB">
        <w:tc>
          <w:tcPr>
            <w:tcW w:w="0" w:type="auto"/>
          </w:tcPr>
          <w:p w14:paraId="3E3B41C8" w14:textId="544B2FEB" w:rsidR="00D350DB" w:rsidRDefault="00D350DB" w:rsidP="006C7B4F">
            <w:r>
              <w:t>43</w:t>
            </w:r>
          </w:p>
        </w:tc>
        <w:tc>
          <w:tcPr>
            <w:tcW w:w="0" w:type="auto"/>
          </w:tcPr>
          <w:p w14:paraId="025774AB" w14:textId="08722518" w:rsidR="00D350DB" w:rsidRDefault="00D350DB" w:rsidP="006C7B4F">
            <w:r>
              <w:t xml:space="preserve">Timer – timing. </w:t>
            </w:r>
            <w:del w:id="424" w:author="Samuel Flegg" w:date="2025-02-04T13:22:00Z" w16du:dateUtc="2025-02-04T13:22:00Z">
              <w:r w:rsidDel="00D350DB">
                <w:delText>Function.</w:delText>
              </w:r>
            </w:del>
          </w:p>
        </w:tc>
        <w:tc>
          <w:tcPr>
            <w:tcW w:w="0" w:type="auto"/>
          </w:tcPr>
          <w:p w14:paraId="0C3BBB71" w14:textId="31380E61" w:rsidR="00D350DB" w:rsidRDefault="00D350DB" w:rsidP="006C7B4F">
            <w:ins w:id="425" w:author="Samuel Flegg" w:date="2025-02-04T13:22:00Z" w16du:dateUtc="2025-02-04T13:22:00Z">
              <w:r>
                <w:t>Function</w:t>
              </w:r>
            </w:ins>
          </w:p>
        </w:tc>
        <w:tc>
          <w:tcPr>
            <w:tcW w:w="0" w:type="auto"/>
          </w:tcPr>
          <w:p w14:paraId="702383E2" w14:textId="5CE9B118" w:rsidR="00D350DB" w:rsidRDefault="00D350DB" w:rsidP="006C7B4F">
            <w:r>
              <w:t>A timer should be available to time solves.</w:t>
            </w:r>
          </w:p>
        </w:tc>
        <w:tc>
          <w:tcPr>
            <w:tcW w:w="0" w:type="auto"/>
            <w:vMerge/>
          </w:tcPr>
          <w:p w14:paraId="1D87650D" w14:textId="77777777" w:rsidR="00D350DB" w:rsidRDefault="00D350DB" w:rsidP="006C7B4F"/>
        </w:tc>
        <w:tc>
          <w:tcPr>
            <w:tcW w:w="0" w:type="auto"/>
          </w:tcPr>
          <w:p w14:paraId="3BBBC40D" w14:textId="77777777" w:rsidR="00D350DB" w:rsidRDefault="00D350DB" w:rsidP="006C7B4F"/>
        </w:tc>
        <w:tc>
          <w:tcPr>
            <w:tcW w:w="0" w:type="auto"/>
          </w:tcPr>
          <w:p w14:paraId="6E3C5626" w14:textId="78A70D72" w:rsidR="00D350DB" w:rsidRDefault="00D350DB" w:rsidP="006C7B4F"/>
        </w:tc>
      </w:tr>
      <w:tr w:rsidR="00D350DB" w14:paraId="67643D67" w14:textId="77777777" w:rsidTr="00D350DB">
        <w:tc>
          <w:tcPr>
            <w:tcW w:w="0" w:type="auto"/>
          </w:tcPr>
          <w:p w14:paraId="7C0E6AEA" w14:textId="417B5EF6" w:rsidR="00D350DB" w:rsidRDefault="00D350DB" w:rsidP="006C7B4F">
            <w:r>
              <w:t>44</w:t>
            </w:r>
          </w:p>
        </w:tc>
        <w:tc>
          <w:tcPr>
            <w:tcW w:w="0" w:type="auto"/>
          </w:tcPr>
          <w:p w14:paraId="50289F33" w14:textId="17021E89" w:rsidR="00D350DB" w:rsidRDefault="00D350DB" w:rsidP="006C7B4F">
            <w:r>
              <w:t xml:space="preserve">Timer – auto start. </w:t>
            </w:r>
            <w:del w:id="426" w:author="Samuel Flegg" w:date="2025-02-04T13:22:00Z" w16du:dateUtc="2025-02-04T13:22:00Z">
              <w:r w:rsidDel="00D350DB">
                <w:delText>Useability.</w:delText>
              </w:r>
            </w:del>
          </w:p>
        </w:tc>
        <w:tc>
          <w:tcPr>
            <w:tcW w:w="0" w:type="auto"/>
          </w:tcPr>
          <w:p w14:paraId="12BAC72B" w14:textId="1A7D7C56" w:rsidR="00D350DB" w:rsidRDefault="00D350DB" w:rsidP="006C7B4F">
            <w:ins w:id="427" w:author="Samuel Flegg" w:date="2025-02-04T13:22:00Z" w16du:dateUtc="2025-02-04T13:22:00Z">
              <w:r>
                <w:t>Useability</w:t>
              </w:r>
            </w:ins>
          </w:p>
        </w:tc>
        <w:tc>
          <w:tcPr>
            <w:tcW w:w="0" w:type="auto"/>
          </w:tcPr>
          <w:p w14:paraId="41703BAC" w14:textId="6A9289BB" w:rsidR="00D350DB" w:rsidRDefault="00D350DB" w:rsidP="006C7B4F">
            <w:r>
              <w:t>The timer automatically starts.</w:t>
            </w:r>
          </w:p>
        </w:tc>
        <w:tc>
          <w:tcPr>
            <w:tcW w:w="0" w:type="auto"/>
            <w:vMerge/>
          </w:tcPr>
          <w:p w14:paraId="09AE0EA7" w14:textId="77777777" w:rsidR="00D350DB" w:rsidRDefault="00D350DB" w:rsidP="006C7B4F"/>
        </w:tc>
        <w:tc>
          <w:tcPr>
            <w:tcW w:w="0" w:type="auto"/>
          </w:tcPr>
          <w:p w14:paraId="64F3DA16" w14:textId="77777777" w:rsidR="00D350DB" w:rsidRDefault="00D350DB" w:rsidP="006C7B4F"/>
        </w:tc>
        <w:tc>
          <w:tcPr>
            <w:tcW w:w="0" w:type="auto"/>
          </w:tcPr>
          <w:p w14:paraId="7574D5FC" w14:textId="2D5D0775" w:rsidR="00D350DB" w:rsidRDefault="00D350DB" w:rsidP="006C7B4F"/>
        </w:tc>
      </w:tr>
      <w:tr w:rsidR="00D350DB" w14:paraId="63F8CD63" w14:textId="77777777" w:rsidTr="00D350DB">
        <w:tc>
          <w:tcPr>
            <w:tcW w:w="0" w:type="auto"/>
          </w:tcPr>
          <w:p w14:paraId="68DEB8E6" w14:textId="7BDB60EA" w:rsidR="00D350DB" w:rsidRDefault="00D350DB" w:rsidP="006C7B4F">
            <w:r>
              <w:lastRenderedPageBreak/>
              <w:t>45</w:t>
            </w:r>
          </w:p>
        </w:tc>
        <w:tc>
          <w:tcPr>
            <w:tcW w:w="0" w:type="auto"/>
          </w:tcPr>
          <w:p w14:paraId="43684F9B" w14:textId="32CA6CC8" w:rsidR="00D350DB" w:rsidRDefault="00D350DB" w:rsidP="006C7B4F">
            <w:r>
              <w:t xml:space="preserve">Timer – auto stop. </w:t>
            </w:r>
            <w:del w:id="428" w:author="Samuel Flegg" w:date="2025-02-04T13:22:00Z" w16du:dateUtc="2025-02-04T13:22:00Z">
              <w:r w:rsidDel="00D350DB">
                <w:delText>Useability.</w:delText>
              </w:r>
            </w:del>
          </w:p>
        </w:tc>
        <w:tc>
          <w:tcPr>
            <w:tcW w:w="0" w:type="auto"/>
          </w:tcPr>
          <w:p w14:paraId="5BFFF626" w14:textId="60C65C95" w:rsidR="00D350DB" w:rsidRDefault="00D350DB" w:rsidP="006C7B4F">
            <w:ins w:id="429" w:author="Samuel Flegg" w:date="2025-02-04T13:22:00Z" w16du:dateUtc="2025-02-04T13:22:00Z">
              <w:r>
                <w:t>Useability</w:t>
              </w:r>
            </w:ins>
          </w:p>
        </w:tc>
        <w:tc>
          <w:tcPr>
            <w:tcW w:w="0" w:type="auto"/>
          </w:tcPr>
          <w:p w14:paraId="13C2D769" w14:textId="2277763E" w:rsidR="00D350DB" w:rsidRDefault="00D350DB" w:rsidP="006C7B4F">
            <w:r>
              <w:t>The timer automatically stops.</w:t>
            </w:r>
          </w:p>
        </w:tc>
        <w:tc>
          <w:tcPr>
            <w:tcW w:w="0" w:type="auto"/>
            <w:vMerge/>
          </w:tcPr>
          <w:p w14:paraId="34CE926A" w14:textId="77777777" w:rsidR="00D350DB" w:rsidRDefault="00D350DB" w:rsidP="006C7B4F"/>
        </w:tc>
        <w:tc>
          <w:tcPr>
            <w:tcW w:w="0" w:type="auto"/>
          </w:tcPr>
          <w:p w14:paraId="478B9111" w14:textId="77777777" w:rsidR="00D350DB" w:rsidRDefault="00D350DB" w:rsidP="006C7B4F"/>
        </w:tc>
        <w:tc>
          <w:tcPr>
            <w:tcW w:w="0" w:type="auto"/>
          </w:tcPr>
          <w:p w14:paraId="73D3B9FB" w14:textId="7A025BE0" w:rsidR="00D350DB" w:rsidRDefault="00D350DB" w:rsidP="006C7B4F"/>
        </w:tc>
      </w:tr>
      <w:tr w:rsidR="00D350DB" w14:paraId="20946B51" w14:textId="77777777" w:rsidTr="00D350DB">
        <w:tc>
          <w:tcPr>
            <w:tcW w:w="0" w:type="auto"/>
          </w:tcPr>
          <w:p w14:paraId="27A7884D" w14:textId="530B4A5B" w:rsidR="00D350DB" w:rsidRDefault="00D350DB" w:rsidP="006C7B4F">
            <w:r>
              <w:t>46</w:t>
            </w:r>
          </w:p>
        </w:tc>
        <w:tc>
          <w:tcPr>
            <w:tcW w:w="0" w:type="auto"/>
          </w:tcPr>
          <w:p w14:paraId="6124C2D2" w14:textId="713E7947" w:rsidR="00D350DB" w:rsidRDefault="00D350DB" w:rsidP="006C7B4F">
            <w:r>
              <w:t xml:space="preserve">Leaderboard – image. </w:t>
            </w:r>
            <w:del w:id="430" w:author="Samuel Flegg" w:date="2025-02-04T13:22:00Z" w16du:dateUtc="2025-02-04T13:22:00Z">
              <w:r w:rsidDel="00D350DB">
                <w:delText>Function.</w:delText>
              </w:r>
            </w:del>
          </w:p>
        </w:tc>
        <w:tc>
          <w:tcPr>
            <w:tcW w:w="0" w:type="auto"/>
          </w:tcPr>
          <w:p w14:paraId="7122A4B6" w14:textId="4A4B6C07" w:rsidR="00D350DB" w:rsidRDefault="00D350DB" w:rsidP="006C7B4F">
            <w:ins w:id="431" w:author="Samuel Flegg" w:date="2025-02-04T13:22:00Z" w16du:dateUtc="2025-02-04T13:22:00Z">
              <w:r>
                <w:t>Function</w:t>
              </w:r>
            </w:ins>
          </w:p>
        </w:tc>
        <w:tc>
          <w:tcPr>
            <w:tcW w:w="0" w:type="auto"/>
          </w:tcPr>
          <w:p w14:paraId="5A52CBC1" w14:textId="0592F08A" w:rsidR="00D350DB" w:rsidRDefault="00D350DB" w:rsidP="006C7B4F">
            <w:r>
              <w:t>There is a leaderboard.</w:t>
            </w:r>
          </w:p>
        </w:tc>
        <w:tc>
          <w:tcPr>
            <w:tcW w:w="0" w:type="auto"/>
            <w:vMerge/>
          </w:tcPr>
          <w:p w14:paraId="355F804F" w14:textId="77777777" w:rsidR="00D350DB" w:rsidRDefault="00D350DB" w:rsidP="006C7B4F"/>
        </w:tc>
        <w:tc>
          <w:tcPr>
            <w:tcW w:w="0" w:type="auto"/>
          </w:tcPr>
          <w:p w14:paraId="1F7F45B6" w14:textId="77777777" w:rsidR="00D350DB" w:rsidRDefault="00D350DB" w:rsidP="006C7B4F"/>
        </w:tc>
        <w:tc>
          <w:tcPr>
            <w:tcW w:w="0" w:type="auto"/>
          </w:tcPr>
          <w:p w14:paraId="2BCA1E55" w14:textId="50491A35" w:rsidR="00D350DB" w:rsidRDefault="00D350DB" w:rsidP="006C7B4F"/>
        </w:tc>
      </w:tr>
      <w:tr w:rsidR="00D350DB" w14:paraId="6F46710F" w14:textId="77777777" w:rsidTr="00D350DB">
        <w:tc>
          <w:tcPr>
            <w:tcW w:w="0" w:type="auto"/>
          </w:tcPr>
          <w:p w14:paraId="0A4166DF" w14:textId="1B418C9A" w:rsidR="00D350DB" w:rsidRDefault="00D350DB" w:rsidP="006C7B4F">
            <w:r>
              <w:t>47</w:t>
            </w:r>
          </w:p>
        </w:tc>
        <w:tc>
          <w:tcPr>
            <w:tcW w:w="0" w:type="auto"/>
          </w:tcPr>
          <w:p w14:paraId="0A14418C" w14:textId="6535D4CA" w:rsidR="00D350DB" w:rsidRDefault="00D350DB" w:rsidP="006C7B4F">
            <w:r>
              <w:t xml:space="preserve">Leaderboard – solves. </w:t>
            </w:r>
            <w:del w:id="432" w:author="Samuel Flegg" w:date="2025-02-04T13:22:00Z" w16du:dateUtc="2025-02-04T13:22:00Z">
              <w:r w:rsidDel="00D350DB">
                <w:delText>Function.</w:delText>
              </w:r>
            </w:del>
          </w:p>
        </w:tc>
        <w:tc>
          <w:tcPr>
            <w:tcW w:w="0" w:type="auto"/>
          </w:tcPr>
          <w:p w14:paraId="3700868E" w14:textId="063C6B81" w:rsidR="00D350DB" w:rsidRDefault="00D350DB" w:rsidP="006C7B4F">
            <w:ins w:id="433" w:author="Samuel Flegg" w:date="2025-02-04T13:22:00Z" w16du:dateUtc="2025-02-04T13:22:00Z">
              <w:r>
                <w:t>Function</w:t>
              </w:r>
            </w:ins>
          </w:p>
        </w:tc>
        <w:tc>
          <w:tcPr>
            <w:tcW w:w="0" w:type="auto"/>
          </w:tcPr>
          <w:p w14:paraId="462344BE" w14:textId="5915DE5D" w:rsidR="00D350DB" w:rsidRDefault="00D350DB" w:rsidP="006C7B4F">
            <w:r>
              <w:t>The leaderboard should display the ten quickest solve times or more, in ascending order.</w:t>
            </w:r>
          </w:p>
        </w:tc>
        <w:tc>
          <w:tcPr>
            <w:tcW w:w="0" w:type="auto"/>
            <w:vMerge/>
          </w:tcPr>
          <w:p w14:paraId="5210FF4B" w14:textId="77777777" w:rsidR="00D350DB" w:rsidRDefault="00D350DB" w:rsidP="006C7B4F"/>
        </w:tc>
        <w:tc>
          <w:tcPr>
            <w:tcW w:w="0" w:type="auto"/>
          </w:tcPr>
          <w:p w14:paraId="175FCE26" w14:textId="77777777" w:rsidR="00D350DB" w:rsidRDefault="00D350DB" w:rsidP="006C7B4F"/>
        </w:tc>
        <w:tc>
          <w:tcPr>
            <w:tcW w:w="0" w:type="auto"/>
          </w:tcPr>
          <w:p w14:paraId="711ECB04" w14:textId="70A22484" w:rsidR="00D350DB" w:rsidRDefault="00D350DB" w:rsidP="006C7B4F"/>
        </w:tc>
      </w:tr>
      <w:tr w:rsidR="00D350DB" w14:paraId="590C7F01" w14:textId="77777777" w:rsidTr="00D350DB">
        <w:tc>
          <w:tcPr>
            <w:tcW w:w="0" w:type="auto"/>
          </w:tcPr>
          <w:p w14:paraId="4E014096" w14:textId="4D57B345" w:rsidR="00D350DB" w:rsidRDefault="00D350DB" w:rsidP="006C7B4F">
            <w:r>
              <w:t>48</w:t>
            </w:r>
          </w:p>
        </w:tc>
        <w:tc>
          <w:tcPr>
            <w:tcW w:w="0" w:type="auto"/>
          </w:tcPr>
          <w:p w14:paraId="21179C0D" w14:textId="6D4C9587" w:rsidR="00D350DB" w:rsidRDefault="00D350DB" w:rsidP="006C7B4F">
            <w:r>
              <w:t xml:space="preserve">Leaderboard – details. </w:t>
            </w:r>
            <w:del w:id="434" w:author="Samuel Flegg" w:date="2025-02-04T13:22:00Z" w16du:dateUtc="2025-02-04T13:22:00Z">
              <w:r w:rsidDel="00D350DB">
                <w:delText>Function.</w:delText>
              </w:r>
            </w:del>
          </w:p>
        </w:tc>
        <w:tc>
          <w:tcPr>
            <w:tcW w:w="0" w:type="auto"/>
          </w:tcPr>
          <w:p w14:paraId="101FE40C" w14:textId="11960479" w:rsidR="00D350DB" w:rsidRDefault="00D350DB" w:rsidP="006C7B4F">
            <w:ins w:id="435" w:author="Samuel Flegg" w:date="2025-02-04T13:22:00Z" w16du:dateUtc="2025-02-04T13:22:00Z">
              <w:r>
                <w:t>Function</w:t>
              </w:r>
            </w:ins>
          </w:p>
        </w:tc>
        <w:tc>
          <w:tcPr>
            <w:tcW w:w="0" w:type="auto"/>
          </w:tcPr>
          <w:p w14:paraId="21CA653B" w14:textId="2A36B73A" w:rsidR="00D350DB" w:rsidRDefault="00D350DB" w:rsidP="006C7B4F">
            <w:r>
              <w:t>Each entry must display: username, the number of moves required, the time taken.</w:t>
            </w:r>
          </w:p>
        </w:tc>
        <w:tc>
          <w:tcPr>
            <w:tcW w:w="0" w:type="auto"/>
            <w:vMerge/>
          </w:tcPr>
          <w:p w14:paraId="6C9A5F59" w14:textId="77777777" w:rsidR="00D350DB" w:rsidRDefault="00D350DB" w:rsidP="006C7B4F"/>
        </w:tc>
        <w:tc>
          <w:tcPr>
            <w:tcW w:w="0" w:type="auto"/>
          </w:tcPr>
          <w:p w14:paraId="7948CE24" w14:textId="77777777" w:rsidR="00D350DB" w:rsidRDefault="00D350DB" w:rsidP="006C7B4F"/>
        </w:tc>
        <w:tc>
          <w:tcPr>
            <w:tcW w:w="0" w:type="auto"/>
          </w:tcPr>
          <w:p w14:paraId="7919422C" w14:textId="77777777" w:rsidR="00D350DB" w:rsidRDefault="00D350DB" w:rsidP="006C7B4F"/>
        </w:tc>
      </w:tr>
      <w:tr w:rsidR="00D350DB" w14:paraId="7BFCC009" w14:textId="77777777" w:rsidTr="00D350DB">
        <w:tc>
          <w:tcPr>
            <w:tcW w:w="0" w:type="auto"/>
          </w:tcPr>
          <w:p w14:paraId="65297033" w14:textId="59389DFF" w:rsidR="00D350DB" w:rsidRDefault="00D350DB" w:rsidP="006C7B4F">
            <w:r>
              <w:t>49</w:t>
            </w:r>
          </w:p>
        </w:tc>
        <w:tc>
          <w:tcPr>
            <w:tcW w:w="0" w:type="auto"/>
          </w:tcPr>
          <w:p w14:paraId="01C23F87" w14:textId="1F2E9257" w:rsidR="00D350DB" w:rsidRDefault="00D350DB" w:rsidP="006C7B4F">
            <w:r>
              <w:t xml:space="preserve">Login System – logs in. </w:t>
            </w:r>
            <w:del w:id="436" w:author="Samuel Flegg" w:date="2025-02-04T13:22:00Z" w16du:dateUtc="2025-02-04T13:22:00Z">
              <w:r w:rsidDel="00D350DB">
                <w:delText>Function.</w:delText>
              </w:r>
            </w:del>
          </w:p>
        </w:tc>
        <w:tc>
          <w:tcPr>
            <w:tcW w:w="0" w:type="auto"/>
          </w:tcPr>
          <w:p w14:paraId="64DA3F3C" w14:textId="5925E14F" w:rsidR="00D350DB" w:rsidRDefault="00D350DB" w:rsidP="006C7B4F">
            <w:ins w:id="437" w:author="Samuel Flegg" w:date="2025-02-04T13:22:00Z" w16du:dateUtc="2025-02-04T13:22:00Z">
              <w:r>
                <w:t>Function</w:t>
              </w:r>
            </w:ins>
          </w:p>
        </w:tc>
        <w:tc>
          <w:tcPr>
            <w:tcW w:w="0" w:type="auto"/>
          </w:tcPr>
          <w:p w14:paraId="140BE035" w14:textId="327C47C6" w:rsidR="00D350DB" w:rsidRDefault="00D350DB" w:rsidP="006C7B4F">
            <w:r>
              <w:t>There should be a login system that allows users to login in.</w:t>
            </w:r>
          </w:p>
        </w:tc>
        <w:tc>
          <w:tcPr>
            <w:tcW w:w="0" w:type="auto"/>
            <w:vMerge/>
          </w:tcPr>
          <w:p w14:paraId="26A513A5" w14:textId="77777777" w:rsidR="00D350DB" w:rsidRDefault="00D350DB" w:rsidP="006C7B4F"/>
        </w:tc>
        <w:tc>
          <w:tcPr>
            <w:tcW w:w="0" w:type="auto"/>
          </w:tcPr>
          <w:p w14:paraId="25EF68E0" w14:textId="77777777" w:rsidR="00D350DB" w:rsidRDefault="00D350DB" w:rsidP="006C7B4F"/>
        </w:tc>
        <w:tc>
          <w:tcPr>
            <w:tcW w:w="0" w:type="auto"/>
          </w:tcPr>
          <w:p w14:paraId="6C971B3C" w14:textId="77777777" w:rsidR="00D350DB" w:rsidRDefault="00D350DB" w:rsidP="006C7B4F"/>
        </w:tc>
      </w:tr>
      <w:tr w:rsidR="00D350DB" w14:paraId="4CAA618E" w14:textId="77777777" w:rsidTr="00D350DB">
        <w:tc>
          <w:tcPr>
            <w:tcW w:w="0" w:type="auto"/>
          </w:tcPr>
          <w:p w14:paraId="133D59A6" w14:textId="359C8176" w:rsidR="00D350DB" w:rsidRDefault="00D350DB" w:rsidP="006C7B4F">
            <w:r>
              <w:t>50</w:t>
            </w:r>
          </w:p>
        </w:tc>
        <w:tc>
          <w:tcPr>
            <w:tcW w:w="0" w:type="auto"/>
          </w:tcPr>
          <w:p w14:paraId="33A4EFAD" w14:textId="30D4823F" w:rsidR="00D350DB" w:rsidRDefault="00D350DB" w:rsidP="006C7B4F">
            <w:r>
              <w:t xml:space="preserve">Login System – straightforward. </w:t>
            </w:r>
            <w:del w:id="438" w:author="Samuel Flegg" w:date="2025-02-04T13:22:00Z" w16du:dateUtc="2025-02-04T13:22:00Z">
              <w:r w:rsidDel="00D350DB">
                <w:delText>Useability.</w:delText>
              </w:r>
            </w:del>
          </w:p>
        </w:tc>
        <w:tc>
          <w:tcPr>
            <w:tcW w:w="0" w:type="auto"/>
          </w:tcPr>
          <w:p w14:paraId="027D9E23" w14:textId="6D87816E" w:rsidR="00D350DB" w:rsidRDefault="00D350DB" w:rsidP="006C7B4F">
            <w:ins w:id="439" w:author="Samuel Flegg" w:date="2025-02-04T13:22:00Z" w16du:dateUtc="2025-02-04T13:22:00Z">
              <w:r>
                <w:t>Useability</w:t>
              </w:r>
            </w:ins>
          </w:p>
        </w:tc>
        <w:tc>
          <w:tcPr>
            <w:tcW w:w="0" w:type="auto"/>
          </w:tcPr>
          <w:p w14:paraId="598B866E" w14:textId="23B8C581" w:rsidR="00D350DB" w:rsidRDefault="00D350DB" w:rsidP="006C7B4F">
            <w:r>
              <w:t>The login system should be straightforward and easy to use.</w:t>
            </w:r>
          </w:p>
        </w:tc>
        <w:tc>
          <w:tcPr>
            <w:tcW w:w="0" w:type="auto"/>
          </w:tcPr>
          <w:p w14:paraId="58B107D8" w14:textId="6A3F458B" w:rsidR="00D350DB" w:rsidRDefault="00D350DB" w:rsidP="006C7B4F">
            <w:r>
              <w:t>Avg. score &gt;= 70%</w:t>
            </w:r>
          </w:p>
        </w:tc>
        <w:tc>
          <w:tcPr>
            <w:tcW w:w="0" w:type="auto"/>
          </w:tcPr>
          <w:p w14:paraId="1A86DA2A" w14:textId="77777777" w:rsidR="00D350DB" w:rsidRDefault="00D350DB" w:rsidP="006C7B4F"/>
        </w:tc>
        <w:tc>
          <w:tcPr>
            <w:tcW w:w="0" w:type="auto"/>
          </w:tcPr>
          <w:p w14:paraId="426C37ED" w14:textId="77777777" w:rsidR="00D350DB" w:rsidRDefault="00D350DB" w:rsidP="006C7B4F"/>
        </w:tc>
      </w:tr>
      <w:tr w:rsidR="00D350DB" w14:paraId="105CBD43" w14:textId="77777777" w:rsidTr="00D350DB">
        <w:tc>
          <w:tcPr>
            <w:tcW w:w="0" w:type="auto"/>
          </w:tcPr>
          <w:p w14:paraId="22B08956" w14:textId="340002F9" w:rsidR="00D350DB" w:rsidRDefault="00D350DB" w:rsidP="006C7B4F">
            <w:r>
              <w:t>51</w:t>
            </w:r>
          </w:p>
        </w:tc>
        <w:tc>
          <w:tcPr>
            <w:tcW w:w="0" w:type="auto"/>
          </w:tcPr>
          <w:p w14:paraId="699176EA" w14:textId="217099CF" w:rsidR="00D350DB" w:rsidRDefault="00D350DB" w:rsidP="006C7B4F">
            <w:r>
              <w:t xml:space="preserve">Save – loading. </w:t>
            </w:r>
            <w:del w:id="440" w:author="Samuel Flegg" w:date="2025-02-04T13:22:00Z" w16du:dateUtc="2025-02-04T13:22:00Z">
              <w:r w:rsidDel="00D350DB">
                <w:delText>Function.</w:delText>
              </w:r>
            </w:del>
          </w:p>
        </w:tc>
        <w:tc>
          <w:tcPr>
            <w:tcW w:w="0" w:type="auto"/>
          </w:tcPr>
          <w:p w14:paraId="312AA630" w14:textId="61178018" w:rsidR="00D350DB" w:rsidRDefault="00D350DB" w:rsidP="006C7B4F">
            <w:ins w:id="441" w:author="Samuel Flegg" w:date="2025-02-04T13:22:00Z" w16du:dateUtc="2025-02-04T13:22:00Z">
              <w:r>
                <w:t>Function</w:t>
              </w:r>
            </w:ins>
          </w:p>
        </w:tc>
        <w:tc>
          <w:tcPr>
            <w:tcW w:w="0" w:type="auto"/>
          </w:tcPr>
          <w:p w14:paraId="0C8BE493" w14:textId="28286801" w:rsidR="00D350DB" w:rsidRDefault="00D350DB" w:rsidP="006C7B4F">
            <w:r>
              <w:t>Upon logging in user data should be loaded.</w:t>
            </w:r>
          </w:p>
        </w:tc>
        <w:tc>
          <w:tcPr>
            <w:tcW w:w="0" w:type="auto"/>
            <w:vMerge w:val="restart"/>
          </w:tcPr>
          <w:p w14:paraId="6DCC8EA7" w14:textId="5FF1EE79" w:rsidR="00D350DB" w:rsidRDefault="00D350DB" w:rsidP="006C7B4F">
            <w:r>
              <w:t>All stakeholders must answer yes.</w:t>
            </w:r>
          </w:p>
        </w:tc>
        <w:tc>
          <w:tcPr>
            <w:tcW w:w="0" w:type="auto"/>
          </w:tcPr>
          <w:p w14:paraId="5B897FCC" w14:textId="77777777" w:rsidR="00D350DB" w:rsidRDefault="00D350DB" w:rsidP="006C7B4F"/>
        </w:tc>
        <w:tc>
          <w:tcPr>
            <w:tcW w:w="0" w:type="auto"/>
          </w:tcPr>
          <w:p w14:paraId="44F89AF0" w14:textId="77777777" w:rsidR="00D350DB" w:rsidRDefault="00D350DB" w:rsidP="006C7B4F"/>
        </w:tc>
      </w:tr>
      <w:tr w:rsidR="00D350DB" w14:paraId="1580D2AD" w14:textId="77777777" w:rsidTr="00D350DB">
        <w:tc>
          <w:tcPr>
            <w:tcW w:w="0" w:type="auto"/>
          </w:tcPr>
          <w:p w14:paraId="7D13B1BC" w14:textId="2E8B7BBD" w:rsidR="00D350DB" w:rsidRDefault="00D350DB" w:rsidP="006C7B4F">
            <w:r>
              <w:t>52</w:t>
            </w:r>
          </w:p>
        </w:tc>
        <w:tc>
          <w:tcPr>
            <w:tcW w:w="0" w:type="auto"/>
          </w:tcPr>
          <w:p w14:paraId="77966DCF" w14:textId="6972323A" w:rsidR="00D350DB" w:rsidRDefault="00D350DB" w:rsidP="006C7B4F">
            <w:r>
              <w:t xml:space="preserve">Save – automatic. </w:t>
            </w:r>
            <w:del w:id="442" w:author="Samuel Flegg" w:date="2025-02-04T13:22:00Z" w16du:dateUtc="2025-02-04T13:22:00Z">
              <w:r w:rsidDel="00D350DB">
                <w:delText>Useability.</w:delText>
              </w:r>
            </w:del>
          </w:p>
        </w:tc>
        <w:tc>
          <w:tcPr>
            <w:tcW w:w="0" w:type="auto"/>
          </w:tcPr>
          <w:p w14:paraId="5B98CFA3" w14:textId="5631B936" w:rsidR="00D350DB" w:rsidRDefault="00D350DB" w:rsidP="006C7B4F">
            <w:ins w:id="443" w:author="Samuel Flegg" w:date="2025-02-04T13:22:00Z" w16du:dateUtc="2025-02-04T13:22:00Z">
              <w:r>
                <w:t>Useability</w:t>
              </w:r>
            </w:ins>
          </w:p>
        </w:tc>
        <w:tc>
          <w:tcPr>
            <w:tcW w:w="0" w:type="auto"/>
          </w:tcPr>
          <w:p w14:paraId="60FF896C" w14:textId="4C365647" w:rsidR="00D350DB" w:rsidRDefault="00D350DB" w:rsidP="006C7B4F">
            <w:r>
              <w:t>The save function should run automatically.</w:t>
            </w:r>
          </w:p>
        </w:tc>
        <w:tc>
          <w:tcPr>
            <w:tcW w:w="0" w:type="auto"/>
            <w:vMerge/>
          </w:tcPr>
          <w:p w14:paraId="4647CB60" w14:textId="77777777" w:rsidR="00D350DB" w:rsidRDefault="00D350DB" w:rsidP="006C7B4F"/>
        </w:tc>
        <w:tc>
          <w:tcPr>
            <w:tcW w:w="0" w:type="auto"/>
          </w:tcPr>
          <w:p w14:paraId="4B52053B" w14:textId="77777777" w:rsidR="00D350DB" w:rsidRDefault="00D350DB" w:rsidP="006C7B4F"/>
        </w:tc>
        <w:tc>
          <w:tcPr>
            <w:tcW w:w="0" w:type="auto"/>
          </w:tcPr>
          <w:p w14:paraId="249F7CBB" w14:textId="77777777" w:rsidR="00D350DB" w:rsidRDefault="00D350DB" w:rsidP="006C7B4F"/>
        </w:tc>
      </w:tr>
      <w:tr w:rsidR="00D350DB" w14:paraId="79CAA8E7" w14:textId="77777777" w:rsidTr="00D350DB">
        <w:tc>
          <w:tcPr>
            <w:tcW w:w="0" w:type="auto"/>
          </w:tcPr>
          <w:p w14:paraId="2936C2D0" w14:textId="41129BF6" w:rsidR="00D350DB" w:rsidRDefault="00D350DB" w:rsidP="006C7B4F">
            <w:r>
              <w:t>53</w:t>
            </w:r>
          </w:p>
        </w:tc>
        <w:tc>
          <w:tcPr>
            <w:tcW w:w="0" w:type="auto"/>
          </w:tcPr>
          <w:p w14:paraId="34DC6ED8" w14:textId="7C96DC68" w:rsidR="00D350DB" w:rsidRDefault="00D350DB" w:rsidP="006C7B4F">
            <w:r>
              <w:t xml:space="preserve">Guide – exists. </w:t>
            </w:r>
            <w:del w:id="444" w:author="Samuel Flegg" w:date="2025-02-04T13:22:00Z" w16du:dateUtc="2025-02-04T13:22:00Z">
              <w:r w:rsidDel="00D350DB">
                <w:delText>Function.</w:delText>
              </w:r>
            </w:del>
          </w:p>
        </w:tc>
        <w:tc>
          <w:tcPr>
            <w:tcW w:w="0" w:type="auto"/>
          </w:tcPr>
          <w:p w14:paraId="2E94E9E1" w14:textId="61F138B5" w:rsidR="00D350DB" w:rsidRDefault="00D350DB" w:rsidP="006C7B4F">
            <w:ins w:id="445" w:author="Samuel Flegg" w:date="2025-02-04T13:22:00Z" w16du:dateUtc="2025-02-04T13:22:00Z">
              <w:r>
                <w:t>Function</w:t>
              </w:r>
            </w:ins>
          </w:p>
        </w:tc>
        <w:tc>
          <w:tcPr>
            <w:tcW w:w="0" w:type="auto"/>
          </w:tcPr>
          <w:p w14:paraId="079520AD" w14:textId="106284FF" w:rsidR="00D350DB" w:rsidRDefault="00D350DB" w:rsidP="006C7B4F">
            <w:r>
              <w:t>There must be a guide that shows how to use the program.</w:t>
            </w:r>
          </w:p>
        </w:tc>
        <w:tc>
          <w:tcPr>
            <w:tcW w:w="0" w:type="auto"/>
            <w:vMerge/>
          </w:tcPr>
          <w:p w14:paraId="7F1335E8" w14:textId="77777777" w:rsidR="00D350DB" w:rsidRDefault="00D350DB" w:rsidP="006C7B4F"/>
        </w:tc>
        <w:tc>
          <w:tcPr>
            <w:tcW w:w="0" w:type="auto"/>
          </w:tcPr>
          <w:p w14:paraId="1F07F3CE" w14:textId="77777777" w:rsidR="00D350DB" w:rsidRDefault="00D350DB" w:rsidP="006C7B4F"/>
        </w:tc>
        <w:tc>
          <w:tcPr>
            <w:tcW w:w="0" w:type="auto"/>
          </w:tcPr>
          <w:p w14:paraId="0F20D651" w14:textId="77777777" w:rsidR="00D350DB" w:rsidRDefault="00D350DB" w:rsidP="006C7B4F"/>
        </w:tc>
      </w:tr>
      <w:tr w:rsidR="00D350DB" w14:paraId="3B554A40" w14:textId="77777777" w:rsidTr="00D350DB">
        <w:tc>
          <w:tcPr>
            <w:tcW w:w="0" w:type="auto"/>
          </w:tcPr>
          <w:p w14:paraId="71E290FE" w14:textId="28129255" w:rsidR="00D350DB" w:rsidRDefault="00D350DB" w:rsidP="006C7B4F">
            <w:r>
              <w:t>54</w:t>
            </w:r>
          </w:p>
        </w:tc>
        <w:tc>
          <w:tcPr>
            <w:tcW w:w="0" w:type="auto"/>
          </w:tcPr>
          <w:p w14:paraId="1BE15337" w14:textId="7A8CF1CF" w:rsidR="00D350DB" w:rsidRDefault="00D350DB" w:rsidP="006C7B4F">
            <w:r>
              <w:t xml:space="preserve">Guide – user display. </w:t>
            </w:r>
            <w:del w:id="446" w:author="Samuel Flegg" w:date="2025-02-04T13:23:00Z" w16du:dateUtc="2025-02-04T13:23:00Z">
              <w:r w:rsidDel="00D350DB">
                <w:delText>Useability.</w:delText>
              </w:r>
            </w:del>
          </w:p>
        </w:tc>
        <w:tc>
          <w:tcPr>
            <w:tcW w:w="0" w:type="auto"/>
          </w:tcPr>
          <w:p w14:paraId="3A844B7A" w14:textId="6F9B829A" w:rsidR="00D350DB" w:rsidRDefault="00D350DB" w:rsidP="006C7B4F">
            <w:ins w:id="447" w:author="Samuel Flegg" w:date="2025-02-04T13:23:00Z" w16du:dateUtc="2025-02-04T13:23:00Z">
              <w:r>
                <w:t>Useability</w:t>
              </w:r>
            </w:ins>
          </w:p>
        </w:tc>
        <w:tc>
          <w:tcPr>
            <w:tcW w:w="0" w:type="auto"/>
          </w:tcPr>
          <w:p w14:paraId="2E423109" w14:textId="21DD1BE8" w:rsidR="00D350DB" w:rsidRDefault="00D350DB" w:rsidP="006C7B4F">
            <w:r>
              <w:t>The guide must be clear and concise.</w:t>
            </w:r>
          </w:p>
        </w:tc>
        <w:tc>
          <w:tcPr>
            <w:tcW w:w="0" w:type="auto"/>
          </w:tcPr>
          <w:p w14:paraId="3C5FE7C2" w14:textId="279FFAE9" w:rsidR="00D350DB" w:rsidRDefault="00D350DB" w:rsidP="006C7B4F">
            <w:r>
              <w:t>Avg. score &gt;= 70%</w:t>
            </w:r>
          </w:p>
        </w:tc>
        <w:tc>
          <w:tcPr>
            <w:tcW w:w="0" w:type="auto"/>
          </w:tcPr>
          <w:p w14:paraId="464ACDE0" w14:textId="77777777" w:rsidR="00D350DB" w:rsidRDefault="00D350DB" w:rsidP="006C7B4F"/>
        </w:tc>
        <w:tc>
          <w:tcPr>
            <w:tcW w:w="0" w:type="auto"/>
          </w:tcPr>
          <w:p w14:paraId="3EC8E065" w14:textId="77777777" w:rsidR="00D350DB" w:rsidRDefault="00D350DB" w:rsidP="006C7B4F"/>
        </w:tc>
      </w:tr>
      <w:tr w:rsidR="00D350DB" w14:paraId="194FACF5" w14:textId="77777777" w:rsidTr="00D350DB">
        <w:tc>
          <w:tcPr>
            <w:tcW w:w="0" w:type="auto"/>
          </w:tcPr>
          <w:p w14:paraId="275253DF" w14:textId="6E43A0AB" w:rsidR="00D350DB" w:rsidRDefault="00D350DB" w:rsidP="006C7B4F">
            <w:r>
              <w:t>55</w:t>
            </w:r>
          </w:p>
        </w:tc>
        <w:tc>
          <w:tcPr>
            <w:tcW w:w="0" w:type="auto"/>
          </w:tcPr>
          <w:p w14:paraId="1C6867A8" w14:textId="3DDFE336" w:rsidR="00D350DB" w:rsidRDefault="00D350DB" w:rsidP="006C7B4F">
            <w:r>
              <w:t xml:space="preserve">Game history – exists. </w:t>
            </w:r>
            <w:del w:id="448" w:author="Samuel Flegg" w:date="2025-02-04T13:23:00Z" w16du:dateUtc="2025-02-04T13:23:00Z">
              <w:r w:rsidDel="00D350DB">
                <w:delText xml:space="preserve">Function. </w:delText>
              </w:r>
            </w:del>
          </w:p>
        </w:tc>
        <w:tc>
          <w:tcPr>
            <w:tcW w:w="0" w:type="auto"/>
          </w:tcPr>
          <w:p w14:paraId="27FF644F" w14:textId="65EAF2E2" w:rsidR="00D350DB" w:rsidRDefault="00D350DB" w:rsidP="006C7B4F">
            <w:ins w:id="449" w:author="Samuel Flegg" w:date="2025-02-04T13:23:00Z" w16du:dateUtc="2025-02-04T13:23:00Z">
              <w:r>
                <w:t>Function</w:t>
              </w:r>
            </w:ins>
          </w:p>
        </w:tc>
        <w:tc>
          <w:tcPr>
            <w:tcW w:w="0" w:type="auto"/>
          </w:tcPr>
          <w:p w14:paraId="6C5D631B" w14:textId="00506A01" w:rsidR="00D350DB" w:rsidRDefault="00D350DB" w:rsidP="006C7B4F">
            <w:r>
              <w:t>There must be a game history function that displays previous game history,</w:t>
            </w:r>
          </w:p>
        </w:tc>
        <w:tc>
          <w:tcPr>
            <w:tcW w:w="0" w:type="auto"/>
          </w:tcPr>
          <w:p w14:paraId="55B00329" w14:textId="020D6611" w:rsidR="00D350DB" w:rsidRDefault="00D350DB" w:rsidP="006C7B4F">
            <w:r>
              <w:t>All stakeholders must answer yes.</w:t>
            </w:r>
          </w:p>
        </w:tc>
        <w:tc>
          <w:tcPr>
            <w:tcW w:w="0" w:type="auto"/>
          </w:tcPr>
          <w:p w14:paraId="5C761B94" w14:textId="77777777" w:rsidR="00D350DB" w:rsidRDefault="00D350DB" w:rsidP="006C7B4F"/>
        </w:tc>
        <w:tc>
          <w:tcPr>
            <w:tcW w:w="0" w:type="auto"/>
          </w:tcPr>
          <w:p w14:paraId="3A0CD4E2" w14:textId="77777777" w:rsidR="00D350DB" w:rsidRDefault="00D350DB" w:rsidP="006C7B4F"/>
        </w:tc>
      </w:tr>
      <w:tr w:rsidR="00D350DB" w14:paraId="2EEBDE59" w14:textId="77777777" w:rsidTr="00D350DB">
        <w:tc>
          <w:tcPr>
            <w:tcW w:w="0" w:type="auto"/>
          </w:tcPr>
          <w:p w14:paraId="76F9CBAA" w14:textId="6AAE1558" w:rsidR="00D350DB" w:rsidRDefault="00D350DB" w:rsidP="006C7B4F">
            <w:r>
              <w:t>56</w:t>
            </w:r>
          </w:p>
        </w:tc>
        <w:tc>
          <w:tcPr>
            <w:tcW w:w="0" w:type="auto"/>
          </w:tcPr>
          <w:p w14:paraId="68073416" w14:textId="711F1B13" w:rsidR="00D350DB" w:rsidRDefault="00D350DB" w:rsidP="006C7B4F">
            <w:r>
              <w:t xml:space="preserve">Game history – usefulness. </w:t>
            </w:r>
            <w:del w:id="450" w:author="Samuel Flegg" w:date="2025-02-04T13:23:00Z" w16du:dateUtc="2025-02-04T13:23:00Z">
              <w:r w:rsidDel="00D350DB">
                <w:delText>Function.</w:delText>
              </w:r>
            </w:del>
          </w:p>
        </w:tc>
        <w:tc>
          <w:tcPr>
            <w:tcW w:w="0" w:type="auto"/>
          </w:tcPr>
          <w:p w14:paraId="299F2FB7" w14:textId="437B0D14" w:rsidR="00D350DB" w:rsidRDefault="00851B0D" w:rsidP="006C7B4F">
            <w:ins w:id="451" w:author="Samuel Flegg" w:date="2025-02-05T11:17:00Z" w16du:dateUtc="2025-02-05T11:17:00Z">
              <w:r>
                <w:t>Us</w:t>
              </w:r>
            </w:ins>
            <w:ins w:id="452" w:author="Samuel Flegg" w:date="2025-02-05T11:18:00Z" w16du:dateUtc="2025-02-05T11:18:00Z">
              <w:r>
                <w:t>eability</w:t>
              </w:r>
            </w:ins>
          </w:p>
        </w:tc>
        <w:tc>
          <w:tcPr>
            <w:tcW w:w="0" w:type="auto"/>
          </w:tcPr>
          <w:p w14:paraId="77662F98" w14:textId="0BB7EA2B" w:rsidR="00D350DB" w:rsidRDefault="00D350DB" w:rsidP="006C7B4F">
            <w:r>
              <w:t xml:space="preserve">The game history function must make it easy to see how </w:t>
            </w:r>
            <w:r>
              <w:lastRenderedPageBreak/>
              <w:t>you have progressed over time.</w:t>
            </w:r>
          </w:p>
        </w:tc>
        <w:tc>
          <w:tcPr>
            <w:tcW w:w="0" w:type="auto"/>
          </w:tcPr>
          <w:p w14:paraId="263CC0DF" w14:textId="18CB9BB6" w:rsidR="00D350DB" w:rsidRDefault="00D350DB" w:rsidP="006C7B4F">
            <w:r>
              <w:lastRenderedPageBreak/>
              <w:t>Avg. score &gt;= 70%</w:t>
            </w:r>
          </w:p>
        </w:tc>
        <w:tc>
          <w:tcPr>
            <w:tcW w:w="0" w:type="auto"/>
          </w:tcPr>
          <w:p w14:paraId="03BFFF29" w14:textId="77777777" w:rsidR="00D350DB" w:rsidRDefault="00D350DB" w:rsidP="006C7B4F"/>
        </w:tc>
        <w:tc>
          <w:tcPr>
            <w:tcW w:w="0" w:type="auto"/>
          </w:tcPr>
          <w:p w14:paraId="77AC7AB1" w14:textId="77777777" w:rsidR="00D350DB" w:rsidRDefault="00D350DB" w:rsidP="006C7B4F"/>
        </w:tc>
      </w:tr>
    </w:tbl>
    <w:p w14:paraId="6A3804AE" w14:textId="77777777" w:rsidR="00036894" w:rsidRDefault="00036894" w:rsidP="006C7B4F"/>
    <w:p w14:paraId="5977DC8B" w14:textId="4FC71201" w:rsidR="006C7B4F" w:rsidRDefault="00EB532F" w:rsidP="00A01C02">
      <w:pPr>
        <w:pStyle w:val="Heading3"/>
      </w:pPr>
      <w:bookmarkStart w:id="453" w:name="_Toc190004460"/>
      <w:r>
        <w:t>Quiz template</w:t>
      </w:r>
      <w:bookmarkEnd w:id="453"/>
    </w:p>
    <w:tbl>
      <w:tblPr>
        <w:tblStyle w:val="TableGrid"/>
        <w:tblW w:w="0" w:type="auto"/>
        <w:tblLook w:val="04A0" w:firstRow="1" w:lastRow="0" w:firstColumn="1" w:lastColumn="0" w:noHBand="0" w:noVBand="1"/>
      </w:tblPr>
      <w:tblGrid>
        <w:gridCol w:w="2419"/>
        <w:gridCol w:w="2321"/>
        <w:gridCol w:w="2262"/>
        <w:gridCol w:w="2014"/>
      </w:tblGrid>
      <w:tr w:rsidR="00EB532F" w14:paraId="149EA329" w14:textId="3AD236A1" w:rsidTr="00EA08DC">
        <w:tc>
          <w:tcPr>
            <w:tcW w:w="2419" w:type="dxa"/>
          </w:tcPr>
          <w:p w14:paraId="5FCAE745" w14:textId="6B42D04A" w:rsidR="00EB532F" w:rsidRDefault="00EB532F" w:rsidP="006C7B4F">
            <w:r>
              <w:t>Stakeholder name:</w:t>
            </w:r>
          </w:p>
        </w:tc>
        <w:tc>
          <w:tcPr>
            <w:tcW w:w="6597" w:type="dxa"/>
            <w:gridSpan w:val="3"/>
          </w:tcPr>
          <w:p w14:paraId="2D869422" w14:textId="77777777" w:rsidR="00EB532F" w:rsidRDefault="00EB532F" w:rsidP="006C7B4F"/>
        </w:tc>
      </w:tr>
      <w:tr w:rsidR="00EB532F" w14:paraId="5384C6F1" w14:textId="1EEDA76F" w:rsidTr="00A01C02">
        <w:tc>
          <w:tcPr>
            <w:tcW w:w="2419" w:type="dxa"/>
          </w:tcPr>
          <w:p w14:paraId="24E611C5" w14:textId="74FD3A2C" w:rsidR="00EB532F" w:rsidRDefault="00EB532F" w:rsidP="006C7B4F">
            <w:r>
              <w:t>Test no.</w:t>
            </w:r>
          </w:p>
        </w:tc>
        <w:tc>
          <w:tcPr>
            <w:tcW w:w="2321" w:type="dxa"/>
          </w:tcPr>
          <w:p w14:paraId="29447D0C" w14:textId="024CD02D" w:rsidR="00EB532F" w:rsidRDefault="00EB532F" w:rsidP="006C7B4F">
            <w:r>
              <w:t>Question</w:t>
            </w:r>
          </w:p>
        </w:tc>
        <w:tc>
          <w:tcPr>
            <w:tcW w:w="2262" w:type="dxa"/>
          </w:tcPr>
          <w:p w14:paraId="437DFDF7" w14:textId="27631213" w:rsidR="00EB532F" w:rsidRDefault="00EB532F" w:rsidP="006C7B4F">
            <w:r>
              <w:t>Answer type</w:t>
            </w:r>
          </w:p>
        </w:tc>
        <w:tc>
          <w:tcPr>
            <w:tcW w:w="2014" w:type="dxa"/>
          </w:tcPr>
          <w:p w14:paraId="1E3D00F4" w14:textId="1EB50F65" w:rsidR="00EB532F" w:rsidRDefault="00EB532F" w:rsidP="006C7B4F">
            <w:r>
              <w:t>Stakeholder Answer</w:t>
            </w:r>
          </w:p>
        </w:tc>
      </w:tr>
      <w:tr w:rsidR="00EB532F" w14:paraId="28035EBD" w14:textId="255A49E3" w:rsidTr="00A01C02">
        <w:tc>
          <w:tcPr>
            <w:tcW w:w="2419" w:type="dxa"/>
          </w:tcPr>
          <w:p w14:paraId="27D10011" w14:textId="4210CCED" w:rsidR="00EB532F" w:rsidRDefault="00EB532F" w:rsidP="006C7B4F">
            <w:r>
              <w:t>3</w:t>
            </w:r>
            <w:r w:rsidR="00011DA8">
              <w:t>3</w:t>
            </w:r>
          </w:p>
        </w:tc>
        <w:tc>
          <w:tcPr>
            <w:tcW w:w="2321" w:type="dxa"/>
          </w:tcPr>
          <w:p w14:paraId="17FC50F6" w14:textId="592C53DE" w:rsidR="00EB532F" w:rsidRDefault="00EB532F" w:rsidP="006C7B4F">
            <w:r>
              <w:t>Is there a representation of a 3D cube?</w:t>
            </w:r>
          </w:p>
        </w:tc>
        <w:tc>
          <w:tcPr>
            <w:tcW w:w="2262" w:type="dxa"/>
          </w:tcPr>
          <w:p w14:paraId="45BABD77" w14:textId="00297B21" w:rsidR="00EB532F" w:rsidRDefault="00EB532F" w:rsidP="006C7B4F">
            <w:r>
              <w:t xml:space="preserve">Yes </w:t>
            </w:r>
            <w:r w:rsidR="00020FC2">
              <w:t>or No</w:t>
            </w:r>
          </w:p>
        </w:tc>
        <w:tc>
          <w:tcPr>
            <w:tcW w:w="2014" w:type="dxa"/>
          </w:tcPr>
          <w:p w14:paraId="13D15A9D" w14:textId="77777777" w:rsidR="00EB532F" w:rsidRDefault="00EB532F" w:rsidP="006C7B4F"/>
        </w:tc>
      </w:tr>
      <w:tr w:rsidR="00EB532F" w14:paraId="2CA9533C" w14:textId="618E0802" w:rsidTr="00A01C02">
        <w:tc>
          <w:tcPr>
            <w:tcW w:w="2419" w:type="dxa"/>
          </w:tcPr>
          <w:p w14:paraId="245650B4" w14:textId="1B532A12" w:rsidR="00EB532F" w:rsidRDefault="00020FC2" w:rsidP="006C7B4F">
            <w:r>
              <w:t>3</w:t>
            </w:r>
            <w:r w:rsidR="00011DA8">
              <w:t>4</w:t>
            </w:r>
          </w:p>
        </w:tc>
        <w:tc>
          <w:tcPr>
            <w:tcW w:w="2321" w:type="dxa"/>
          </w:tcPr>
          <w:p w14:paraId="1E62CD47" w14:textId="1146370E" w:rsidR="00EB532F" w:rsidRDefault="00855580" w:rsidP="006C7B4F">
            <w:r>
              <w:t>How professional d</w:t>
            </w:r>
            <w:r w:rsidR="00020FC2">
              <w:t>oes the 3D cube look?</w:t>
            </w:r>
          </w:p>
        </w:tc>
        <w:tc>
          <w:tcPr>
            <w:tcW w:w="2262" w:type="dxa"/>
          </w:tcPr>
          <w:p w14:paraId="4F69E5FF" w14:textId="059470D1" w:rsidR="00EB532F" w:rsidRDefault="00020FC2" w:rsidP="006C7B4F">
            <w:r>
              <w:t>1 to 10</w:t>
            </w:r>
          </w:p>
        </w:tc>
        <w:tc>
          <w:tcPr>
            <w:tcW w:w="2014" w:type="dxa"/>
          </w:tcPr>
          <w:p w14:paraId="20D61FCD" w14:textId="77777777" w:rsidR="00EB532F" w:rsidRDefault="00EB532F" w:rsidP="006C7B4F"/>
        </w:tc>
      </w:tr>
      <w:tr w:rsidR="00855580" w14:paraId="2F07FB7E" w14:textId="518EC49A" w:rsidTr="00376C7D">
        <w:trPr>
          <w:cantSplit/>
        </w:trPr>
        <w:tc>
          <w:tcPr>
            <w:tcW w:w="2419" w:type="dxa"/>
          </w:tcPr>
          <w:p w14:paraId="76EAF857" w14:textId="004FB03A" w:rsidR="00855580" w:rsidRDefault="00855580" w:rsidP="006C7B4F">
            <w:r>
              <w:t>3</w:t>
            </w:r>
            <w:r w:rsidR="00011DA8">
              <w:t>5</w:t>
            </w:r>
          </w:p>
        </w:tc>
        <w:tc>
          <w:tcPr>
            <w:tcW w:w="2321" w:type="dxa"/>
          </w:tcPr>
          <w:p w14:paraId="2F460FC0" w14:textId="3AA96FDE" w:rsidR="00855580" w:rsidRDefault="00855580" w:rsidP="006C7B4F">
            <w:r>
              <w:t>To your knowledge, is every move that’s possible on a real Rubik’s cube possible on the program’s Rubik’s cube?</w:t>
            </w:r>
          </w:p>
        </w:tc>
        <w:tc>
          <w:tcPr>
            <w:tcW w:w="2262" w:type="dxa"/>
            <w:vMerge w:val="restart"/>
          </w:tcPr>
          <w:p w14:paraId="2DD71331" w14:textId="44C13BCA" w:rsidR="00855580" w:rsidRDefault="00855580" w:rsidP="006C7B4F">
            <w:r>
              <w:t>Yes or No</w:t>
            </w:r>
          </w:p>
        </w:tc>
        <w:tc>
          <w:tcPr>
            <w:tcW w:w="2014" w:type="dxa"/>
          </w:tcPr>
          <w:p w14:paraId="6D192C92" w14:textId="77777777" w:rsidR="00855580" w:rsidRDefault="00855580" w:rsidP="006C7B4F"/>
        </w:tc>
      </w:tr>
      <w:tr w:rsidR="00855580" w14:paraId="7BF3260C" w14:textId="79CFDB11" w:rsidTr="005B2974">
        <w:tc>
          <w:tcPr>
            <w:tcW w:w="2419" w:type="dxa"/>
          </w:tcPr>
          <w:p w14:paraId="6047EF8E" w14:textId="236130B8" w:rsidR="00855580" w:rsidRDefault="00855580" w:rsidP="006C7B4F">
            <w:r>
              <w:t>3</w:t>
            </w:r>
            <w:r w:rsidR="00450C8D">
              <w:t>5</w:t>
            </w:r>
          </w:p>
        </w:tc>
        <w:tc>
          <w:tcPr>
            <w:tcW w:w="2321" w:type="dxa"/>
          </w:tcPr>
          <w:p w14:paraId="42BE122C" w14:textId="027945E1" w:rsidR="00855580" w:rsidRDefault="00855580" w:rsidP="006C7B4F">
            <w:r>
              <w:t>To your knowledge, is every move possible on the program possible on a real Rubik’s cube?</w:t>
            </w:r>
          </w:p>
        </w:tc>
        <w:tc>
          <w:tcPr>
            <w:tcW w:w="2262" w:type="dxa"/>
            <w:vMerge/>
          </w:tcPr>
          <w:p w14:paraId="10CBF7EE" w14:textId="77777777" w:rsidR="00855580" w:rsidRDefault="00855580" w:rsidP="006C7B4F"/>
        </w:tc>
        <w:tc>
          <w:tcPr>
            <w:tcW w:w="2014" w:type="dxa"/>
          </w:tcPr>
          <w:p w14:paraId="36140919" w14:textId="77777777" w:rsidR="00855580" w:rsidRDefault="00855580" w:rsidP="006C7B4F"/>
        </w:tc>
      </w:tr>
      <w:tr w:rsidR="00855580" w14:paraId="114BDC8F" w14:textId="77777777" w:rsidTr="00EB532F">
        <w:tc>
          <w:tcPr>
            <w:tcW w:w="2419" w:type="dxa"/>
          </w:tcPr>
          <w:p w14:paraId="71AA0BB8" w14:textId="68B52A8B" w:rsidR="00855580" w:rsidRDefault="00855580" w:rsidP="006C7B4F">
            <w:r>
              <w:t>3</w:t>
            </w:r>
            <w:r w:rsidR="00011DA8">
              <w:t>7</w:t>
            </w:r>
          </w:p>
        </w:tc>
        <w:tc>
          <w:tcPr>
            <w:tcW w:w="2321" w:type="dxa"/>
          </w:tcPr>
          <w:p w14:paraId="2390792C" w14:textId="6D090DED" w:rsidR="00855580" w:rsidRDefault="00855580" w:rsidP="006C7B4F">
            <w:r>
              <w:t>How well do the cube controls meet the description: simple and intuitive?</w:t>
            </w:r>
          </w:p>
        </w:tc>
        <w:tc>
          <w:tcPr>
            <w:tcW w:w="2262" w:type="dxa"/>
            <w:vMerge w:val="restart"/>
          </w:tcPr>
          <w:p w14:paraId="7885530A" w14:textId="0BAED1A3" w:rsidR="00855580" w:rsidRDefault="00855580" w:rsidP="006C7B4F">
            <w:r>
              <w:t>1 to 10</w:t>
            </w:r>
          </w:p>
        </w:tc>
        <w:tc>
          <w:tcPr>
            <w:tcW w:w="2014" w:type="dxa"/>
          </w:tcPr>
          <w:p w14:paraId="2DCFA078" w14:textId="77777777" w:rsidR="00855580" w:rsidRDefault="00855580" w:rsidP="006C7B4F"/>
        </w:tc>
      </w:tr>
      <w:tr w:rsidR="00855580" w14:paraId="72C1B083" w14:textId="77777777" w:rsidTr="00EB532F">
        <w:tc>
          <w:tcPr>
            <w:tcW w:w="2419" w:type="dxa"/>
          </w:tcPr>
          <w:p w14:paraId="23E48A1B" w14:textId="67E8BE8E" w:rsidR="00855580" w:rsidRDefault="00855580" w:rsidP="006C7B4F">
            <w:r>
              <w:t>3</w:t>
            </w:r>
            <w:r w:rsidR="00011DA8">
              <w:t>8</w:t>
            </w:r>
          </w:p>
        </w:tc>
        <w:tc>
          <w:tcPr>
            <w:tcW w:w="2321" w:type="dxa"/>
          </w:tcPr>
          <w:p w14:paraId="1192E3AF" w14:textId="5A2F8CB9" w:rsidR="00855580" w:rsidRDefault="00855580" w:rsidP="006C7B4F">
            <w:r>
              <w:t>How well do he program controls meet the description: simple and intuitive?</w:t>
            </w:r>
          </w:p>
        </w:tc>
        <w:tc>
          <w:tcPr>
            <w:tcW w:w="2262" w:type="dxa"/>
            <w:vMerge/>
          </w:tcPr>
          <w:p w14:paraId="4B357B0D" w14:textId="77777777" w:rsidR="00855580" w:rsidRDefault="00855580" w:rsidP="006C7B4F"/>
        </w:tc>
        <w:tc>
          <w:tcPr>
            <w:tcW w:w="2014" w:type="dxa"/>
          </w:tcPr>
          <w:p w14:paraId="5DBE90B1" w14:textId="77777777" w:rsidR="00855580" w:rsidRDefault="00855580" w:rsidP="006C7B4F"/>
        </w:tc>
      </w:tr>
      <w:tr w:rsidR="00855580" w14:paraId="368A49CD" w14:textId="77777777" w:rsidTr="00EB532F">
        <w:tc>
          <w:tcPr>
            <w:tcW w:w="2419" w:type="dxa"/>
          </w:tcPr>
          <w:p w14:paraId="5546C594" w14:textId="5903A35C" w:rsidR="00855580" w:rsidRDefault="00855580" w:rsidP="006C7B4F">
            <w:r>
              <w:t>3</w:t>
            </w:r>
            <w:r w:rsidR="00011DA8">
              <w:t>9</w:t>
            </w:r>
          </w:p>
        </w:tc>
        <w:tc>
          <w:tcPr>
            <w:tcW w:w="2321" w:type="dxa"/>
          </w:tcPr>
          <w:p w14:paraId="1716A2A6" w14:textId="0C1D5EF9" w:rsidR="00855580" w:rsidRDefault="00855580" w:rsidP="006C7B4F">
            <w:r>
              <w:t>Is there a scramble function?</w:t>
            </w:r>
          </w:p>
        </w:tc>
        <w:tc>
          <w:tcPr>
            <w:tcW w:w="2262" w:type="dxa"/>
            <w:vMerge w:val="restart"/>
          </w:tcPr>
          <w:p w14:paraId="5A6A72A6" w14:textId="3ABFA7F6" w:rsidR="00855580" w:rsidRDefault="00855580" w:rsidP="006C7B4F">
            <w:r>
              <w:t>Yes or No</w:t>
            </w:r>
          </w:p>
        </w:tc>
        <w:tc>
          <w:tcPr>
            <w:tcW w:w="2014" w:type="dxa"/>
          </w:tcPr>
          <w:p w14:paraId="40BD3AEC" w14:textId="77777777" w:rsidR="00855580" w:rsidRDefault="00855580" w:rsidP="006C7B4F"/>
        </w:tc>
      </w:tr>
      <w:tr w:rsidR="00855580" w14:paraId="40E44C6D" w14:textId="77777777" w:rsidTr="00EB532F">
        <w:tc>
          <w:tcPr>
            <w:tcW w:w="2419" w:type="dxa"/>
          </w:tcPr>
          <w:p w14:paraId="4524D16F" w14:textId="53D91DE1" w:rsidR="00855580" w:rsidRDefault="00011DA8" w:rsidP="006C7B4F">
            <w:r>
              <w:t>40</w:t>
            </w:r>
          </w:p>
        </w:tc>
        <w:tc>
          <w:tcPr>
            <w:tcW w:w="2321" w:type="dxa"/>
          </w:tcPr>
          <w:p w14:paraId="30835E73" w14:textId="049E1A81" w:rsidR="00855580" w:rsidRDefault="00855580" w:rsidP="006C7B4F">
            <w:r>
              <w:t>Is there a solve function?</w:t>
            </w:r>
          </w:p>
        </w:tc>
        <w:tc>
          <w:tcPr>
            <w:tcW w:w="2262" w:type="dxa"/>
            <w:vMerge/>
          </w:tcPr>
          <w:p w14:paraId="3ACB346D" w14:textId="77777777" w:rsidR="00855580" w:rsidRDefault="00855580" w:rsidP="006C7B4F"/>
        </w:tc>
        <w:tc>
          <w:tcPr>
            <w:tcW w:w="2014" w:type="dxa"/>
          </w:tcPr>
          <w:p w14:paraId="20A6FA7D" w14:textId="77777777" w:rsidR="00855580" w:rsidRDefault="00855580" w:rsidP="006C7B4F"/>
        </w:tc>
      </w:tr>
      <w:tr w:rsidR="00855580" w14:paraId="1105974D" w14:textId="77777777" w:rsidTr="00EB532F">
        <w:tc>
          <w:tcPr>
            <w:tcW w:w="2419" w:type="dxa"/>
          </w:tcPr>
          <w:p w14:paraId="46860392" w14:textId="4245018F" w:rsidR="00855580" w:rsidRDefault="00450C8D" w:rsidP="006C7B4F">
            <w:r>
              <w:t>4</w:t>
            </w:r>
            <w:r w:rsidR="00011DA8">
              <w:t>1</w:t>
            </w:r>
          </w:p>
        </w:tc>
        <w:tc>
          <w:tcPr>
            <w:tcW w:w="2321" w:type="dxa"/>
          </w:tcPr>
          <w:p w14:paraId="1E43C9DD" w14:textId="3B58F6A4" w:rsidR="00855580" w:rsidRDefault="00855580" w:rsidP="006C7B4F">
            <w:r>
              <w:t>How well does the solve function show each move done (in regards to you being able to understand it)?</w:t>
            </w:r>
          </w:p>
        </w:tc>
        <w:tc>
          <w:tcPr>
            <w:tcW w:w="2262" w:type="dxa"/>
          </w:tcPr>
          <w:p w14:paraId="29A3E440" w14:textId="59FDDD41" w:rsidR="00855580" w:rsidRDefault="00855580" w:rsidP="006C7B4F">
            <w:r>
              <w:t>1 to 10</w:t>
            </w:r>
          </w:p>
        </w:tc>
        <w:tc>
          <w:tcPr>
            <w:tcW w:w="2014" w:type="dxa"/>
          </w:tcPr>
          <w:p w14:paraId="0F78313C" w14:textId="77777777" w:rsidR="00855580" w:rsidRDefault="00855580" w:rsidP="006C7B4F"/>
        </w:tc>
      </w:tr>
      <w:tr w:rsidR="00855580" w14:paraId="448B0735" w14:textId="77777777" w:rsidTr="00EB532F">
        <w:tc>
          <w:tcPr>
            <w:tcW w:w="2419" w:type="dxa"/>
          </w:tcPr>
          <w:p w14:paraId="45E80BC3" w14:textId="6CD031F1" w:rsidR="00855580" w:rsidRDefault="00450C8D" w:rsidP="006C7B4F">
            <w:r>
              <w:t>4</w:t>
            </w:r>
            <w:r w:rsidR="00011DA8">
              <w:t>2</w:t>
            </w:r>
          </w:p>
        </w:tc>
        <w:tc>
          <w:tcPr>
            <w:tcW w:w="2321" w:type="dxa"/>
          </w:tcPr>
          <w:p w14:paraId="72180709" w14:textId="5A2AB154" w:rsidR="00855580" w:rsidRDefault="00855580" w:rsidP="006C7B4F">
            <w:r>
              <w:t>Is there a hint function that shows you the next move to make?</w:t>
            </w:r>
          </w:p>
        </w:tc>
        <w:tc>
          <w:tcPr>
            <w:tcW w:w="2262" w:type="dxa"/>
            <w:vMerge w:val="restart"/>
          </w:tcPr>
          <w:p w14:paraId="1ED2E440" w14:textId="636FCE70" w:rsidR="00855580" w:rsidRDefault="00855580" w:rsidP="006C7B4F">
            <w:r>
              <w:t>Yes or No</w:t>
            </w:r>
          </w:p>
        </w:tc>
        <w:tc>
          <w:tcPr>
            <w:tcW w:w="2014" w:type="dxa"/>
          </w:tcPr>
          <w:p w14:paraId="1B8B2805" w14:textId="77777777" w:rsidR="00855580" w:rsidRDefault="00855580" w:rsidP="006C7B4F"/>
        </w:tc>
      </w:tr>
      <w:tr w:rsidR="00855580" w14:paraId="2D0DDE1A" w14:textId="39ADC98B" w:rsidTr="00A53390">
        <w:tc>
          <w:tcPr>
            <w:tcW w:w="2419" w:type="dxa"/>
          </w:tcPr>
          <w:p w14:paraId="3A078A3A" w14:textId="487037A3" w:rsidR="00855580" w:rsidRDefault="00855580" w:rsidP="006C7B4F">
            <w:r>
              <w:t>4</w:t>
            </w:r>
            <w:r w:rsidR="00011DA8">
              <w:t>3</w:t>
            </w:r>
          </w:p>
        </w:tc>
        <w:tc>
          <w:tcPr>
            <w:tcW w:w="2321" w:type="dxa"/>
          </w:tcPr>
          <w:p w14:paraId="4E4EB440" w14:textId="7D3183DC" w:rsidR="00855580" w:rsidRDefault="00855580" w:rsidP="006C7B4F">
            <w:r>
              <w:t>Is there a timer to track how long solves take?</w:t>
            </w:r>
          </w:p>
        </w:tc>
        <w:tc>
          <w:tcPr>
            <w:tcW w:w="2262" w:type="dxa"/>
            <w:vMerge/>
          </w:tcPr>
          <w:p w14:paraId="3C65EBA5" w14:textId="77777777" w:rsidR="00855580" w:rsidRDefault="00855580" w:rsidP="006C7B4F"/>
        </w:tc>
        <w:tc>
          <w:tcPr>
            <w:tcW w:w="2014" w:type="dxa"/>
          </w:tcPr>
          <w:p w14:paraId="5B199B95" w14:textId="77777777" w:rsidR="00855580" w:rsidRDefault="00855580" w:rsidP="006C7B4F"/>
        </w:tc>
      </w:tr>
      <w:tr w:rsidR="00855580" w14:paraId="5CFDCA23" w14:textId="007284EA" w:rsidTr="00A53390">
        <w:tc>
          <w:tcPr>
            <w:tcW w:w="2419" w:type="dxa"/>
          </w:tcPr>
          <w:p w14:paraId="080E5807" w14:textId="1FAE21BC" w:rsidR="00855580" w:rsidRDefault="00855580" w:rsidP="006C7B4F">
            <w:r>
              <w:lastRenderedPageBreak/>
              <w:t>4</w:t>
            </w:r>
            <w:r w:rsidR="00011DA8">
              <w:t>4</w:t>
            </w:r>
          </w:p>
        </w:tc>
        <w:tc>
          <w:tcPr>
            <w:tcW w:w="2321" w:type="dxa"/>
          </w:tcPr>
          <w:p w14:paraId="2953AA15" w14:textId="0F9D48C0" w:rsidR="00855580" w:rsidRDefault="00855580" w:rsidP="006C7B4F">
            <w:r>
              <w:t>Does the timer start automatically?</w:t>
            </w:r>
          </w:p>
        </w:tc>
        <w:tc>
          <w:tcPr>
            <w:tcW w:w="2262" w:type="dxa"/>
            <w:vMerge/>
          </w:tcPr>
          <w:p w14:paraId="09B0C18C" w14:textId="77777777" w:rsidR="00855580" w:rsidRDefault="00855580" w:rsidP="006C7B4F"/>
        </w:tc>
        <w:tc>
          <w:tcPr>
            <w:tcW w:w="2014" w:type="dxa"/>
          </w:tcPr>
          <w:p w14:paraId="4461BA0F" w14:textId="77777777" w:rsidR="00855580" w:rsidRDefault="00855580" w:rsidP="006C7B4F"/>
        </w:tc>
      </w:tr>
      <w:tr w:rsidR="00855580" w14:paraId="6570D1E3" w14:textId="77777777" w:rsidTr="00EB532F">
        <w:tc>
          <w:tcPr>
            <w:tcW w:w="2419" w:type="dxa"/>
          </w:tcPr>
          <w:p w14:paraId="7836D42F" w14:textId="098EDB35" w:rsidR="00855580" w:rsidRDefault="00855580" w:rsidP="006C7B4F">
            <w:r>
              <w:t>4</w:t>
            </w:r>
            <w:r w:rsidR="00011DA8">
              <w:t>5</w:t>
            </w:r>
          </w:p>
        </w:tc>
        <w:tc>
          <w:tcPr>
            <w:tcW w:w="2321" w:type="dxa"/>
          </w:tcPr>
          <w:p w14:paraId="6A76F845" w14:textId="31920129" w:rsidR="00855580" w:rsidRDefault="00855580" w:rsidP="006C7B4F">
            <w:r>
              <w:t>Does the timer stop automatically?</w:t>
            </w:r>
          </w:p>
        </w:tc>
        <w:tc>
          <w:tcPr>
            <w:tcW w:w="2262" w:type="dxa"/>
            <w:vMerge/>
          </w:tcPr>
          <w:p w14:paraId="711F702A" w14:textId="77777777" w:rsidR="00855580" w:rsidRDefault="00855580" w:rsidP="006C7B4F"/>
        </w:tc>
        <w:tc>
          <w:tcPr>
            <w:tcW w:w="2014" w:type="dxa"/>
          </w:tcPr>
          <w:p w14:paraId="5E1EFA2F" w14:textId="77777777" w:rsidR="00855580" w:rsidRDefault="00855580" w:rsidP="006C7B4F"/>
        </w:tc>
      </w:tr>
      <w:tr w:rsidR="00855580" w14:paraId="32926258" w14:textId="77777777" w:rsidTr="00EB532F">
        <w:tc>
          <w:tcPr>
            <w:tcW w:w="2419" w:type="dxa"/>
          </w:tcPr>
          <w:p w14:paraId="768F324B" w14:textId="32AB889A" w:rsidR="00855580" w:rsidRDefault="00855580" w:rsidP="006C7B4F">
            <w:r>
              <w:t>4</w:t>
            </w:r>
            <w:r w:rsidR="00011DA8">
              <w:t>6</w:t>
            </w:r>
          </w:p>
        </w:tc>
        <w:tc>
          <w:tcPr>
            <w:tcW w:w="2321" w:type="dxa"/>
          </w:tcPr>
          <w:p w14:paraId="6E895DC8" w14:textId="1EB5C26F" w:rsidR="00855580" w:rsidRDefault="00855580" w:rsidP="006C7B4F">
            <w:r>
              <w:t>Is there a leaderboard?</w:t>
            </w:r>
          </w:p>
        </w:tc>
        <w:tc>
          <w:tcPr>
            <w:tcW w:w="2262" w:type="dxa"/>
            <w:vMerge/>
          </w:tcPr>
          <w:p w14:paraId="26DFA949" w14:textId="77777777" w:rsidR="00855580" w:rsidRDefault="00855580" w:rsidP="006C7B4F"/>
        </w:tc>
        <w:tc>
          <w:tcPr>
            <w:tcW w:w="2014" w:type="dxa"/>
          </w:tcPr>
          <w:p w14:paraId="6D6E1116" w14:textId="77777777" w:rsidR="00855580" w:rsidRDefault="00855580" w:rsidP="006C7B4F"/>
        </w:tc>
      </w:tr>
      <w:tr w:rsidR="00855580" w14:paraId="15E78528" w14:textId="77777777" w:rsidTr="00EB532F">
        <w:tc>
          <w:tcPr>
            <w:tcW w:w="2419" w:type="dxa"/>
          </w:tcPr>
          <w:p w14:paraId="52253B07" w14:textId="521A3585" w:rsidR="00855580" w:rsidRDefault="00855580" w:rsidP="006C7B4F">
            <w:r>
              <w:t>4</w:t>
            </w:r>
            <w:r w:rsidR="00011DA8">
              <w:t>7</w:t>
            </w:r>
          </w:p>
        </w:tc>
        <w:tc>
          <w:tcPr>
            <w:tcW w:w="2321" w:type="dxa"/>
          </w:tcPr>
          <w:p w14:paraId="7956669D" w14:textId="18302AD0" w:rsidR="00855580" w:rsidRDefault="00855580" w:rsidP="006C7B4F">
            <w:r>
              <w:t>Does the leaderboard show the ten quickest solves in ascending order?</w:t>
            </w:r>
          </w:p>
        </w:tc>
        <w:tc>
          <w:tcPr>
            <w:tcW w:w="2262" w:type="dxa"/>
            <w:vMerge/>
          </w:tcPr>
          <w:p w14:paraId="02AB8488" w14:textId="77777777" w:rsidR="00855580" w:rsidRDefault="00855580" w:rsidP="006C7B4F"/>
        </w:tc>
        <w:tc>
          <w:tcPr>
            <w:tcW w:w="2014" w:type="dxa"/>
          </w:tcPr>
          <w:p w14:paraId="090813AD" w14:textId="77777777" w:rsidR="00855580" w:rsidRDefault="00855580" w:rsidP="006C7B4F"/>
        </w:tc>
      </w:tr>
      <w:tr w:rsidR="00855580" w14:paraId="581294A4" w14:textId="77777777" w:rsidTr="00EB532F">
        <w:tc>
          <w:tcPr>
            <w:tcW w:w="2419" w:type="dxa"/>
          </w:tcPr>
          <w:p w14:paraId="1A4259E5" w14:textId="72C1CFE9" w:rsidR="00855580" w:rsidRDefault="00855580" w:rsidP="006C7B4F">
            <w:r>
              <w:t>4</w:t>
            </w:r>
            <w:r w:rsidR="00011DA8">
              <w:t>8</w:t>
            </w:r>
          </w:p>
        </w:tc>
        <w:tc>
          <w:tcPr>
            <w:tcW w:w="2321" w:type="dxa"/>
          </w:tcPr>
          <w:p w14:paraId="7E7F71A4" w14:textId="7FD5CED4" w:rsidR="00855580" w:rsidRDefault="00855580" w:rsidP="006C7B4F">
            <w:r>
              <w:t>Does each leaderboard entry display: the username, the time taken, the moves taken?</w:t>
            </w:r>
          </w:p>
        </w:tc>
        <w:tc>
          <w:tcPr>
            <w:tcW w:w="2262" w:type="dxa"/>
            <w:vMerge/>
          </w:tcPr>
          <w:p w14:paraId="7A379D68" w14:textId="77777777" w:rsidR="00855580" w:rsidRDefault="00855580" w:rsidP="006C7B4F"/>
        </w:tc>
        <w:tc>
          <w:tcPr>
            <w:tcW w:w="2014" w:type="dxa"/>
          </w:tcPr>
          <w:p w14:paraId="429E904C" w14:textId="77777777" w:rsidR="00855580" w:rsidRDefault="00855580" w:rsidP="006C7B4F"/>
        </w:tc>
      </w:tr>
      <w:tr w:rsidR="00855580" w14:paraId="04C193F0" w14:textId="77777777" w:rsidTr="00EB532F">
        <w:tc>
          <w:tcPr>
            <w:tcW w:w="2419" w:type="dxa"/>
          </w:tcPr>
          <w:p w14:paraId="36499913" w14:textId="120E225E" w:rsidR="00855580" w:rsidRDefault="00855580" w:rsidP="006C7B4F">
            <w:r>
              <w:t>4</w:t>
            </w:r>
            <w:r w:rsidR="00011DA8">
              <w:t>9</w:t>
            </w:r>
          </w:p>
        </w:tc>
        <w:tc>
          <w:tcPr>
            <w:tcW w:w="2321" w:type="dxa"/>
          </w:tcPr>
          <w:p w14:paraId="40824857" w14:textId="30D1E1BF" w:rsidR="00855580" w:rsidRDefault="00855580" w:rsidP="006C7B4F">
            <w:r>
              <w:t>Is there a login system?</w:t>
            </w:r>
          </w:p>
        </w:tc>
        <w:tc>
          <w:tcPr>
            <w:tcW w:w="2262" w:type="dxa"/>
            <w:vMerge/>
          </w:tcPr>
          <w:p w14:paraId="611E14A9" w14:textId="77777777" w:rsidR="00855580" w:rsidRDefault="00855580" w:rsidP="006C7B4F"/>
        </w:tc>
        <w:tc>
          <w:tcPr>
            <w:tcW w:w="2014" w:type="dxa"/>
          </w:tcPr>
          <w:p w14:paraId="5A0B762D" w14:textId="77777777" w:rsidR="00855580" w:rsidRDefault="00855580" w:rsidP="006C7B4F"/>
        </w:tc>
      </w:tr>
      <w:tr w:rsidR="00855580" w14:paraId="20C41B99" w14:textId="77777777" w:rsidTr="00EB532F">
        <w:tc>
          <w:tcPr>
            <w:tcW w:w="2419" w:type="dxa"/>
          </w:tcPr>
          <w:p w14:paraId="7A7E2B85" w14:textId="4FEE40AC" w:rsidR="00855580" w:rsidRDefault="00011DA8" w:rsidP="006C7B4F">
            <w:r>
              <w:t>50</w:t>
            </w:r>
          </w:p>
        </w:tc>
        <w:tc>
          <w:tcPr>
            <w:tcW w:w="2321" w:type="dxa"/>
          </w:tcPr>
          <w:p w14:paraId="55588593" w14:textId="124E7BF7" w:rsidR="00855580" w:rsidRDefault="00855580" w:rsidP="006C7B4F">
            <w:r>
              <w:t>How straightforward to use is the login system?</w:t>
            </w:r>
          </w:p>
        </w:tc>
        <w:tc>
          <w:tcPr>
            <w:tcW w:w="2262" w:type="dxa"/>
          </w:tcPr>
          <w:p w14:paraId="400946C6" w14:textId="641AFDF5" w:rsidR="00855580" w:rsidRDefault="00855580" w:rsidP="006C7B4F">
            <w:r>
              <w:t>1 to 10</w:t>
            </w:r>
          </w:p>
        </w:tc>
        <w:tc>
          <w:tcPr>
            <w:tcW w:w="2014" w:type="dxa"/>
          </w:tcPr>
          <w:p w14:paraId="3EECE2C3" w14:textId="77777777" w:rsidR="00855580" w:rsidRDefault="00855580" w:rsidP="006C7B4F"/>
        </w:tc>
      </w:tr>
      <w:tr w:rsidR="005732A8" w14:paraId="0E64C118" w14:textId="77777777" w:rsidTr="00EB532F">
        <w:tc>
          <w:tcPr>
            <w:tcW w:w="2419" w:type="dxa"/>
          </w:tcPr>
          <w:p w14:paraId="7DD55B48" w14:textId="290B7E12" w:rsidR="005732A8" w:rsidRDefault="00450C8D" w:rsidP="006C7B4F">
            <w:r>
              <w:t>5</w:t>
            </w:r>
            <w:r w:rsidR="00011DA8">
              <w:t>1</w:t>
            </w:r>
          </w:p>
        </w:tc>
        <w:tc>
          <w:tcPr>
            <w:tcW w:w="2321" w:type="dxa"/>
          </w:tcPr>
          <w:p w14:paraId="7D1BDA7B" w14:textId="5D92BB0A" w:rsidR="005732A8" w:rsidRDefault="005732A8" w:rsidP="006C7B4F">
            <w:r>
              <w:t>Is your user and game data loaded when you log in?</w:t>
            </w:r>
          </w:p>
        </w:tc>
        <w:tc>
          <w:tcPr>
            <w:tcW w:w="2262" w:type="dxa"/>
            <w:vMerge w:val="restart"/>
          </w:tcPr>
          <w:p w14:paraId="30998E4E" w14:textId="1A92E143" w:rsidR="005732A8" w:rsidRDefault="005732A8" w:rsidP="006C7B4F">
            <w:r>
              <w:t>Yes or No</w:t>
            </w:r>
          </w:p>
        </w:tc>
        <w:tc>
          <w:tcPr>
            <w:tcW w:w="2014" w:type="dxa"/>
          </w:tcPr>
          <w:p w14:paraId="0DF5164A" w14:textId="77777777" w:rsidR="005732A8" w:rsidRDefault="005732A8" w:rsidP="006C7B4F"/>
        </w:tc>
      </w:tr>
      <w:tr w:rsidR="005732A8" w14:paraId="3D4B5EEC" w14:textId="77777777" w:rsidTr="00EB532F">
        <w:tc>
          <w:tcPr>
            <w:tcW w:w="2419" w:type="dxa"/>
          </w:tcPr>
          <w:p w14:paraId="161419F6" w14:textId="1FBA0359" w:rsidR="005732A8" w:rsidRDefault="00450C8D" w:rsidP="006C7B4F">
            <w:r>
              <w:t>5</w:t>
            </w:r>
            <w:r w:rsidR="00011DA8">
              <w:t>2</w:t>
            </w:r>
          </w:p>
        </w:tc>
        <w:tc>
          <w:tcPr>
            <w:tcW w:w="2321" w:type="dxa"/>
          </w:tcPr>
          <w:p w14:paraId="1C34AE03" w14:textId="0C06804C" w:rsidR="005732A8" w:rsidRDefault="005732A8" w:rsidP="006C7B4F">
            <w:r>
              <w:t>Does the save function run automatically?</w:t>
            </w:r>
          </w:p>
        </w:tc>
        <w:tc>
          <w:tcPr>
            <w:tcW w:w="2262" w:type="dxa"/>
            <w:vMerge/>
          </w:tcPr>
          <w:p w14:paraId="2C04730C" w14:textId="77777777" w:rsidR="005732A8" w:rsidRDefault="005732A8" w:rsidP="006C7B4F"/>
        </w:tc>
        <w:tc>
          <w:tcPr>
            <w:tcW w:w="2014" w:type="dxa"/>
          </w:tcPr>
          <w:p w14:paraId="41BE518D" w14:textId="77777777" w:rsidR="005732A8" w:rsidRDefault="005732A8" w:rsidP="006C7B4F"/>
        </w:tc>
      </w:tr>
      <w:tr w:rsidR="005732A8" w14:paraId="2685C93B" w14:textId="77777777" w:rsidTr="00EB532F">
        <w:tc>
          <w:tcPr>
            <w:tcW w:w="2419" w:type="dxa"/>
          </w:tcPr>
          <w:p w14:paraId="39849647" w14:textId="554CAB33" w:rsidR="005732A8" w:rsidRDefault="005732A8" w:rsidP="006C7B4F">
            <w:r>
              <w:t>5</w:t>
            </w:r>
            <w:r w:rsidR="00011DA8">
              <w:t>3</w:t>
            </w:r>
          </w:p>
        </w:tc>
        <w:tc>
          <w:tcPr>
            <w:tcW w:w="2321" w:type="dxa"/>
          </w:tcPr>
          <w:p w14:paraId="2E8602D4" w14:textId="16C2BF45" w:rsidR="005732A8" w:rsidRDefault="005732A8" w:rsidP="006C7B4F">
            <w:r>
              <w:t>Is there a guide to use the program?</w:t>
            </w:r>
          </w:p>
        </w:tc>
        <w:tc>
          <w:tcPr>
            <w:tcW w:w="2262" w:type="dxa"/>
            <w:vMerge/>
          </w:tcPr>
          <w:p w14:paraId="66273B1B" w14:textId="77777777" w:rsidR="005732A8" w:rsidRDefault="005732A8" w:rsidP="006C7B4F"/>
        </w:tc>
        <w:tc>
          <w:tcPr>
            <w:tcW w:w="2014" w:type="dxa"/>
          </w:tcPr>
          <w:p w14:paraId="0A136E94" w14:textId="77777777" w:rsidR="005732A8" w:rsidRDefault="005732A8" w:rsidP="006C7B4F"/>
        </w:tc>
      </w:tr>
      <w:tr w:rsidR="005732A8" w14:paraId="2370F902" w14:textId="77777777" w:rsidTr="00EB532F">
        <w:tc>
          <w:tcPr>
            <w:tcW w:w="2419" w:type="dxa"/>
          </w:tcPr>
          <w:p w14:paraId="669E8130" w14:textId="466616B4" w:rsidR="005732A8" w:rsidRDefault="005732A8" w:rsidP="006C7B4F">
            <w:r>
              <w:t>5</w:t>
            </w:r>
            <w:r w:rsidR="00011DA8">
              <w:t>4</w:t>
            </w:r>
          </w:p>
        </w:tc>
        <w:tc>
          <w:tcPr>
            <w:tcW w:w="2321" w:type="dxa"/>
          </w:tcPr>
          <w:p w14:paraId="69CEFE74" w14:textId="0AA5BC1F" w:rsidR="005732A8" w:rsidRDefault="005732A8" w:rsidP="006C7B4F">
            <w:r>
              <w:t>How clear and concise is the guide?</w:t>
            </w:r>
          </w:p>
        </w:tc>
        <w:tc>
          <w:tcPr>
            <w:tcW w:w="2262" w:type="dxa"/>
          </w:tcPr>
          <w:p w14:paraId="4504972F" w14:textId="0D084644" w:rsidR="005732A8" w:rsidRDefault="005732A8" w:rsidP="006C7B4F">
            <w:r>
              <w:t>1 to 10</w:t>
            </w:r>
          </w:p>
        </w:tc>
        <w:tc>
          <w:tcPr>
            <w:tcW w:w="2014" w:type="dxa"/>
          </w:tcPr>
          <w:p w14:paraId="5C28C741" w14:textId="77777777" w:rsidR="005732A8" w:rsidRDefault="005732A8" w:rsidP="006C7B4F"/>
        </w:tc>
      </w:tr>
      <w:tr w:rsidR="005732A8" w14:paraId="17B00336" w14:textId="77777777" w:rsidTr="00EB532F">
        <w:tc>
          <w:tcPr>
            <w:tcW w:w="2419" w:type="dxa"/>
          </w:tcPr>
          <w:p w14:paraId="10655B61" w14:textId="3C2CA480" w:rsidR="005732A8" w:rsidRDefault="005732A8" w:rsidP="006C7B4F">
            <w:r>
              <w:t>5</w:t>
            </w:r>
            <w:r w:rsidR="00011DA8">
              <w:t>5</w:t>
            </w:r>
          </w:p>
        </w:tc>
        <w:tc>
          <w:tcPr>
            <w:tcW w:w="2321" w:type="dxa"/>
          </w:tcPr>
          <w:p w14:paraId="1B6F41C0" w14:textId="70B78D05" w:rsidR="005732A8" w:rsidRDefault="005732A8" w:rsidP="006C7B4F">
            <w:r>
              <w:t>Is there a function to see your game history?</w:t>
            </w:r>
          </w:p>
        </w:tc>
        <w:tc>
          <w:tcPr>
            <w:tcW w:w="2262" w:type="dxa"/>
          </w:tcPr>
          <w:p w14:paraId="163A2E5B" w14:textId="0FECAD01" w:rsidR="005732A8" w:rsidRDefault="005732A8" w:rsidP="006C7B4F">
            <w:r>
              <w:t>Yes or No</w:t>
            </w:r>
          </w:p>
        </w:tc>
        <w:tc>
          <w:tcPr>
            <w:tcW w:w="2014" w:type="dxa"/>
          </w:tcPr>
          <w:p w14:paraId="51111719" w14:textId="77777777" w:rsidR="005732A8" w:rsidRDefault="005732A8" w:rsidP="006C7B4F"/>
        </w:tc>
      </w:tr>
      <w:tr w:rsidR="005732A8" w14:paraId="1E821966" w14:textId="77777777" w:rsidTr="00EB532F">
        <w:tc>
          <w:tcPr>
            <w:tcW w:w="2419" w:type="dxa"/>
          </w:tcPr>
          <w:p w14:paraId="18AFB357" w14:textId="75AD2FDF" w:rsidR="005732A8" w:rsidRDefault="005732A8" w:rsidP="006C7B4F">
            <w:r>
              <w:t>5</w:t>
            </w:r>
            <w:r w:rsidR="00FC1B2D">
              <w:t>6</w:t>
            </w:r>
          </w:p>
        </w:tc>
        <w:tc>
          <w:tcPr>
            <w:tcW w:w="2321" w:type="dxa"/>
          </w:tcPr>
          <w:p w14:paraId="277FCA74" w14:textId="38D08518" w:rsidR="005732A8" w:rsidRDefault="005732A8" w:rsidP="006C7B4F">
            <w:r>
              <w:t xml:space="preserve">How easy does the game history function make it to see how you have progressed? </w:t>
            </w:r>
          </w:p>
        </w:tc>
        <w:tc>
          <w:tcPr>
            <w:tcW w:w="2262" w:type="dxa"/>
          </w:tcPr>
          <w:p w14:paraId="6C86804E" w14:textId="57CC67F1" w:rsidR="005732A8" w:rsidRDefault="005732A8" w:rsidP="006C7B4F">
            <w:r>
              <w:t>1 to 10</w:t>
            </w:r>
          </w:p>
        </w:tc>
        <w:tc>
          <w:tcPr>
            <w:tcW w:w="2014" w:type="dxa"/>
          </w:tcPr>
          <w:p w14:paraId="7EF52B11" w14:textId="77777777" w:rsidR="005732A8" w:rsidRDefault="005732A8" w:rsidP="006C7B4F"/>
        </w:tc>
      </w:tr>
    </w:tbl>
    <w:p w14:paraId="4FAE8A15" w14:textId="77777777" w:rsidR="006C7B4F" w:rsidRDefault="006C7B4F" w:rsidP="006C7B4F"/>
    <w:p w14:paraId="31FCA709" w14:textId="77777777" w:rsidR="006C7B4F" w:rsidRDefault="006C7B4F" w:rsidP="006C7B4F"/>
    <w:p w14:paraId="667657E2" w14:textId="77777777" w:rsidR="006C7B4F" w:rsidRDefault="006C7B4F" w:rsidP="006C7B4F"/>
    <w:p w14:paraId="25CBE9F7" w14:textId="77777777" w:rsidR="006C7B4F" w:rsidRDefault="006C7B4F" w:rsidP="006C7B4F"/>
    <w:p w14:paraId="6E391A3B" w14:textId="77777777" w:rsidR="006C7B4F" w:rsidRDefault="006C7B4F" w:rsidP="006C7B4F"/>
    <w:p w14:paraId="47E09127" w14:textId="77777777" w:rsidR="006C7B4F" w:rsidRDefault="006C7B4F" w:rsidP="006C7B4F"/>
    <w:p w14:paraId="215D78FF" w14:textId="77777777" w:rsidR="006C7B4F" w:rsidRDefault="006C7B4F" w:rsidP="006C7B4F"/>
    <w:p w14:paraId="475003D2" w14:textId="77777777" w:rsidR="006C7B4F" w:rsidRDefault="006C7B4F" w:rsidP="006C7B4F"/>
    <w:p w14:paraId="59755EC6" w14:textId="77777777" w:rsidR="006C7B4F" w:rsidRDefault="006C7B4F" w:rsidP="006C7B4F"/>
    <w:p w14:paraId="50F57E92" w14:textId="77777777" w:rsidR="006C7B4F" w:rsidRDefault="006C7B4F" w:rsidP="006C7B4F"/>
    <w:p w14:paraId="71A5ED31" w14:textId="77777777" w:rsidR="00540A74" w:rsidRDefault="00540A74" w:rsidP="00540A74">
      <w:pPr>
        <w:pStyle w:val="Heading1"/>
      </w:pPr>
      <w:bookmarkStart w:id="454" w:name="_Toc190004461"/>
      <w:r>
        <w:t>Implementation</w:t>
      </w:r>
      <w:bookmarkEnd w:id="454"/>
    </w:p>
    <w:p w14:paraId="058966F7" w14:textId="77777777" w:rsidR="00540A74" w:rsidRDefault="00540A74" w:rsidP="00540A74">
      <w:pPr>
        <w:pStyle w:val="Heading2"/>
      </w:pPr>
      <w:bookmarkStart w:id="455" w:name="_Toc190004462"/>
      <w:r>
        <w:t>Prototype One</w:t>
      </w:r>
      <w:bookmarkEnd w:id="455"/>
    </w:p>
    <w:p w14:paraId="033FD672" w14:textId="77777777" w:rsidR="00540A74" w:rsidRDefault="00540A74" w:rsidP="00540A74">
      <w:r>
        <w:t>To begin I will create a simple cube net with the purpose of testing the cube logic. This will be a very graphically simple cube with few features, but it will allow me to test the most important part of my program.</w:t>
      </w:r>
    </w:p>
    <w:p w14:paraId="4312762E" w14:textId="77777777" w:rsidR="00540A74" w:rsidRPr="006673AF" w:rsidRDefault="00540A74" w:rsidP="00540A74"/>
    <w:p w14:paraId="364CA758" w14:textId="77777777" w:rsidR="00540A74" w:rsidRDefault="00540A74" w:rsidP="00540A74">
      <w:pPr>
        <w:pStyle w:val="Heading3"/>
      </w:pPr>
      <w:bookmarkStart w:id="456" w:name="_Toc190004463"/>
      <w:r>
        <w:t>Development</w:t>
      </w:r>
      <w:bookmarkEnd w:id="456"/>
    </w:p>
    <w:p w14:paraId="35BCA347" w14:textId="77777777" w:rsidR="00540A74" w:rsidRDefault="00540A74" w:rsidP="00540A74">
      <w:r>
        <w:t>Cube Display (Net, not 3D):</w:t>
      </w:r>
    </w:p>
    <w:p w14:paraId="20D09923" w14:textId="77777777" w:rsidR="00540A74" w:rsidRDefault="00540A74" w:rsidP="00540A74">
      <w:r>
        <w:tab/>
        <w:t xml:space="preserve">• </w:t>
      </w:r>
      <w:hyperlink w:anchor="ProtypeOneDisplayWindow" w:history="1">
        <w:r w:rsidRPr="00513721">
          <w:rPr>
            <w:rStyle w:val="Hyperlink"/>
          </w:rPr>
          <w:t>Window</w:t>
        </w:r>
      </w:hyperlink>
      <w:r>
        <w:t xml:space="preserve"> for display</w:t>
      </w:r>
    </w:p>
    <w:p w14:paraId="7D8F8BFC" w14:textId="77777777" w:rsidR="00540A74" w:rsidRPr="006A4745" w:rsidRDefault="00540A74" w:rsidP="00540A74">
      <w:pPr>
        <w:ind w:firstLine="720"/>
      </w:pPr>
      <w:r>
        <w:t>• Cube</w:t>
      </w:r>
      <w:hyperlink w:anchor="ProtypeOneDsiplayCube" w:history="1">
        <w:r w:rsidRPr="00513721">
          <w:rPr>
            <w:rStyle w:val="Hyperlink"/>
          </w:rPr>
          <w:t xml:space="preserve"> image</w:t>
        </w:r>
      </w:hyperlink>
    </w:p>
    <w:p w14:paraId="06FA2C33" w14:textId="77777777" w:rsidR="00540A74" w:rsidRDefault="00540A74" w:rsidP="00540A74">
      <w:r>
        <w:t>Cube Logic:</w:t>
      </w:r>
    </w:p>
    <w:p w14:paraId="467E5880" w14:textId="77777777" w:rsidR="00540A74" w:rsidRDefault="00540A74" w:rsidP="00540A74">
      <w:r>
        <w:tab/>
        <w:t>• Data</w:t>
      </w:r>
      <w:hyperlink w:anchor="ProtypeOneLogicStorage" w:history="1">
        <w:r w:rsidRPr="00513721">
          <w:rPr>
            <w:rStyle w:val="Hyperlink"/>
          </w:rPr>
          <w:t xml:space="preserve"> storage</w:t>
        </w:r>
      </w:hyperlink>
    </w:p>
    <w:p w14:paraId="7815F446" w14:textId="77777777" w:rsidR="00540A74" w:rsidRDefault="00540A74" w:rsidP="00540A74">
      <w:r>
        <w:tab/>
        <w:t xml:space="preserve">• Data </w:t>
      </w:r>
      <w:hyperlink w:anchor="ProtypeOneLogicRotations" w:history="1">
        <w:r w:rsidRPr="000456EB">
          <w:rPr>
            <w:rStyle w:val="Hyperlink"/>
          </w:rPr>
          <w:t>manipulation</w:t>
        </w:r>
      </w:hyperlink>
    </w:p>
    <w:p w14:paraId="7D491018" w14:textId="77777777" w:rsidR="00540A74" w:rsidRDefault="00540A74" w:rsidP="00540A74">
      <w:r>
        <w:t>Validation:</w:t>
      </w:r>
    </w:p>
    <w:p w14:paraId="76FB73DC" w14:textId="77777777" w:rsidR="00540A74" w:rsidRDefault="00540A74" w:rsidP="00540A74">
      <w:r>
        <w:tab/>
        <w:t xml:space="preserve">• Validation </w:t>
      </w:r>
      <w:hyperlink w:anchor="ProtypeOneValidation" w:history="1">
        <w:r w:rsidRPr="00807FAC">
          <w:rPr>
            <w:rStyle w:val="Hyperlink"/>
          </w:rPr>
          <w:t>function</w:t>
        </w:r>
      </w:hyperlink>
    </w:p>
    <w:p w14:paraId="2798A49A" w14:textId="77777777" w:rsidR="00540A74" w:rsidRDefault="00540A74" w:rsidP="00540A74">
      <w:r>
        <w:tab/>
        <w:t>• Function</w:t>
      </w:r>
      <w:hyperlink w:anchor="ProtypeOneValidationUsage" w:history="1">
        <w:r w:rsidRPr="00807FAC">
          <w:rPr>
            <w:rStyle w:val="Hyperlink"/>
          </w:rPr>
          <w:t xml:space="preserve"> usage</w:t>
        </w:r>
      </w:hyperlink>
    </w:p>
    <w:p w14:paraId="248FBD77" w14:textId="77777777" w:rsidR="003C5D5C" w:rsidRDefault="003C5D5C" w:rsidP="00540A74"/>
    <w:p w14:paraId="54AE3499" w14:textId="173F7A6B" w:rsidR="003C5D5C" w:rsidRPr="00E068AA" w:rsidRDefault="003C5D5C" w:rsidP="00540A74">
      <w:r>
        <w:tab/>
        <w:t xml:space="preserve">• </w:t>
      </w:r>
      <w:hyperlink w:anchor="ProtypeOneValidationIgnoreInvalidKeyPres" w:history="1">
        <w:r w:rsidRPr="003C5D5C">
          <w:rPr>
            <w:rStyle w:val="Hyperlink"/>
          </w:rPr>
          <w:t>Ignore invalid key presses</w:t>
        </w:r>
      </w:hyperlink>
    </w:p>
    <w:p w14:paraId="25EF6E28" w14:textId="77777777" w:rsidR="00540A74" w:rsidRDefault="00540A74" w:rsidP="00540A74">
      <w:r>
        <w:rPr>
          <w:noProof/>
        </w:rPr>
        <w:lastRenderedPageBreak/>
        <w:drawing>
          <wp:inline distT="0" distB="0" distL="0" distR="0" wp14:anchorId="787BFA96" wp14:editId="47495250">
            <wp:extent cx="5731510" cy="8489950"/>
            <wp:effectExtent l="0" t="0" r="2540" b="6350"/>
            <wp:docPr id="206367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8124" name="Picture 1" descr="A screenshot of a computer program&#10;&#10;Description automatically generated"/>
                    <pic:cNvPicPr/>
                  </pic:nvPicPr>
                  <pic:blipFill>
                    <a:blip r:embed="rId36"/>
                    <a:stretch>
                      <a:fillRect/>
                    </a:stretch>
                  </pic:blipFill>
                  <pic:spPr>
                    <a:xfrm>
                      <a:off x="0" y="0"/>
                      <a:ext cx="5731510" cy="8489950"/>
                    </a:xfrm>
                    <a:prstGeom prst="rect">
                      <a:avLst/>
                    </a:prstGeom>
                  </pic:spPr>
                </pic:pic>
              </a:graphicData>
            </a:graphic>
          </wp:inline>
        </w:drawing>
      </w:r>
      <w:bookmarkStart w:id="457" w:name="ProtypeOneLogicStorage"/>
      <w:bookmarkEnd w:id="457"/>
    </w:p>
    <w:p w14:paraId="6D61AF93" w14:textId="77777777" w:rsidR="00540A74" w:rsidRDefault="00540A74" w:rsidP="00540A74">
      <w:r>
        <w:rPr>
          <w:noProof/>
        </w:rPr>
        <w:lastRenderedPageBreak/>
        <w:drawing>
          <wp:inline distT="0" distB="0" distL="0" distR="0" wp14:anchorId="62E7B0C9" wp14:editId="6D75F42C">
            <wp:extent cx="5731510" cy="2150110"/>
            <wp:effectExtent l="0" t="0" r="2540" b="2540"/>
            <wp:docPr id="17771321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2138" name="Picture 1" descr="A screen shot of a computer&#10;&#10;Description automatically generated"/>
                    <pic:cNvPicPr/>
                  </pic:nvPicPr>
                  <pic:blipFill>
                    <a:blip r:embed="rId37"/>
                    <a:stretch>
                      <a:fillRect/>
                    </a:stretch>
                  </pic:blipFill>
                  <pic:spPr>
                    <a:xfrm>
                      <a:off x="0" y="0"/>
                      <a:ext cx="5731510" cy="2150110"/>
                    </a:xfrm>
                    <a:prstGeom prst="rect">
                      <a:avLst/>
                    </a:prstGeom>
                  </pic:spPr>
                </pic:pic>
              </a:graphicData>
            </a:graphic>
          </wp:inline>
        </w:drawing>
      </w:r>
    </w:p>
    <w:p w14:paraId="57997956" w14:textId="77777777" w:rsidR="00540A74" w:rsidRDefault="00540A74" w:rsidP="00540A74">
      <w:r>
        <w:t>In this section of code, I have initially imported the necessary libraries for later use in the program and then defined some colour’s RGB values. The variable names of the colours have been written in all caps to signify that they are constants. Additionally, they have been written as tuples instead of lists as tuples are immutable.</w:t>
      </w:r>
    </w:p>
    <w:p w14:paraId="35D0B77A" w14:textId="77777777" w:rsidR="00540A74" w:rsidRDefault="00540A74" w:rsidP="00540A74"/>
    <w:p w14:paraId="231B97FE" w14:textId="77777777" w:rsidR="00540A74" w:rsidRDefault="00540A74" w:rsidP="00540A74">
      <w:r>
        <w:t>I have then manually defined the default cube, creating a 2D array for each face, and then combined these into a 3D array. This could have been achieved by using loops, however this method provides a more visual representation of the cube and reduces the risk of an error during this section, allowing me to focus on developing the logic and functions required for the cube. I have called this variable ‘default_cube’ as it is the starting (solved) position of the cube and will be used for checking if the cube is solved – which will be important for the solver, leaderboard and game history. I have then created a deep copy of the cube called ‘used_cube’, which is the cube that will be updated and changed by user actions. A deep copy was used as this creates a new array by value instead of reference, ensuring default-cube is not changed by actions done to ‘used_cube’.</w:t>
      </w:r>
    </w:p>
    <w:p w14:paraId="74A2A87D" w14:textId="77777777" w:rsidR="00540A74" w:rsidRDefault="00540A74" w:rsidP="00540A74"/>
    <w:p w14:paraId="1F26AC9D" w14:textId="77777777" w:rsidR="00540A74" w:rsidRDefault="00540A74" w:rsidP="00540A74">
      <w:r>
        <w:rPr>
          <w:noProof/>
        </w:rPr>
        <w:drawing>
          <wp:inline distT="0" distB="0" distL="0" distR="0" wp14:anchorId="61251E10" wp14:editId="67FF432C">
            <wp:extent cx="5731510" cy="1144905"/>
            <wp:effectExtent l="0" t="0" r="2540" b="0"/>
            <wp:docPr id="198613702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7023" name="Picture 1" descr="A computer code on a black background&#10;&#10;Description automatically generated"/>
                    <pic:cNvPicPr/>
                  </pic:nvPicPr>
                  <pic:blipFill>
                    <a:blip r:embed="rId38"/>
                    <a:stretch>
                      <a:fillRect/>
                    </a:stretch>
                  </pic:blipFill>
                  <pic:spPr>
                    <a:xfrm>
                      <a:off x="0" y="0"/>
                      <a:ext cx="5731510" cy="1144905"/>
                    </a:xfrm>
                    <a:prstGeom prst="rect">
                      <a:avLst/>
                    </a:prstGeom>
                  </pic:spPr>
                </pic:pic>
              </a:graphicData>
            </a:graphic>
          </wp:inline>
        </w:drawing>
      </w:r>
      <w:bookmarkStart w:id="458" w:name="ProtypeOneDisplayWindow"/>
      <w:bookmarkEnd w:id="458"/>
      <w:r>
        <w:t>In this section I have created a pygame window for displaying the cube. I have defined width and height as variables as these will be used for positioning images later. I also created the ‘default_colour‘ variable so that I can easily change the background colour without majorly altering the program, which may help with adding it as a feature if that is something I wish to-do at a later date. This is crucial for displaying the cube and all features associated with it.</w:t>
      </w:r>
    </w:p>
    <w:p w14:paraId="29B8B769" w14:textId="77777777" w:rsidR="00540A74" w:rsidRDefault="00540A74" w:rsidP="00540A74"/>
    <w:p w14:paraId="2E610FB6" w14:textId="77777777" w:rsidR="00540A74" w:rsidRDefault="00540A74" w:rsidP="00540A74">
      <w:r>
        <w:rPr>
          <w:noProof/>
        </w:rPr>
        <w:lastRenderedPageBreak/>
        <w:drawing>
          <wp:inline distT="0" distB="0" distL="0" distR="0" wp14:anchorId="46C0D663" wp14:editId="6EED60EA">
            <wp:extent cx="5731510" cy="3431540"/>
            <wp:effectExtent l="0" t="0" r="2540" b="0"/>
            <wp:docPr id="79680969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09690" name="Picture 1" descr="A computer screen with text and images&#10;&#10;Description automatically generated"/>
                    <pic:cNvPicPr/>
                  </pic:nvPicPr>
                  <pic:blipFill>
                    <a:blip r:embed="rId39"/>
                    <a:stretch>
                      <a:fillRect/>
                    </a:stretch>
                  </pic:blipFill>
                  <pic:spPr>
                    <a:xfrm>
                      <a:off x="0" y="0"/>
                      <a:ext cx="5731510" cy="3431540"/>
                    </a:xfrm>
                    <a:prstGeom prst="rect">
                      <a:avLst/>
                    </a:prstGeom>
                  </pic:spPr>
                </pic:pic>
              </a:graphicData>
            </a:graphic>
          </wp:inline>
        </w:drawing>
      </w:r>
      <w:bookmarkStart w:id="459" w:name="ProtypeOneValidation"/>
      <w:bookmarkEnd w:id="459"/>
    </w:p>
    <w:p w14:paraId="5CA4876A" w14:textId="77777777" w:rsidR="00540A74" w:rsidRDefault="00540A74" w:rsidP="00540A74">
      <w:r>
        <w:t xml:space="preserve">In this section I have designed a function validate screen positions, ensuring that if a screen position is outside the bounds of what is reasonably expected the program will end. This will be largely redundant in prototype one, due to the static nature of the window being displayed to, however it will become useful in later versions that implement resizable windows, and feature more calculations to display elements, increasing the likelihood of error. Additionally, as prototype one is a small program I could easily test this function without something else causing an error first. </w:t>
      </w:r>
    </w:p>
    <w:p w14:paraId="2EEBE698" w14:textId="77777777" w:rsidR="00540A74" w:rsidRDefault="00540A74" w:rsidP="00540A74"/>
    <w:p w14:paraId="2AFA1D14" w14:textId="77777777" w:rsidR="00540A74" w:rsidRDefault="00540A74" w:rsidP="00540A74">
      <w:r>
        <w:t>I chose a 4k resolution (3840 x 2160) as this is the largest resolution commonly used by computer monitors – the intended display.</w:t>
      </w:r>
    </w:p>
    <w:p w14:paraId="583A4328" w14:textId="77777777" w:rsidR="00540A74" w:rsidRDefault="00540A74" w:rsidP="00540A74">
      <w:r>
        <w:rPr>
          <w:noProof/>
        </w:rPr>
        <w:lastRenderedPageBreak/>
        <w:drawing>
          <wp:inline distT="0" distB="0" distL="0" distR="0" wp14:anchorId="23ABDFC1" wp14:editId="13B3B493">
            <wp:extent cx="5731510" cy="8785860"/>
            <wp:effectExtent l="0" t="0" r="2540" b="0"/>
            <wp:docPr id="10711500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50042" name="Picture 1" descr="A screen shot of a computer program&#10;&#10;Description automatically generated"/>
                    <pic:cNvPicPr/>
                  </pic:nvPicPr>
                  <pic:blipFill>
                    <a:blip r:embed="rId40"/>
                    <a:stretch>
                      <a:fillRect/>
                    </a:stretch>
                  </pic:blipFill>
                  <pic:spPr>
                    <a:xfrm>
                      <a:off x="0" y="0"/>
                      <a:ext cx="5731510" cy="8785860"/>
                    </a:xfrm>
                    <a:prstGeom prst="rect">
                      <a:avLst/>
                    </a:prstGeom>
                  </pic:spPr>
                </pic:pic>
              </a:graphicData>
            </a:graphic>
          </wp:inline>
        </w:drawing>
      </w:r>
      <w:bookmarkStart w:id="460" w:name="ProtypeOneDsiplayCube"/>
      <w:bookmarkEnd w:id="460"/>
    </w:p>
    <w:p w14:paraId="4E2F4CE4" w14:textId="77777777" w:rsidR="00540A74" w:rsidRDefault="00540A74" w:rsidP="00540A74">
      <w:r>
        <w:rPr>
          <w:noProof/>
        </w:rPr>
        <w:lastRenderedPageBreak/>
        <w:drawing>
          <wp:inline distT="0" distB="0" distL="0" distR="0" wp14:anchorId="70232D7D" wp14:editId="1094F632">
            <wp:extent cx="5731510" cy="4115435"/>
            <wp:effectExtent l="0" t="0" r="2540" b="0"/>
            <wp:docPr id="18353159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1592" name="Picture 1" descr="A screen shot of a computer screen&#10;&#10;Description automatically generated"/>
                    <pic:cNvPicPr/>
                  </pic:nvPicPr>
                  <pic:blipFill>
                    <a:blip r:embed="rId41"/>
                    <a:stretch>
                      <a:fillRect/>
                    </a:stretch>
                  </pic:blipFill>
                  <pic:spPr>
                    <a:xfrm>
                      <a:off x="0" y="0"/>
                      <a:ext cx="5731510" cy="4115435"/>
                    </a:xfrm>
                    <a:prstGeom prst="rect">
                      <a:avLst/>
                    </a:prstGeom>
                  </pic:spPr>
                </pic:pic>
              </a:graphicData>
            </a:graphic>
          </wp:inline>
        </w:drawing>
      </w:r>
      <w:bookmarkStart w:id="461" w:name="ProtypeOneValidationUsage"/>
      <w:bookmarkEnd w:id="461"/>
    </w:p>
    <w:p w14:paraId="07A5AE3C" w14:textId="77777777" w:rsidR="00540A74" w:rsidRDefault="00540A74" w:rsidP="00540A74">
      <w:r>
        <w:t>This section serves to create and display a simple cube, although this one is not 3D.</w:t>
      </w:r>
    </w:p>
    <w:p w14:paraId="7A19DA62" w14:textId="77777777" w:rsidR="00540A74" w:rsidRDefault="00540A74" w:rsidP="00540A74"/>
    <w:p w14:paraId="4CDBD058" w14:textId="77777777" w:rsidR="00540A74" w:rsidRDefault="00540A74" w:rsidP="00540A74">
      <w:r>
        <w:t xml:space="preserve">In this section I have coded a function ‘cube’ that will blit the image of the cube onto the screen. The function has ‘colour_3d_array’ as a parameter, it is a 3D array of RGB tuples, wanting either ‘used_cube’ or ‘defaut_cube’ to be given. It works by breaking the 3D array down into single elements, creating the necessary image, and then recombing these images to form a cube. To do this I have created 3 local functions with ‘cube’: ‘square’, ‘row’, and ‘face’. </w:t>
      </w:r>
    </w:p>
    <w:p w14:paraId="27D4ABCB" w14:textId="77777777" w:rsidR="00540A74" w:rsidRDefault="00540A74" w:rsidP="00540A74">
      <w:r>
        <w:t>‘square’ takes in a single RGB colour and returns a 50 pixel by 50 pixel pygame image that is filled with that colour.</w:t>
      </w:r>
    </w:p>
    <w:p w14:paraId="24CF4CD6" w14:textId="77777777" w:rsidR="00540A74" w:rsidRDefault="00540A74" w:rsidP="00540A74">
      <w:r>
        <w:t>‘row’ takes in a list of 3 RGB tuples, creates an image and blits 3 squares to it in a row, with 10 pixels spacing between them, where the colours of the squares are taken from the list in order. It then returns the created image.</w:t>
      </w:r>
    </w:p>
    <w:p w14:paraId="3FC36929" w14:textId="77777777" w:rsidR="00540A74" w:rsidRDefault="00540A74" w:rsidP="00540A74">
      <w:r>
        <w:t>‘face’ takes in a 2D array of RGB tuples as a parameter, and for each list it creates a row. These rows are stacked vertically with 10 pixels spacing. It then returns this created image.</w:t>
      </w:r>
    </w:p>
    <w:p w14:paraId="46A6254F" w14:textId="77777777" w:rsidR="00540A74" w:rsidRDefault="00540A74" w:rsidP="00540A74"/>
    <w:p w14:paraId="6EF21240" w14:textId="77777777" w:rsidR="00540A74" w:rsidRDefault="00540A74" w:rsidP="00540A74">
      <w:r>
        <w:t xml:space="preserve">As this is a net design, 4 of the faces are in a line with a fixed y value. Therefore, I have used a loop to place these faces. The loop blits the images returned by the ‘face’ function, using the i iterator to give the correct 2D array from the ‘colour_3d_array’ as a parameter. </w:t>
      </w:r>
    </w:p>
    <w:p w14:paraId="57B31730" w14:textId="77777777" w:rsidR="00540A74" w:rsidRDefault="00540A74" w:rsidP="00540A74"/>
    <w:p w14:paraId="0C8D62AF" w14:textId="77777777" w:rsidR="00540A74" w:rsidRDefault="00540A74" w:rsidP="00540A74">
      <w:r>
        <w:lastRenderedPageBreak/>
        <w:t>The iterator is also used for changing the x position of the images: width/2 centres the images, +10 is used for manually adjusting the position of the image to look more centred, i-2 ensures two faces go to the left of the centre and two go to the right, so the image is fully centred, and *200 ensures faces aren’t placed on top of each other, as well as adding 30 pixels spacing. The y axes is fixed: height/2 places the images at the centre of the screen, and -2/170 removes half of the height of the faces, as the position given where the top left of the image is placed, not the centre.</w:t>
      </w:r>
    </w:p>
    <w:p w14:paraId="270F89AD" w14:textId="77777777" w:rsidR="00540A74" w:rsidRDefault="00540A74" w:rsidP="00540A74"/>
    <w:p w14:paraId="1A216ADF" w14:textId="77777777" w:rsidR="00540A74" w:rsidRDefault="00540A74" w:rsidP="00540A74">
      <w:r>
        <w:t>The up and down faces were placed without a loop. Whilst a loop could be used, I felt this would unnecessary complicate something that can easily be achieved in a few lines of code. Like in the loop, the ‘face’ function is called and the image it returns blitted. For the x position the same logic as in the loop applies, with the iterator equalling 1 as this lines up the net design. For the y position height/2 centres the image, -170 moves the image up above the row of 4 images, + or – 170/2 accounts for the fact the position is of the top eft of the image, + or – 20 is for spacing between the faces, and + or – 10 is for manual adjustment of the images.</w:t>
      </w:r>
    </w:p>
    <w:p w14:paraId="0F0DA942" w14:textId="77777777" w:rsidR="00540A74" w:rsidRDefault="00540A74" w:rsidP="00540A74"/>
    <w:p w14:paraId="1A22FDF4" w14:textId="77777777" w:rsidR="00540A74" w:rsidRDefault="00540A74" w:rsidP="00540A74">
      <w:pPr>
        <w:rPr>
          <w:noProof/>
        </w:rPr>
      </w:pPr>
      <w:r>
        <w:rPr>
          <w:noProof/>
        </w:rPr>
        <w:lastRenderedPageBreak/>
        <w:drawing>
          <wp:inline distT="0" distB="0" distL="0" distR="0" wp14:anchorId="3DB5914A" wp14:editId="79939567">
            <wp:extent cx="5731510" cy="8608060"/>
            <wp:effectExtent l="0" t="0" r="2540" b="2540"/>
            <wp:docPr id="8072703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70359" name="Picture 1" descr="A screen shot of a computer program&#10;&#10;Description automatically generated"/>
                    <pic:cNvPicPr/>
                  </pic:nvPicPr>
                  <pic:blipFill>
                    <a:blip r:embed="rId42"/>
                    <a:stretch>
                      <a:fillRect/>
                    </a:stretch>
                  </pic:blipFill>
                  <pic:spPr>
                    <a:xfrm>
                      <a:off x="0" y="0"/>
                      <a:ext cx="5731510" cy="8608060"/>
                    </a:xfrm>
                    <a:prstGeom prst="rect">
                      <a:avLst/>
                    </a:prstGeom>
                  </pic:spPr>
                </pic:pic>
              </a:graphicData>
            </a:graphic>
          </wp:inline>
        </w:drawing>
      </w:r>
      <w:bookmarkStart w:id="462" w:name="ProtypeOneLogicRotations"/>
      <w:bookmarkEnd w:id="462"/>
    </w:p>
    <w:p w14:paraId="4B753D3A" w14:textId="77777777" w:rsidR="00540A74" w:rsidRDefault="00540A74" w:rsidP="00540A74">
      <w:pPr>
        <w:rPr>
          <w:noProof/>
        </w:rPr>
      </w:pPr>
      <w:r>
        <w:rPr>
          <w:noProof/>
        </w:rPr>
        <w:lastRenderedPageBreak/>
        <w:t>This section allows interactions with the cube and is what must be correct to ensure the cube has the correct logic.</w:t>
      </w:r>
    </w:p>
    <w:p w14:paraId="6BBAADC3" w14:textId="77777777" w:rsidR="00540A74" w:rsidRDefault="00540A74" w:rsidP="00540A74">
      <w:pPr>
        <w:rPr>
          <w:noProof/>
        </w:rPr>
      </w:pPr>
    </w:p>
    <w:p w14:paraId="73A90DEB" w14:textId="77777777" w:rsidR="00540A74" w:rsidRDefault="00540A74" w:rsidP="00540A74">
      <w:r>
        <w:t>In this section of code, I have created a function to handle rotating each section of the cube. This required lots of iterative testing due to the complicated nature of Rubik’s cube logic, and due to me using a trial and error approach to figuring out how the logic works. The procedure takes in Boolean ‘row_col’, int ‘number’ and Boolean ‘backwards’. ‘row_col’ indicates whether the turn is to be done to a row (True) or column (False). ‘number’ indicates which row/column number needs to be done, 0, 1 or 2 along the face. ‘backwards’ allows for the reverse of a turn to be done.</w:t>
      </w:r>
    </w:p>
    <w:p w14:paraId="3787E8C8" w14:textId="77777777" w:rsidR="00540A74" w:rsidRDefault="00540A74" w:rsidP="00540A74"/>
    <w:p w14:paraId="73FA1699" w14:textId="77777777" w:rsidR="00540A74" w:rsidRDefault="00540A74" w:rsidP="00540A74">
      <w:r>
        <w:t>First, I create a ‘loop’ variable set to one, then change it to three is ‘backwards is true. Everything in this function following this is in a loop that iterates based on the ‘loop’ variable. This is because a Rubik’s cube works with 90 degree turns, so turning backwards is the same as turning forwards 3 times.</w:t>
      </w:r>
    </w:p>
    <w:p w14:paraId="5C41D288" w14:textId="77777777" w:rsidR="00540A74" w:rsidRDefault="00540A74" w:rsidP="00540A74"/>
    <w:p w14:paraId="64369B6C" w14:textId="77777777" w:rsidR="00540A74" w:rsidRDefault="00540A74" w:rsidP="00540A74">
      <w:r>
        <w:t xml:space="preserve">I then create a deep copy of each face. This is done so these new variables can serve as temp variables, allowing me to change each face without risking losing what the original position of the face was. A deep copy was used as it copies by value, instead of reference, which ensures these temp variables are not changed when the actual cube array is changed. </w:t>
      </w:r>
    </w:p>
    <w:p w14:paraId="1DF56D48" w14:textId="77777777" w:rsidR="00540A74" w:rsidRDefault="00540A74" w:rsidP="00540A74"/>
    <w:p w14:paraId="6B6E1DF9" w14:textId="77777777" w:rsidR="00540A74" w:rsidRDefault="00540A74" w:rsidP="00540A74">
      <w:r>
        <w:t>Next, I create a variable n equal to number as this is quicker to type. I did not want to change the parameter name to n as this would be unclear is read at a later date by someone wanting to use the function.</w:t>
      </w:r>
    </w:p>
    <w:p w14:paraId="7A80C9D9" w14:textId="77777777" w:rsidR="00540A74" w:rsidRDefault="00540A74" w:rsidP="00540A74"/>
    <w:p w14:paraId="39CC755B" w14:textId="77777777" w:rsidR="00540A74" w:rsidRDefault="00540A74" w:rsidP="00540A74">
      <w:r>
        <w:t>After that, I have an if statement to check if the operation is to be done to a row or a column. In the row section, I update the horizontal section of ‘used_cube’ by changing each face to the one after it. I then check if the rotation was done to the top or bottom row, and rotate the top or bottom face if they were, as this is what happens with a real Rubiks cube. For the column section, I used a loop to move each square one by one. This helps when it comes to reversing the order of the row and the column when the column rotates to/from the back face, which is achieved by the 2-I and the 2-n. It also allows for the row to be iterated. Then, similar to the row rotation, I check if the column being turned if one of the edge ones and rotate the left or right face.</w:t>
      </w:r>
    </w:p>
    <w:p w14:paraId="73BEF0B5" w14:textId="77777777" w:rsidR="00540A74" w:rsidRDefault="00540A74" w:rsidP="00540A74"/>
    <w:p w14:paraId="7F2548FC" w14:textId="77777777" w:rsidR="00540A74" w:rsidRDefault="00540A74" w:rsidP="00540A74">
      <w:r>
        <w:rPr>
          <w:noProof/>
        </w:rPr>
        <w:lastRenderedPageBreak/>
        <w:drawing>
          <wp:inline distT="0" distB="0" distL="0" distR="0" wp14:anchorId="2DD7823C" wp14:editId="3FAC0E57">
            <wp:extent cx="5731510" cy="7158990"/>
            <wp:effectExtent l="0" t="0" r="2540" b="3810"/>
            <wp:docPr id="11462007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0711" name="Picture 1" descr="A screen shot of a computer program&#10;&#10;Description automatically generated"/>
                    <pic:cNvPicPr/>
                  </pic:nvPicPr>
                  <pic:blipFill>
                    <a:blip r:embed="rId43"/>
                    <a:stretch>
                      <a:fillRect/>
                    </a:stretch>
                  </pic:blipFill>
                  <pic:spPr>
                    <a:xfrm>
                      <a:off x="0" y="0"/>
                      <a:ext cx="5731510" cy="7158990"/>
                    </a:xfrm>
                    <a:prstGeom prst="rect">
                      <a:avLst/>
                    </a:prstGeom>
                  </pic:spPr>
                </pic:pic>
              </a:graphicData>
            </a:graphic>
          </wp:inline>
        </w:drawing>
      </w:r>
      <w:bookmarkStart w:id="463" w:name="ProtypeOneValidationIgnoreInvalidKeyPres"/>
      <w:bookmarkEnd w:id="463"/>
    </w:p>
    <w:p w14:paraId="546DE7DA" w14:textId="77777777" w:rsidR="00540A74" w:rsidRDefault="00540A74" w:rsidP="00540A74">
      <w:r>
        <w:t>In this final section of code, I have the main game loop. I first initialise pygame, then I create a while True loop. This loop will always run, only stopping when it encounters an error from trying to execute a pygame command for a pygame window that has been quit.</w:t>
      </w:r>
    </w:p>
    <w:p w14:paraId="17647D39" w14:textId="77777777" w:rsidR="00540A74" w:rsidRDefault="00540A74" w:rsidP="00540A74">
      <w:r>
        <w:t xml:space="preserve"> The majority of this loop is checking for events – the events list is gotten then looped through, and I check for different types of events. If the event is the quit button being pressed, pygame is quit and the program finishes. Every other event is for rotating the cube.</w:t>
      </w:r>
    </w:p>
    <w:p w14:paraId="0524C42F" w14:textId="77777777" w:rsidR="00540A74" w:rsidRDefault="00540A74" w:rsidP="00540A74">
      <w:r>
        <w:lastRenderedPageBreak/>
        <w:t>Then I fill the screen with the colour black to create a black background, then call the ‘cube’ function which will blit the cube net image. Then the display is refreshed so the actual image displayed is updated.</w:t>
      </w:r>
    </w:p>
    <w:p w14:paraId="6E86F5B2" w14:textId="77777777" w:rsidR="00540A74" w:rsidRDefault="00540A74" w:rsidP="00540A74"/>
    <w:p w14:paraId="4A8C9776" w14:textId="77777777" w:rsidR="00540A74" w:rsidRDefault="00540A74" w:rsidP="00540A74">
      <w:pPr>
        <w:pStyle w:val="Heading3"/>
        <w:rPr>
          <w:ins w:id="464" w:author="Samuel Flegg" w:date="2025-01-28T11:11:00Z" w16du:dateUtc="2025-01-28T11:11:00Z"/>
        </w:rPr>
      </w:pPr>
      <w:bookmarkStart w:id="465" w:name="_Toc190004464"/>
      <w:r>
        <w:t>Testing</w:t>
      </w:r>
      <w:bookmarkEnd w:id="465"/>
    </w:p>
    <w:p w14:paraId="3E3AEA23" w14:textId="2D72249A" w:rsidR="00194A28" w:rsidRPr="00194A28" w:rsidRDefault="00194A28">
      <w:pPr>
        <w:pPrChange w:id="466" w:author="Samuel Flegg" w:date="2025-01-28T11:11:00Z" w16du:dateUtc="2025-01-28T11:11:00Z">
          <w:pPr>
            <w:pStyle w:val="Heading3"/>
          </w:pPr>
        </w:pPrChange>
      </w:pPr>
      <w:ins w:id="467" w:author="Samuel Flegg" w:date="2025-01-28T11:11:00Z" w16du:dateUtc="2025-01-28T11:11:00Z">
        <w:r>
          <w:t>I am only g</w:t>
        </w:r>
      </w:ins>
      <w:ins w:id="468" w:author="Samuel Flegg" w:date="2025-01-28T11:12:00Z" w16du:dateUtc="2025-01-28T11:12:00Z">
        <w:r>
          <w:t>oing to test the implemented features.</w:t>
        </w:r>
      </w:ins>
    </w:p>
    <w:tbl>
      <w:tblPr>
        <w:tblStyle w:val="TableGrid"/>
        <w:tblW w:w="0" w:type="auto"/>
        <w:tblLook w:val="04A0" w:firstRow="1" w:lastRow="0" w:firstColumn="1" w:lastColumn="0" w:noHBand="0" w:noVBand="1"/>
        <w:tblPrChange w:id="469" w:author="Samuel Flegg" w:date="2025-01-28T11:07:00Z" w16du:dateUtc="2025-01-28T11:07: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1171"/>
        <w:gridCol w:w="1453"/>
        <w:gridCol w:w="1746"/>
        <w:gridCol w:w="1746"/>
        <w:gridCol w:w="1553"/>
        <w:gridCol w:w="1347"/>
        <w:tblGridChange w:id="470">
          <w:tblGrid>
            <w:gridCol w:w="1171"/>
            <w:gridCol w:w="1453"/>
            <w:gridCol w:w="1746"/>
            <w:gridCol w:w="1746"/>
            <w:gridCol w:w="1553"/>
            <w:gridCol w:w="1347"/>
          </w:tblGrid>
        </w:tblGridChange>
      </w:tblGrid>
      <w:tr w:rsidR="00377A9E" w14:paraId="1A2ADA2B" w14:textId="77777777" w:rsidTr="00194A28">
        <w:tc>
          <w:tcPr>
            <w:tcW w:w="1171" w:type="dxa"/>
            <w:tcPrChange w:id="471" w:author="Samuel Flegg" w:date="2025-01-28T11:07:00Z" w16du:dateUtc="2025-01-28T11:07:00Z">
              <w:tcPr>
                <w:tcW w:w="1171" w:type="dxa"/>
              </w:tcPr>
            </w:tcPrChange>
          </w:tcPr>
          <w:p w14:paraId="1598C3D9" w14:textId="77777777" w:rsidR="00377A9E" w:rsidRDefault="00377A9E" w:rsidP="00B44413">
            <w:r>
              <w:t>Test No.</w:t>
            </w:r>
          </w:p>
        </w:tc>
        <w:tc>
          <w:tcPr>
            <w:tcW w:w="1453" w:type="dxa"/>
            <w:tcPrChange w:id="472" w:author="Samuel Flegg" w:date="2025-01-28T11:07:00Z" w16du:dateUtc="2025-01-28T11:07:00Z">
              <w:tcPr>
                <w:tcW w:w="1453" w:type="dxa"/>
              </w:tcPr>
            </w:tcPrChange>
          </w:tcPr>
          <w:p w14:paraId="209E21BE" w14:textId="77777777" w:rsidR="00377A9E" w:rsidRDefault="00377A9E" w:rsidP="00B44413">
            <w:r>
              <w:t>What is being tested</w:t>
            </w:r>
          </w:p>
        </w:tc>
        <w:tc>
          <w:tcPr>
            <w:tcW w:w="1746" w:type="dxa"/>
            <w:tcPrChange w:id="473" w:author="Samuel Flegg" w:date="2025-01-28T11:07:00Z" w16du:dateUtc="2025-01-28T11:07:00Z">
              <w:tcPr>
                <w:tcW w:w="1746" w:type="dxa"/>
              </w:tcPr>
            </w:tcPrChange>
          </w:tcPr>
          <w:p w14:paraId="6D813B8E" w14:textId="77777777" w:rsidR="00377A9E" w:rsidRDefault="00377A9E" w:rsidP="00B44413">
            <w:r>
              <w:t>Description</w:t>
            </w:r>
          </w:p>
        </w:tc>
        <w:tc>
          <w:tcPr>
            <w:tcW w:w="1746" w:type="dxa"/>
            <w:tcPrChange w:id="474" w:author="Samuel Flegg" w:date="2025-01-28T11:07:00Z" w16du:dateUtc="2025-01-28T11:07:00Z">
              <w:tcPr>
                <w:tcW w:w="1746" w:type="dxa"/>
              </w:tcPr>
            </w:tcPrChange>
          </w:tcPr>
          <w:p w14:paraId="11D6A602" w14:textId="77777777" w:rsidR="00377A9E" w:rsidRDefault="00377A9E" w:rsidP="00B44413">
            <w:r>
              <w:t>Method</w:t>
            </w:r>
          </w:p>
        </w:tc>
        <w:tc>
          <w:tcPr>
            <w:tcW w:w="1553" w:type="dxa"/>
            <w:tcPrChange w:id="475" w:author="Samuel Flegg" w:date="2025-01-28T11:07:00Z" w16du:dateUtc="2025-01-28T11:07:00Z">
              <w:tcPr>
                <w:tcW w:w="1553" w:type="dxa"/>
              </w:tcPr>
            </w:tcPrChange>
          </w:tcPr>
          <w:p w14:paraId="72AB5219" w14:textId="77777777" w:rsidR="00377A9E" w:rsidRDefault="00377A9E" w:rsidP="00B44413">
            <w:r>
              <w:t>Expected Output</w:t>
            </w:r>
          </w:p>
        </w:tc>
        <w:tc>
          <w:tcPr>
            <w:tcW w:w="1347" w:type="dxa"/>
            <w:tcPrChange w:id="476" w:author="Samuel Flegg" w:date="2025-01-28T11:07:00Z" w16du:dateUtc="2025-01-28T11:07:00Z">
              <w:tcPr>
                <w:tcW w:w="1347" w:type="dxa"/>
              </w:tcPr>
            </w:tcPrChange>
          </w:tcPr>
          <w:p w14:paraId="31796BD7" w14:textId="77777777" w:rsidR="00377A9E" w:rsidRDefault="00377A9E" w:rsidP="00B44413">
            <w:r>
              <w:t>Pass/Fail</w:t>
            </w:r>
          </w:p>
        </w:tc>
      </w:tr>
      <w:tr w:rsidR="00377A9E" w:rsidDel="00194A28" w14:paraId="4C207A57" w14:textId="5150F511" w:rsidTr="00194A28">
        <w:trPr>
          <w:cantSplit/>
          <w:del w:id="477" w:author="Samuel Flegg" w:date="2025-01-28T11:11:00Z"/>
        </w:trPr>
        <w:tc>
          <w:tcPr>
            <w:tcW w:w="1171" w:type="dxa"/>
            <w:tcPrChange w:id="478" w:author="Samuel Flegg" w:date="2025-01-28T11:12:00Z" w16du:dateUtc="2025-01-28T11:12:00Z">
              <w:tcPr>
                <w:tcW w:w="1171" w:type="dxa"/>
              </w:tcPr>
            </w:tcPrChange>
          </w:tcPr>
          <w:p w14:paraId="79006CE6" w14:textId="442507DC" w:rsidR="00377A9E" w:rsidDel="00194A28" w:rsidRDefault="00377A9E" w:rsidP="00B44413">
            <w:pPr>
              <w:rPr>
                <w:del w:id="479" w:author="Samuel Flegg" w:date="2025-01-28T11:11:00Z" w16du:dateUtc="2025-01-28T11:11:00Z"/>
              </w:rPr>
            </w:pPr>
            <w:del w:id="480" w:author="Samuel Flegg" w:date="2025-01-28T11:11:00Z" w16du:dateUtc="2025-01-28T11:11:00Z">
              <w:r w:rsidDel="00194A28">
                <w:delText>1</w:delText>
              </w:r>
            </w:del>
          </w:p>
        </w:tc>
        <w:tc>
          <w:tcPr>
            <w:tcW w:w="1453" w:type="dxa"/>
            <w:tcPrChange w:id="481" w:author="Samuel Flegg" w:date="2025-01-28T11:12:00Z" w16du:dateUtc="2025-01-28T11:12:00Z">
              <w:tcPr>
                <w:tcW w:w="1453" w:type="dxa"/>
              </w:tcPr>
            </w:tcPrChange>
          </w:tcPr>
          <w:p w14:paraId="205EA61F" w14:textId="55803420" w:rsidR="00377A9E" w:rsidDel="00194A28" w:rsidRDefault="00377A9E" w:rsidP="00B44413">
            <w:pPr>
              <w:rPr>
                <w:del w:id="482" w:author="Samuel Flegg" w:date="2025-01-28T11:11:00Z" w16du:dateUtc="2025-01-28T11:11:00Z"/>
              </w:rPr>
            </w:pPr>
            <w:del w:id="483" w:author="Samuel Flegg" w:date="2025-01-28T11:11:00Z" w16du:dateUtc="2025-01-28T11:11:00Z">
              <w:r w:rsidDel="00194A28">
                <w:delText>3D cube algorithm</w:delText>
              </w:r>
            </w:del>
          </w:p>
        </w:tc>
        <w:tc>
          <w:tcPr>
            <w:tcW w:w="1746" w:type="dxa"/>
            <w:tcPrChange w:id="484" w:author="Samuel Flegg" w:date="2025-01-28T11:12:00Z" w16du:dateUtc="2025-01-28T11:12:00Z">
              <w:tcPr>
                <w:tcW w:w="1746" w:type="dxa"/>
              </w:tcPr>
            </w:tcPrChange>
          </w:tcPr>
          <w:p w14:paraId="6A17C2C2" w14:textId="2673A4FA" w:rsidR="00377A9E" w:rsidDel="00194A28" w:rsidRDefault="00377A9E" w:rsidP="00B44413">
            <w:pPr>
              <w:rPr>
                <w:del w:id="485" w:author="Samuel Flegg" w:date="2025-01-28T11:11:00Z" w16du:dateUtc="2025-01-28T11:11:00Z"/>
              </w:rPr>
            </w:pPr>
            <w:del w:id="486" w:author="Samuel Flegg" w:date="2025-01-28T11:11:00Z" w16du:dateUtc="2025-01-28T11:11:00Z">
              <w:r w:rsidDel="00194A28">
                <w:delText>There should be an image algorithm that either returns a pygame.Surface containing an image of the cube, or  display the cube to the screen.</w:delText>
              </w:r>
            </w:del>
          </w:p>
        </w:tc>
        <w:tc>
          <w:tcPr>
            <w:tcW w:w="1746" w:type="dxa"/>
            <w:tcPrChange w:id="487" w:author="Samuel Flegg" w:date="2025-01-28T11:12:00Z" w16du:dateUtc="2025-01-28T11:12:00Z">
              <w:tcPr>
                <w:tcW w:w="1746" w:type="dxa"/>
              </w:tcPr>
            </w:tcPrChange>
          </w:tcPr>
          <w:p w14:paraId="2C9781F7" w14:textId="56ACA3EB" w:rsidR="00377A9E" w:rsidDel="00194A28" w:rsidRDefault="00377A9E" w:rsidP="00B44413">
            <w:pPr>
              <w:rPr>
                <w:del w:id="488" w:author="Samuel Flegg" w:date="2025-01-28T11:11:00Z" w16du:dateUtc="2025-01-28T11:11:00Z"/>
              </w:rPr>
            </w:pPr>
            <w:del w:id="489" w:author="Samuel Flegg" w:date="2025-01-28T11:11:00Z" w16du:dateUtc="2025-01-28T11:11:00Z">
              <w:r w:rsidDel="00194A28">
                <w:delText>Blit the image returned by the function to the screen or call the function, inside the main game loop.</w:delText>
              </w:r>
            </w:del>
          </w:p>
          <w:p w14:paraId="4B61B360" w14:textId="38194703" w:rsidR="00377A9E" w:rsidDel="00194A28" w:rsidRDefault="00377A9E" w:rsidP="00B44413">
            <w:pPr>
              <w:rPr>
                <w:del w:id="490" w:author="Samuel Flegg" w:date="2025-01-28T11:11:00Z" w16du:dateUtc="2025-01-28T11:11:00Z"/>
              </w:rPr>
            </w:pPr>
          </w:p>
          <w:p w14:paraId="7E2B511F" w14:textId="15E17F06" w:rsidR="00377A9E" w:rsidDel="00194A28" w:rsidRDefault="00377A9E" w:rsidP="00B44413">
            <w:pPr>
              <w:rPr>
                <w:del w:id="491" w:author="Samuel Flegg" w:date="2025-01-28T11:11:00Z" w16du:dateUtc="2025-01-28T11:11:00Z"/>
              </w:rPr>
            </w:pPr>
            <w:del w:id="492" w:author="Samuel Flegg" w:date="2025-01-28T11:11:00Z" w16du:dateUtc="2025-01-28T11:11:00Z">
              <w:r w:rsidDel="00194A28">
                <w:delText>Repeat whilst making changes to used_cube.</w:delText>
              </w:r>
            </w:del>
          </w:p>
        </w:tc>
        <w:tc>
          <w:tcPr>
            <w:tcW w:w="1553" w:type="dxa"/>
            <w:tcPrChange w:id="493" w:author="Samuel Flegg" w:date="2025-01-28T11:12:00Z" w16du:dateUtc="2025-01-28T11:12:00Z">
              <w:tcPr>
                <w:tcW w:w="1553" w:type="dxa"/>
              </w:tcPr>
            </w:tcPrChange>
          </w:tcPr>
          <w:p w14:paraId="5ED41E00" w14:textId="60B886E1" w:rsidR="00377A9E" w:rsidDel="00194A28" w:rsidRDefault="00377A9E" w:rsidP="00B44413">
            <w:pPr>
              <w:rPr>
                <w:del w:id="494" w:author="Samuel Flegg" w:date="2025-01-28T11:11:00Z" w16du:dateUtc="2025-01-28T11:11:00Z"/>
              </w:rPr>
            </w:pPr>
            <w:del w:id="495" w:author="Samuel Flegg" w:date="2025-01-28T11:11:00Z" w16du:dateUtc="2025-01-28T11:11:00Z">
              <w:r w:rsidDel="00194A28">
                <w:delText>An image should be displayed and it should match used_cube.</w:delText>
              </w:r>
            </w:del>
          </w:p>
        </w:tc>
        <w:tc>
          <w:tcPr>
            <w:tcW w:w="1347" w:type="dxa"/>
            <w:tcPrChange w:id="496" w:author="Samuel Flegg" w:date="2025-01-28T11:12:00Z" w16du:dateUtc="2025-01-28T11:12:00Z">
              <w:tcPr>
                <w:tcW w:w="1347" w:type="dxa"/>
              </w:tcPr>
            </w:tcPrChange>
          </w:tcPr>
          <w:p w14:paraId="0A8FDD11" w14:textId="0BB8F30D" w:rsidR="00377A9E" w:rsidDel="00194A28" w:rsidRDefault="00377A9E" w:rsidP="00B44413">
            <w:pPr>
              <w:rPr>
                <w:del w:id="497" w:author="Samuel Flegg" w:date="2025-01-28T11:11:00Z" w16du:dateUtc="2025-01-28T11:11:00Z"/>
              </w:rPr>
            </w:pPr>
            <w:del w:id="498" w:author="Samuel Flegg" w:date="2025-01-28T11:11:00Z" w16du:dateUtc="2025-01-28T11:11:00Z">
              <w:r w:rsidDel="00194A28">
                <w:delText>Fail</w:delText>
              </w:r>
            </w:del>
          </w:p>
        </w:tc>
      </w:tr>
      <w:tr w:rsidR="00377A9E" w14:paraId="3DD3A198" w14:textId="77777777" w:rsidTr="00376C7D">
        <w:trPr>
          <w:cantSplit/>
        </w:trPr>
        <w:tc>
          <w:tcPr>
            <w:tcW w:w="1171" w:type="dxa"/>
            <w:tcPrChange w:id="499" w:author="Samuel Flegg" w:date="2025-01-28T11:07:00Z" w16du:dateUtc="2025-01-28T11:07:00Z">
              <w:tcPr>
                <w:tcW w:w="1171" w:type="dxa"/>
              </w:tcPr>
            </w:tcPrChange>
          </w:tcPr>
          <w:p w14:paraId="1502390B" w14:textId="77777777" w:rsidR="00377A9E" w:rsidRDefault="00377A9E" w:rsidP="00B44413">
            <w:r>
              <w:t>2</w:t>
            </w:r>
          </w:p>
        </w:tc>
        <w:tc>
          <w:tcPr>
            <w:tcW w:w="1453" w:type="dxa"/>
            <w:tcPrChange w:id="500" w:author="Samuel Flegg" w:date="2025-01-28T11:07:00Z" w16du:dateUtc="2025-01-28T11:07:00Z">
              <w:tcPr>
                <w:tcW w:w="1453" w:type="dxa"/>
              </w:tcPr>
            </w:tcPrChange>
          </w:tcPr>
          <w:p w14:paraId="115321E2" w14:textId="77777777" w:rsidR="00377A9E" w:rsidRDefault="00377A9E" w:rsidP="00B44413">
            <w:r>
              <w:t>Cube turn – vertical, left, up</w:t>
            </w:r>
          </w:p>
        </w:tc>
        <w:tc>
          <w:tcPr>
            <w:tcW w:w="1746" w:type="dxa"/>
            <w:tcPrChange w:id="501" w:author="Samuel Flegg" w:date="2025-01-28T11:07:00Z" w16du:dateUtc="2025-01-28T11:07:00Z">
              <w:tcPr>
                <w:tcW w:w="1746" w:type="dxa"/>
              </w:tcPr>
            </w:tcPrChange>
          </w:tcPr>
          <w:p w14:paraId="3D478822" w14:textId="77777777" w:rsidR="00377A9E" w:rsidRDefault="00377A9E" w:rsidP="00B44413">
            <w:r>
              <w:t>Executing the turns function with the correct parameters for the given turn should result in the leftmost column being rotated upwards.</w:t>
            </w:r>
          </w:p>
        </w:tc>
        <w:tc>
          <w:tcPr>
            <w:tcW w:w="1746" w:type="dxa"/>
            <w:vMerge w:val="restart"/>
            <w:tcPrChange w:id="502" w:author="Samuel Flegg" w:date="2025-01-28T11:07:00Z" w16du:dateUtc="2025-01-28T11:07:00Z">
              <w:tcPr>
                <w:tcW w:w="1746" w:type="dxa"/>
                <w:vMerge w:val="restart"/>
              </w:tcPr>
            </w:tcPrChange>
          </w:tcPr>
          <w:p w14:paraId="7C3E608E" w14:textId="77777777" w:rsidR="00377A9E" w:rsidRDefault="00377A9E" w:rsidP="00B44413">
            <w:r>
              <w:t>Execute the turns function with the parameters for the turn.</w:t>
            </w:r>
          </w:p>
          <w:p w14:paraId="000B307C" w14:textId="77777777" w:rsidR="00377A9E" w:rsidRDefault="00377A9E" w:rsidP="00B44413">
            <w:r>
              <w:t>Run the cube display, the display should show the new cube state. The same rotation should be done to a real Rubik’s cube.</w:t>
            </w:r>
          </w:p>
        </w:tc>
        <w:tc>
          <w:tcPr>
            <w:tcW w:w="1553" w:type="dxa"/>
            <w:vMerge w:val="restart"/>
            <w:tcPrChange w:id="503" w:author="Samuel Flegg" w:date="2025-01-28T11:07:00Z" w16du:dateUtc="2025-01-28T11:07:00Z">
              <w:tcPr>
                <w:tcW w:w="1553" w:type="dxa"/>
                <w:vMerge w:val="restart"/>
              </w:tcPr>
            </w:tcPrChange>
          </w:tcPr>
          <w:p w14:paraId="484FB321" w14:textId="77777777" w:rsidR="00377A9E" w:rsidRDefault="00377A9E" w:rsidP="00B44413">
            <w:r>
              <w:t>The image of both cubes should be exactly the same.</w:t>
            </w:r>
          </w:p>
        </w:tc>
        <w:tc>
          <w:tcPr>
            <w:tcW w:w="1347" w:type="dxa"/>
            <w:tcPrChange w:id="504" w:author="Samuel Flegg" w:date="2025-01-28T11:07:00Z" w16du:dateUtc="2025-01-28T11:07:00Z">
              <w:tcPr>
                <w:tcW w:w="1347" w:type="dxa"/>
              </w:tcPr>
            </w:tcPrChange>
          </w:tcPr>
          <w:p w14:paraId="3497C7AA" w14:textId="7F4964E5" w:rsidR="00377A9E" w:rsidRDefault="00377A9E" w:rsidP="00B44413">
            <w:r>
              <w:t>Pass</w:t>
            </w:r>
          </w:p>
        </w:tc>
      </w:tr>
      <w:tr w:rsidR="00377A9E" w14:paraId="48D14340" w14:textId="77777777" w:rsidTr="00194A28">
        <w:tc>
          <w:tcPr>
            <w:tcW w:w="1171" w:type="dxa"/>
            <w:tcPrChange w:id="505" w:author="Samuel Flegg" w:date="2025-01-28T11:07:00Z" w16du:dateUtc="2025-01-28T11:07:00Z">
              <w:tcPr>
                <w:tcW w:w="1171" w:type="dxa"/>
              </w:tcPr>
            </w:tcPrChange>
          </w:tcPr>
          <w:p w14:paraId="7AEB2014" w14:textId="77777777" w:rsidR="00377A9E" w:rsidRDefault="00377A9E" w:rsidP="00B44413">
            <w:r>
              <w:t>3</w:t>
            </w:r>
          </w:p>
        </w:tc>
        <w:tc>
          <w:tcPr>
            <w:tcW w:w="1453" w:type="dxa"/>
            <w:tcPrChange w:id="506" w:author="Samuel Flegg" w:date="2025-01-28T11:07:00Z" w16du:dateUtc="2025-01-28T11:07:00Z">
              <w:tcPr>
                <w:tcW w:w="1453" w:type="dxa"/>
              </w:tcPr>
            </w:tcPrChange>
          </w:tcPr>
          <w:p w14:paraId="293A93A2" w14:textId="77777777" w:rsidR="00377A9E" w:rsidRDefault="00377A9E" w:rsidP="00B44413">
            <w:r>
              <w:t>Cube turns – vertical, middle, up</w:t>
            </w:r>
          </w:p>
        </w:tc>
        <w:tc>
          <w:tcPr>
            <w:tcW w:w="1746" w:type="dxa"/>
            <w:tcPrChange w:id="507" w:author="Samuel Flegg" w:date="2025-01-28T11:07:00Z" w16du:dateUtc="2025-01-28T11:07:00Z">
              <w:tcPr>
                <w:tcW w:w="1746" w:type="dxa"/>
              </w:tcPr>
            </w:tcPrChange>
          </w:tcPr>
          <w:p w14:paraId="473E64C6" w14:textId="77777777" w:rsidR="00377A9E" w:rsidRDefault="00377A9E" w:rsidP="00B44413">
            <w:r>
              <w:t>Executing the turns function with the correct parameters for the given turn should result in the middle column being rotated upwards.</w:t>
            </w:r>
          </w:p>
        </w:tc>
        <w:tc>
          <w:tcPr>
            <w:tcW w:w="1746" w:type="dxa"/>
            <w:vMerge/>
            <w:tcPrChange w:id="508" w:author="Samuel Flegg" w:date="2025-01-28T11:07:00Z" w16du:dateUtc="2025-01-28T11:07:00Z">
              <w:tcPr>
                <w:tcW w:w="1746" w:type="dxa"/>
                <w:vMerge/>
              </w:tcPr>
            </w:tcPrChange>
          </w:tcPr>
          <w:p w14:paraId="3FACDF3D" w14:textId="77777777" w:rsidR="00377A9E" w:rsidRDefault="00377A9E" w:rsidP="00B44413"/>
        </w:tc>
        <w:tc>
          <w:tcPr>
            <w:tcW w:w="1553" w:type="dxa"/>
            <w:vMerge/>
            <w:tcPrChange w:id="509" w:author="Samuel Flegg" w:date="2025-01-28T11:07:00Z" w16du:dateUtc="2025-01-28T11:07:00Z">
              <w:tcPr>
                <w:tcW w:w="1553" w:type="dxa"/>
                <w:vMerge/>
              </w:tcPr>
            </w:tcPrChange>
          </w:tcPr>
          <w:p w14:paraId="65FD02CC" w14:textId="77777777" w:rsidR="00377A9E" w:rsidRDefault="00377A9E" w:rsidP="00B44413"/>
        </w:tc>
        <w:tc>
          <w:tcPr>
            <w:tcW w:w="1347" w:type="dxa"/>
            <w:tcPrChange w:id="510" w:author="Samuel Flegg" w:date="2025-01-28T11:07:00Z" w16du:dateUtc="2025-01-28T11:07:00Z">
              <w:tcPr>
                <w:tcW w:w="1347" w:type="dxa"/>
              </w:tcPr>
            </w:tcPrChange>
          </w:tcPr>
          <w:p w14:paraId="36612B92" w14:textId="6C6E3F4C" w:rsidR="00377A9E" w:rsidRDefault="00377A9E" w:rsidP="00B44413">
            <w:r>
              <w:t>Pass</w:t>
            </w:r>
          </w:p>
        </w:tc>
      </w:tr>
      <w:tr w:rsidR="00377A9E" w14:paraId="61739D7D" w14:textId="77777777" w:rsidTr="00194A28">
        <w:tc>
          <w:tcPr>
            <w:tcW w:w="1171" w:type="dxa"/>
            <w:tcPrChange w:id="511" w:author="Samuel Flegg" w:date="2025-01-28T11:07:00Z" w16du:dateUtc="2025-01-28T11:07:00Z">
              <w:tcPr>
                <w:tcW w:w="1171" w:type="dxa"/>
              </w:tcPr>
            </w:tcPrChange>
          </w:tcPr>
          <w:p w14:paraId="1F0DC578" w14:textId="77777777" w:rsidR="00377A9E" w:rsidRDefault="00377A9E" w:rsidP="00B44413">
            <w:r>
              <w:t>4</w:t>
            </w:r>
          </w:p>
        </w:tc>
        <w:tc>
          <w:tcPr>
            <w:tcW w:w="1453" w:type="dxa"/>
            <w:tcPrChange w:id="512" w:author="Samuel Flegg" w:date="2025-01-28T11:07:00Z" w16du:dateUtc="2025-01-28T11:07:00Z">
              <w:tcPr>
                <w:tcW w:w="1453" w:type="dxa"/>
              </w:tcPr>
            </w:tcPrChange>
          </w:tcPr>
          <w:p w14:paraId="6E5D508D" w14:textId="77777777" w:rsidR="00377A9E" w:rsidRDefault="00377A9E" w:rsidP="00B44413">
            <w:r>
              <w:t>Cube turns – vertical, right, up</w:t>
            </w:r>
          </w:p>
        </w:tc>
        <w:tc>
          <w:tcPr>
            <w:tcW w:w="1746" w:type="dxa"/>
            <w:tcPrChange w:id="513" w:author="Samuel Flegg" w:date="2025-01-28T11:07:00Z" w16du:dateUtc="2025-01-28T11:07:00Z">
              <w:tcPr>
                <w:tcW w:w="1746" w:type="dxa"/>
              </w:tcPr>
            </w:tcPrChange>
          </w:tcPr>
          <w:p w14:paraId="0CE827C3" w14:textId="77777777" w:rsidR="00377A9E" w:rsidRDefault="00377A9E" w:rsidP="00B44413">
            <w:r>
              <w:t xml:space="preserve">Executing the turns function with the correct parameters for the given turn should result in the rightmost column being </w:t>
            </w:r>
            <w:r>
              <w:lastRenderedPageBreak/>
              <w:t>rotated upwards.</w:t>
            </w:r>
          </w:p>
        </w:tc>
        <w:tc>
          <w:tcPr>
            <w:tcW w:w="1746" w:type="dxa"/>
            <w:vMerge/>
            <w:tcPrChange w:id="514" w:author="Samuel Flegg" w:date="2025-01-28T11:07:00Z" w16du:dateUtc="2025-01-28T11:07:00Z">
              <w:tcPr>
                <w:tcW w:w="1746" w:type="dxa"/>
                <w:vMerge/>
              </w:tcPr>
            </w:tcPrChange>
          </w:tcPr>
          <w:p w14:paraId="414A251A" w14:textId="77777777" w:rsidR="00377A9E" w:rsidRDefault="00377A9E" w:rsidP="00B44413"/>
        </w:tc>
        <w:tc>
          <w:tcPr>
            <w:tcW w:w="1553" w:type="dxa"/>
            <w:vMerge/>
            <w:tcPrChange w:id="515" w:author="Samuel Flegg" w:date="2025-01-28T11:07:00Z" w16du:dateUtc="2025-01-28T11:07:00Z">
              <w:tcPr>
                <w:tcW w:w="1553" w:type="dxa"/>
                <w:vMerge/>
              </w:tcPr>
            </w:tcPrChange>
          </w:tcPr>
          <w:p w14:paraId="547E384D" w14:textId="77777777" w:rsidR="00377A9E" w:rsidRDefault="00377A9E" w:rsidP="00B44413"/>
        </w:tc>
        <w:tc>
          <w:tcPr>
            <w:tcW w:w="1347" w:type="dxa"/>
            <w:tcPrChange w:id="516" w:author="Samuel Flegg" w:date="2025-01-28T11:07:00Z" w16du:dateUtc="2025-01-28T11:07:00Z">
              <w:tcPr>
                <w:tcW w:w="1347" w:type="dxa"/>
              </w:tcPr>
            </w:tcPrChange>
          </w:tcPr>
          <w:p w14:paraId="0942C45B" w14:textId="67B6315D" w:rsidR="00377A9E" w:rsidRDefault="00377A9E" w:rsidP="00B44413">
            <w:r>
              <w:t>Pass</w:t>
            </w:r>
          </w:p>
        </w:tc>
      </w:tr>
      <w:tr w:rsidR="00377A9E" w14:paraId="6428B756" w14:textId="77777777" w:rsidTr="00194A28">
        <w:tc>
          <w:tcPr>
            <w:tcW w:w="1171" w:type="dxa"/>
            <w:tcPrChange w:id="517" w:author="Samuel Flegg" w:date="2025-01-28T11:07:00Z" w16du:dateUtc="2025-01-28T11:07:00Z">
              <w:tcPr>
                <w:tcW w:w="1171" w:type="dxa"/>
              </w:tcPr>
            </w:tcPrChange>
          </w:tcPr>
          <w:p w14:paraId="2B6DBAB9" w14:textId="6AAE8701" w:rsidR="00377A9E" w:rsidRDefault="00377A9E" w:rsidP="00B44413">
            <w:r>
              <w:t>5</w:t>
            </w:r>
          </w:p>
        </w:tc>
        <w:tc>
          <w:tcPr>
            <w:tcW w:w="1453" w:type="dxa"/>
            <w:tcPrChange w:id="518" w:author="Samuel Flegg" w:date="2025-01-28T11:07:00Z" w16du:dateUtc="2025-01-28T11:07:00Z">
              <w:tcPr>
                <w:tcW w:w="1453" w:type="dxa"/>
              </w:tcPr>
            </w:tcPrChange>
          </w:tcPr>
          <w:p w14:paraId="2BA11DC8" w14:textId="77777777" w:rsidR="00377A9E" w:rsidRDefault="00377A9E" w:rsidP="00B44413">
            <w:r>
              <w:t>Cube turns – vertical, left, down</w:t>
            </w:r>
          </w:p>
        </w:tc>
        <w:tc>
          <w:tcPr>
            <w:tcW w:w="1746" w:type="dxa"/>
            <w:tcPrChange w:id="519" w:author="Samuel Flegg" w:date="2025-01-28T11:07:00Z" w16du:dateUtc="2025-01-28T11:07:00Z">
              <w:tcPr>
                <w:tcW w:w="1746" w:type="dxa"/>
              </w:tcPr>
            </w:tcPrChange>
          </w:tcPr>
          <w:p w14:paraId="5F003B93" w14:textId="77777777" w:rsidR="00377A9E" w:rsidRDefault="00377A9E" w:rsidP="00B44413">
            <w:r>
              <w:t>Executing the turns function with the correct parameters for the given turn should result in the leftmost column being rotated downwards.</w:t>
            </w:r>
          </w:p>
        </w:tc>
        <w:tc>
          <w:tcPr>
            <w:tcW w:w="1746" w:type="dxa"/>
            <w:vMerge/>
            <w:tcPrChange w:id="520" w:author="Samuel Flegg" w:date="2025-01-28T11:07:00Z" w16du:dateUtc="2025-01-28T11:07:00Z">
              <w:tcPr>
                <w:tcW w:w="1746" w:type="dxa"/>
                <w:vMerge/>
              </w:tcPr>
            </w:tcPrChange>
          </w:tcPr>
          <w:p w14:paraId="26FA5FE7" w14:textId="77777777" w:rsidR="00377A9E" w:rsidRDefault="00377A9E" w:rsidP="00B44413"/>
        </w:tc>
        <w:tc>
          <w:tcPr>
            <w:tcW w:w="1553" w:type="dxa"/>
            <w:vMerge/>
            <w:tcPrChange w:id="521" w:author="Samuel Flegg" w:date="2025-01-28T11:07:00Z" w16du:dateUtc="2025-01-28T11:07:00Z">
              <w:tcPr>
                <w:tcW w:w="1553" w:type="dxa"/>
                <w:vMerge/>
              </w:tcPr>
            </w:tcPrChange>
          </w:tcPr>
          <w:p w14:paraId="6E3DF12A" w14:textId="77777777" w:rsidR="00377A9E" w:rsidRDefault="00377A9E" w:rsidP="00B44413"/>
        </w:tc>
        <w:tc>
          <w:tcPr>
            <w:tcW w:w="1347" w:type="dxa"/>
            <w:tcPrChange w:id="522" w:author="Samuel Flegg" w:date="2025-01-28T11:07:00Z" w16du:dateUtc="2025-01-28T11:07:00Z">
              <w:tcPr>
                <w:tcW w:w="1347" w:type="dxa"/>
              </w:tcPr>
            </w:tcPrChange>
          </w:tcPr>
          <w:p w14:paraId="5959C6B3" w14:textId="44D398F0" w:rsidR="00377A9E" w:rsidRDefault="00377A9E" w:rsidP="00B44413">
            <w:r>
              <w:t>Pass</w:t>
            </w:r>
          </w:p>
        </w:tc>
      </w:tr>
      <w:tr w:rsidR="00377A9E" w14:paraId="6F9A7C49" w14:textId="77777777" w:rsidTr="00194A28">
        <w:tc>
          <w:tcPr>
            <w:tcW w:w="1171" w:type="dxa"/>
            <w:tcPrChange w:id="523" w:author="Samuel Flegg" w:date="2025-01-28T11:07:00Z" w16du:dateUtc="2025-01-28T11:07:00Z">
              <w:tcPr>
                <w:tcW w:w="1171" w:type="dxa"/>
              </w:tcPr>
            </w:tcPrChange>
          </w:tcPr>
          <w:p w14:paraId="090E572E" w14:textId="77777777" w:rsidR="00377A9E" w:rsidRDefault="00377A9E" w:rsidP="00B44413">
            <w:r>
              <w:t>6</w:t>
            </w:r>
          </w:p>
        </w:tc>
        <w:tc>
          <w:tcPr>
            <w:tcW w:w="1453" w:type="dxa"/>
            <w:tcPrChange w:id="524" w:author="Samuel Flegg" w:date="2025-01-28T11:07:00Z" w16du:dateUtc="2025-01-28T11:07:00Z">
              <w:tcPr>
                <w:tcW w:w="1453" w:type="dxa"/>
              </w:tcPr>
            </w:tcPrChange>
          </w:tcPr>
          <w:p w14:paraId="063339A2" w14:textId="77777777" w:rsidR="00377A9E" w:rsidRDefault="00377A9E" w:rsidP="00B44413">
            <w:r>
              <w:t>Cube turns – vertical, middle, down</w:t>
            </w:r>
          </w:p>
        </w:tc>
        <w:tc>
          <w:tcPr>
            <w:tcW w:w="1746" w:type="dxa"/>
            <w:tcPrChange w:id="525" w:author="Samuel Flegg" w:date="2025-01-28T11:07:00Z" w16du:dateUtc="2025-01-28T11:07:00Z">
              <w:tcPr>
                <w:tcW w:w="1746" w:type="dxa"/>
              </w:tcPr>
            </w:tcPrChange>
          </w:tcPr>
          <w:p w14:paraId="7636BEFC" w14:textId="77777777" w:rsidR="00377A9E" w:rsidRDefault="00377A9E" w:rsidP="00B44413">
            <w:r>
              <w:t>Executing the turns function with the correct parameters for the given turn should result in the middle column being rotated downwards.</w:t>
            </w:r>
          </w:p>
        </w:tc>
        <w:tc>
          <w:tcPr>
            <w:tcW w:w="1746" w:type="dxa"/>
            <w:vMerge/>
            <w:tcPrChange w:id="526" w:author="Samuel Flegg" w:date="2025-01-28T11:07:00Z" w16du:dateUtc="2025-01-28T11:07:00Z">
              <w:tcPr>
                <w:tcW w:w="1746" w:type="dxa"/>
                <w:vMerge/>
              </w:tcPr>
            </w:tcPrChange>
          </w:tcPr>
          <w:p w14:paraId="2D49C029" w14:textId="77777777" w:rsidR="00377A9E" w:rsidRDefault="00377A9E" w:rsidP="00B44413"/>
        </w:tc>
        <w:tc>
          <w:tcPr>
            <w:tcW w:w="1553" w:type="dxa"/>
            <w:vMerge/>
            <w:tcPrChange w:id="527" w:author="Samuel Flegg" w:date="2025-01-28T11:07:00Z" w16du:dateUtc="2025-01-28T11:07:00Z">
              <w:tcPr>
                <w:tcW w:w="1553" w:type="dxa"/>
                <w:vMerge/>
              </w:tcPr>
            </w:tcPrChange>
          </w:tcPr>
          <w:p w14:paraId="015DAD0E" w14:textId="77777777" w:rsidR="00377A9E" w:rsidRDefault="00377A9E" w:rsidP="00B44413"/>
        </w:tc>
        <w:tc>
          <w:tcPr>
            <w:tcW w:w="1347" w:type="dxa"/>
            <w:tcPrChange w:id="528" w:author="Samuel Flegg" w:date="2025-01-28T11:07:00Z" w16du:dateUtc="2025-01-28T11:07:00Z">
              <w:tcPr>
                <w:tcW w:w="1347" w:type="dxa"/>
              </w:tcPr>
            </w:tcPrChange>
          </w:tcPr>
          <w:p w14:paraId="01C4A27E" w14:textId="6CCCDDA8" w:rsidR="00377A9E" w:rsidRDefault="00377A9E" w:rsidP="00B44413">
            <w:r>
              <w:t>Pass</w:t>
            </w:r>
          </w:p>
        </w:tc>
      </w:tr>
      <w:tr w:rsidR="00377A9E" w14:paraId="757FF624" w14:textId="77777777" w:rsidTr="00194A28">
        <w:trPr>
          <w:cantSplit/>
          <w:trPrChange w:id="529" w:author="Samuel Flegg" w:date="2025-01-28T11:07:00Z" w16du:dateUtc="2025-01-28T11:07:00Z">
            <w:trPr>
              <w:cantSplit/>
            </w:trPr>
          </w:trPrChange>
        </w:trPr>
        <w:tc>
          <w:tcPr>
            <w:tcW w:w="1171" w:type="dxa"/>
            <w:tcPrChange w:id="530" w:author="Samuel Flegg" w:date="2025-01-28T11:07:00Z" w16du:dateUtc="2025-01-28T11:07:00Z">
              <w:tcPr>
                <w:tcW w:w="1171" w:type="dxa"/>
              </w:tcPr>
            </w:tcPrChange>
          </w:tcPr>
          <w:p w14:paraId="149EF0EC" w14:textId="77777777" w:rsidR="00377A9E" w:rsidRDefault="00377A9E" w:rsidP="00B44413">
            <w:r>
              <w:t>7</w:t>
            </w:r>
          </w:p>
        </w:tc>
        <w:tc>
          <w:tcPr>
            <w:tcW w:w="1453" w:type="dxa"/>
            <w:tcPrChange w:id="531" w:author="Samuel Flegg" w:date="2025-01-28T11:07:00Z" w16du:dateUtc="2025-01-28T11:07:00Z">
              <w:tcPr>
                <w:tcW w:w="1453" w:type="dxa"/>
              </w:tcPr>
            </w:tcPrChange>
          </w:tcPr>
          <w:p w14:paraId="308D445C" w14:textId="77777777" w:rsidR="00377A9E" w:rsidRDefault="00377A9E" w:rsidP="00B44413">
            <w:r>
              <w:t>Cube turns – vertical, right, down</w:t>
            </w:r>
          </w:p>
        </w:tc>
        <w:tc>
          <w:tcPr>
            <w:tcW w:w="1746" w:type="dxa"/>
            <w:tcPrChange w:id="532" w:author="Samuel Flegg" w:date="2025-01-28T11:07:00Z" w16du:dateUtc="2025-01-28T11:07:00Z">
              <w:tcPr>
                <w:tcW w:w="1746" w:type="dxa"/>
              </w:tcPr>
            </w:tcPrChange>
          </w:tcPr>
          <w:p w14:paraId="368440DC" w14:textId="77777777" w:rsidR="00377A9E" w:rsidRDefault="00377A9E" w:rsidP="00B44413">
            <w:r>
              <w:t>Executing the turns function with the correct parameters for the given turn should result in the rightmost column being rotated downwards.</w:t>
            </w:r>
          </w:p>
        </w:tc>
        <w:tc>
          <w:tcPr>
            <w:tcW w:w="1746" w:type="dxa"/>
            <w:vMerge/>
            <w:tcPrChange w:id="533" w:author="Samuel Flegg" w:date="2025-01-28T11:07:00Z" w16du:dateUtc="2025-01-28T11:07:00Z">
              <w:tcPr>
                <w:tcW w:w="1746" w:type="dxa"/>
                <w:vMerge/>
              </w:tcPr>
            </w:tcPrChange>
          </w:tcPr>
          <w:p w14:paraId="0AB8FDAF" w14:textId="77777777" w:rsidR="00377A9E" w:rsidRDefault="00377A9E" w:rsidP="00B44413"/>
        </w:tc>
        <w:tc>
          <w:tcPr>
            <w:tcW w:w="1553" w:type="dxa"/>
            <w:vMerge/>
            <w:tcPrChange w:id="534" w:author="Samuel Flegg" w:date="2025-01-28T11:07:00Z" w16du:dateUtc="2025-01-28T11:07:00Z">
              <w:tcPr>
                <w:tcW w:w="1553" w:type="dxa"/>
                <w:vMerge/>
              </w:tcPr>
            </w:tcPrChange>
          </w:tcPr>
          <w:p w14:paraId="75E8DA2B" w14:textId="77777777" w:rsidR="00377A9E" w:rsidRDefault="00377A9E" w:rsidP="00B44413"/>
        </w:tc>
        <w:tc>
          <w:tcPr>
            <w:tcW w:w="1347" w:type="dxa"/>
            <w:tcPrChange w:id="535" w:author="Samuel Flegg" w:date="2025-01-28T11:07:00Z" w16du:dateUtc="2025-01-28T11:07:00Z">
              <w:tcPr>
                <w:tcW w:w="1347" w:type="dxa"/>
              </w:tcPr>
            </w:tcPrChange>
          </w:tcPr>
          <w:p w14:paraId="01069B49" w14:textId="6F2FBBB2" w:rsidR="00377A9E" w:rsidRDefault="00377A9E" w:rsidP="00B44413">
            <w:r>
              <w:t>Pass</w:t>
            </w:r>
          </w:p>
        </w:tc>
      </w:tr>
      <w:tr w:rsidR="00377A9E" w14:paraId="2E026BB0" w14:textId="77777777" w:rsidTr="00194A28">
        <w:trPr>
          <w:cantSplit/>
          <w:trPrChange w:id="536" w:author="Samuel Flegg" w:date="2025-01-28T11:07:00Z" w16du:dateUtc="2025-01-28T11:07:00Z">
            <w:trPr>
              <w:cantSplit/>
            </w:trPr>
          </w:trPrChange>
        </w:trPr>
        <w:tc>
          <w:tcPr>
            <w:tcW w:w="1171" w:type="dxa"/>
            <w:tcPrChange w:id="537" w:author="Samuel Flegg" w:date="2025-01-28T11:07:00Z" w16du:dateUtc="2025-01-28T11:07:00Z">
              <w:tcPr>
                <w:tcW w:w="1171" w:type="dxa"/>
              </w:tcPr>
            </w:tcPrChange>
          </w:tcPr>
          <w:p w14:paraId="4912ACE1" w14:textId="77777777" w:rsidR="00377A9E" w:rsidRDefault="00377A9E" w:rsidP="00B44413">
            <w:r>
              <w:t>8</w:t>
            </w:r>
          </w:p>
        </w:tc>
        <w:tc>
          <w:tcPr>
            <w:tcW w:w="1453" w:type="dxa"/>
            <w:tcPrChange w:id="538" w:author="Samuel Flegg" w:date="2025-01-28T11:07:00Z" w16du:dateUtc="2025-01-28T11:07:00Z">
              <w:tcPr>
                <w:tcW w:w="1453" w:type="dxa"/>
              </w:tcPr>
            </w:tcPrChange>
          </w:tcPr>
          <w:p w14:paraId="6C7F0508" w14:textId="77777777" w:rsidR="00377A9E" w:rsidRDefault="00377A9E" w:rsidP="00B44413">
            <w:r>
              <w:t>Cube turns – horizontal, top, right</w:t>
            </w:r>
          </w:p>
        </w:tc>
        <w:tc>
          <w:tcPr>
            <w:tcW w:w="1746" w:type="dxa"/>
            <w:tcPrChange w:id="539" w:author="Samuel Flegg" w:date="2025-01-28T11:07:00Z" w16du:dateUtc="2025-01-28T11:07:00Z">
              <w:tcPr>
                <w:tcW w:w="1746" w:type="dxa"/>
              </w:tcPr>
            </w:tcPrChange>
          </w:tcPr>
          <w:p w14:paraId="5FF1072E" w14:textId="77777777" w:rsidR="00377A9E" w:rsidRDefault="00377A9E" w:rsidP="00B44413">
            <w:r>
              <w:t>Executing the turns function with the correct parameters for the given turn should result in the upper row being rotated right.</w:t>
            </w:r>
          </w:p>
        </w:tc>
        <w:tc>
          <w:tcPr>
            <w:tcW w:w="1746" w:type="dxa"/>
            <w:vMerge/>
            <w:tcPrChange w:id="540" w:author="Samuel Flegg" w:date="2025-01-28T11:07:00Z" w16du:dateUtc="2025-01-28T11:07:00Z">
              <w:tcPr>
                <w:tcW w:w="1746" w:type="dxa"/>
                <w:vMerge/>
              </w:tcPr>
            </w:tcPrChange>
          </w:tcPr>
          <w:p w14:paraId="3CAD528B" w14:textId="77777777" w:rsidR="00377A9E" w:rsidRDefault="00377A9E" w:rsidP="00B44413"/>
        </w:tc>
        <w:tc>
          <w:tcPr>
            <w:tcW w:w="1553" w:type="dxa"/>
            <w:vMerge/>
            <w:tcPrChange w:id="541" w:author="Samuel Flegg" w:date="2025-01-28T11:07:00Z" w16du:dateUtc="2025-01-28T11:07:00Z">
              <w:tcPr>
                <w:tcW w:w="1553" w:type="dxa"/>
                <w:vMerge/>
              </w:tcPr>
            </w:tcPrChange>
          </w:tcPr>
          <w:p w14:paraId="60446860" w14:textId="77777777" w:rsidR="00377A9E" w:rsidRDefault="00377A9E" w:rsidP="00B44413"/>
        </w:tc>
        <w:tc>
          <w:tcPr>
            <w:tcW w:w="1347" w:type="dxa"/>
            <w:tcPrChange w:id="542" w:author="Samuel Flegg" w:date="2025-01-28T11:07:00Z" w16du:dateUtc="2025-01-28T11:07:00Z">
              <w:tcPr>
                <w:tcW w:w="1347" w:type="dxa"/>
              </w:tcPr>
            </w:tcPrChange>
          </w:tcPr>
          <w:p w14:paraId="3B650876" w14:textId="2E179B0A" w:rsidR="00377A9E" w:rsidRDefault="00377A9E" w:rsidP="00B44413">
            <w:r>
              <w:t>Pass</w:t>
            </w:r>
          </w:p>
        </w:tc>
      </w:tr>
      <w:tr w:rsidR="00377A9E" w14:paraId="13510569" w14:textId="77777777" w:rsidTr="00194A28">
        <w:trPr>
          <w:cantSplit/>
          <w:trPrChange w:id="543" w:author="Samuel Flegg" w:date="2025-01-28T11:07:00Z" w16du:dateUtc="2025-01-28T11:07:00Z">
            <w:trPr>
              <w:cantSplit/>
            </w:trPr>
          </w:trPrChange>
        </w:trPr>
        <w:tc>
          <w:tcPr>
            <w:tcW w:w="1171" w:type="dxa"/>
            <w:tcPrChange w:id="544" w:author="Samuel Flegg" w:date="2025-01-28T11:07:00Z" w16du:dateUtc="2025-01-28T11:07:00Z">
              <w:tcPr>
                <w:tcW w:w="1171" w:type="dxa"/>
              </w:tcPr>
            </w:tcPrChange>
          </w:tcPr>
          <w:p w14:paraId="2DEA0A18" w14:textId="77777777" w:rsidR="00377A9E" w:rsidRDefault="00377A9E" w:rsidP="00B44413">
            <w:r>
              <w:t>9</w:t>
            </w:r>
          </w:p>
        </w:tc>
        <w:tc>
          <w:tcPr>
            <w:tcW w:w="1453" w:type="dxa"/>
            <w:tcPrChange w:id="545" w:author="Samuel Flegg" w:date="2025-01-28T11:07:00Z" w16du:dateUtc="2025-01-28T11:07:00Z">
              <w:tcPr>
                <w:tcW w:w="1453" w:type="dxa"/>
              </w:tcPr>
            </w:tcPrChange>
          </w:tcPr>
          <w:p w14:paraId="0691F551" w14:textId="77777777" w:rsidR="00377A9E" w:rsidRDefault="00377A9E" w:rsidP="00B44413">
            <w:r>
              <w:t>Cube turns – horizontal, middle, right</w:t>
            </w:r>
          </w:p>
        </w:tc>
        <w:tc>
          <w:tcPr>
            <w:tcW w:w="1746" w:type="dxa"/>
            <w:tcPrChange w:id="546" w:author="Samuel Flegg" w:date="2025-01-28T11:07:00Z" w16du:dateUtc="2025-01-28T11:07:00Z">
              <w:tcPr>
                <w:tcW w:w="1746" w:type="dxa"/>
              </w:tcPr>
            </w:tcPrChange>
          </w:tcPr>
          <w:p w14:paraId="287CD98D" w14:textId="77777777" w:rsidR="00377A9E" w:rsidRDefault="00377A9E" w:rsidP="00B44413">
            <w:r>
              <w:t>Executing the turns function with the correct parameters for the given turn should result in the middle row being rotated right.</w:t>
            </w:r>
          </w:p>
        </w:tc>
        <w:tc>
          <w:tcPr>
            <w:tcW w:w="1746" w:type="dxa"/>
            <w:vMerge/>
            <w:tcPrChange w:id="547" w:author="Samuel Flegg" w:date="2025-01-28T11:07:00Z" w16du:dateUtc="2025-01-28T11:07:00Z">
              <w:tcPr>
                <w:tcW w:w="1746" w:type="dxa"/>
                <w:vMerge/>
              </w:tcPr>
            </w:tcPrChange>
          </w:tcPr>
          <w:p w14:paraId="58B2C7BE" w14:textId="77777777" w:rsidR="00377A9E" w:rsidRDefault="00377A9E" w:rsidP="00B44413"/>
        </w:tc>
        <w:tc>
          <w:tcPr>
            <w:tcW w:w="1553" w:type="dxa"/>
            <w:vMerge/>
            <w:tcPrChange w:id="548" w:author="Samuel Flegg" w:date="2025-01-28T11:07:00Z" w16du:dateUtc="2025-01-28T11:07:00Z">
              <w:tcPr>
                <w:tcW w:w="1553" w:type="dxa"/>
                <w:vMerge/>
              </w:tcPr>
            </w:tcPrChange>
          </w:tcPr>
          <w:p w14:paraId="5DA5B5D7" w14:textId="77777777" w:rsidR="00377A9E" w:rsidRDefault="00377A9E" w:rsidP="00B44413"/>
        </w:tc>
        <w:tc>
          <w:tcPr>
            <w:tcW w:w="1347" w:type="dxa"/>
            <w:tcPrChange w:id="549" w:author="Samuel Flegg" w:date="2025-01-28T11:07:00Z" w16du:dateUtc="2025-01-28T11:07:00Z">
              <w:tcPr>
                <w:tcW w:w="1347" w:type="dxa"/>
              </w:tcPr>
            </w:tcPrChange>
          </w:tcPr>
          <w:p w14:paraId="393DCF93" w14:textId="57AA969B" w:rsidR="00377A9E" w:rsidRDefault="00377A9E" w:rsidP="00B44413">
            <w:r>
              <w:t>Pass</w:t>
            </w:r>
          </w:p>
        </w:tc>
      </w:tr>
      <w:tr w:rsidR="00377A9E" w14:paraId="73B639B7" w14:textId="77777777" w:rsidTr="00194A28">
        <w:trPr>
          <w:cantSplit/>
          <w:trPrChange w:id="550" w:author="Samuel Flegg" w:date="2025-01-28T11:07:00Z" w16du:dateUtc="2025-01-28T11:07:00Z">
            <w:trPr>
              <w:cantSplit/>
            </w:trPr>
          </w:trPrChange>
        </w:trPr>
        <w:tc>
          <w:tcPr>
            <w:tcW w:w="1171" w:type="dxa"/>
            <w:tcPrChange w:id="551" w:author="Samuel Flegg" w:date="2025-01-28T11:07:00Z" w16du:dateUtc="2025-01-28T11:07:00Z">
              <w:tcPr>
                <w:tcW w:w="1171" w:type="dxa"/>
              </w:tcPr>
            </w:tcPrChange>
          </w:tcPr>
          <w:p w14:paraId="264939CE" w14:textId="77777777" w:rsidR="00377A9E" w:rsidRDefault="00377A9E" w:rsidP="00B44413">
            <w:r>
              <w:lastRenderedPageBreak/>
              <w:t>10</w:t>
            </w:r>
          </w:p>
        </w:tc>
        <w:tc>
          <w:tcPr>
            <w:tcW w:w="1453" w:type="dxa"/>
            <w:tcPrChange w:id="552" w:author="Samuel Flegg" w:date="2025-01-28T11:07:00Z" w16du:dateUtc="2025-01-28T11:07:00Z">
              <w:tcPr>
                <w:tcW w:w="1453" w:type="dxa"/>
              </w:tcPr>
            </w:tcPrChange>
          </w:tcPr>
          <w:p w14:paraId="623B5133" w14:textId="77777777" w:rsidR="00377A9E" w:rsidRDefault="00377A9E" w:rsidP="00B44413">
            <w:r>
              <w:t>Cube turns – horizontal, bottom, right</w:t>
            </w:r>
          </w:p>
        </w:tc>
        <w:tc>
          <w:tcPr>
            <w:tcW w:w="1746" w:type="dxa"/>
            <w:tcPrChange w:id="553" w:author="Samuel Flegg" w:date="2025-01-28T11:07:00Z" w16du:dateUtc="2025-01-28T11:07:00Z">
              <w:tcPr>
                <w:tcW w:w="1746" w:type="dxa"/>
              </w:tcPr>
            </w:tcPrChange>
          </w:tcPr>
          <w:p w14:paraId="18A708AB" w14:textId="77777777" w:rsidR="00377A9E" w:rsidRDefault="00377A9E" w:rsidP="00B44413">
            <w:r>
              <w:t>Executing the turns function with the correct parameters for the given turn should result in the lower row being rotated right.</w:t>
            </w:r>
          </w:p>
        </w:tc>
        <w:tc>
          <w:tcPr>
            <w:tcW w:w="1746" w:type="dxa"/>
            <w:vMerge/>
            <w:tcPrChange w:id="554" w:author="Samuel Flegg" w:date="2025-01-28T11:07:00Z" w16du:dateUtc="2025-01-28T11:07:00Z">
              <w:tcPr>
                <w:tcW w:w="1746" w:type="dxa"/>
                <w:vMerge/>
              </w:tcPr>
            </w:tcPrChange>
          </w:tcPr>
          <w:p w14:paraId="5B043441" w14:textId="77777777" w:rsidR="00377A9E" w:rsidRDefault="00377A9E" w:rsidP="00B44413"/>
        </w:tc>
        <w:tc>
          <w:tcPr>
            <w:tcW w:w="1553" w:type="dxa"/>
            <w:vMerge/>
            <w:tcPrChange w:id="555" w:author="Samuel Flegg" w:date="2025-01-28T11:07:00Z" w16du:dateUtc="2025-01-28T11:07:00Z">
              <w:tcPr>
                <w:tcW w:w="1553" w:type="dxa"/>
                <w:vMerge/>
              </w:tcPr>
            </w:tcPrChange>
          </w:tcPr>
          <w:p w14:paraId="4B557AED" w14:textId="77777777" w:rsidR="00377A9E" w:rsidRDefault="00377A9E" w:rsidP="00B44413"/>
        </w:tc>
        <w:tc>
          <w:tcPr>
            <w:tcW w:w="1347" w:type="dxa"/>
            <w:tcPrChange w:id="556" w:author="Samuel Flegg" w:date="2025-01-28T11:07:00Z" w16du:dateUtc="2025-01-28T11:07:00Z">
              <w:tcPr>
                <w:tcW w:w="1347" w:type="dxa"/>
              </w:tcPr>
            </w:tcPrChange>
          </w:tcPr>
          <w:p w14:paraId="2959C3B8" w14:textId="0D77F7EA" w:rsidR="00377A9E" w:rsidRDefault="00377A9E" w:rsidP="00B44413">
            <w:r>
              <w:t>Pass</w:t>
            </w:r>
          </w:p>
        </w:tc>
      </w:tr>
      <w:tr w:rsidR="00377A9E" w14:paraId="3E8827E5" w14:textId="77777777" w:rsidTr="00194A28">
        <w:trPr>
          <w:cantSplit/>
          <w:trPrChange w:id="557" w:author="Samuel Flegg" w:date="2025-01-28T11:07:00Z" w16du:dateUtc="2025-01-28T11:07:00Z">
            <w:trPr>
              <w:cantSplit/>
            </w:trPr>
          </w:trPrChange>
        </w:trPr>
        <w:tc>
          <w:tcPr>
            <w:tcW w:w="1171" w:type="dxa"/>
            <w:tcPrChange w:id="558" w:author="Samuel Flegg" w:date="2025-01-28T11:07:00Z" w16du:dateUtc="2025-01-28T11:07:00Z">
              <w:tcPr>
                <w:tcW w:w="1171" w:type="dxa"/>
              </w:tcPr>
            </w:tcPrChange>
          </w:tcPr>
          <w:p w14:paraId="30D11373" w14:textId="77777777" w:rsidR="00377A9E" w:rsidRDefault="00377A9E" w:rsidP="00B44413">
            <w:r>
              <w:t>11</w:t>
            </w:r>
          </w:p>
        </w:tc>
        <w:tc>
          <w:tcPr>
            <w:tcW w:w="1453" w:type="dxa"/>
            <w:tcPrChange w:id="559" w:author="Samuel Flegg" w:date="2025-01-28T11:07:00Z" w16du:dateUtc="2025-01-28T11:07:00Z">
              <w:tcPr>
                <w:tcW w:w="1453" w:type="dxa"/>
              </w:tcPr>
            </w:tcPrChange>
          </w:tcPr>
          <w:p w14:paraId="5FE3E0E4" w14:textId="77777777" w:rsidR="00377A9E" w:rsidRDefault="00377A9E" w:rsidP="00B44413">
            <w:r>
              <w:t>Cube turns – horizontal, top, left</w:t>
            </w:r>
          </w:p>
        </w:tc>
        <w:tc>
          <w:tcPr>
            <w:tcW w:w="1746" w:type="dxa"/>
            <w:tcPrChange w:id="560" w:author="Samuel Flegg" w:date="2025-01-28T11:07:00Z" w16du:dateUtc="2025-01-28T11:07:00Z">
              <w:tcPr>
                <w:tcW w:w="1746" w:type="dxa"/>
              </w:tcPr>
            </w:tcPrChange>
          </w:tcPr>
          <w:p w14:paraId="44377AEC" w14:textId="77777777" w:rsidR="00377A9E" w:rsidRDefault="00377A9E" w:rsidP="00B44413">
            <w:r>
              <w:t>Executing the turns function with the correct parameters for the given turn should result in the upper row being rotated left.</w:t>
            </w:r>
          </w:p>
        </w:tc>
        <w:tc>
          <w:tcPr>
            <w:tcW w:w="1746" w:type="dxa"/>
            <w:vMerge/>
            <w:tcPrChange w:id="561" w:author="Samuel Flegg" w:date="2025-01-28T11:07:00Z" w16du:dateUtc="2025-01-28T11:07:00Z">
              <w:tcPr>
                <w:tcW w:w="1746" w:type="dxa"/>
                <w:vMerge/>
              </w:tcPr>
            </w:tcPrChange>
          </w:tcPr>
          <w:p w14:paraId="1F737F63" w14:textId="77777777" w:rsidR="00377A9E" w:rsidRDefault="00377A9E" w:rsidP="00B44413"/>
        </w:tc>
        <w:tc>
          <w:tcPr>
            <w:tcW w:w="1553" w:type="dxa"/>
            <w:vMerge/>
            <w:tcPrChange w:id="562" w:author="Samuel Flegg" w:date="2025-01-28T11:07:00Z" w16du:dateUtc="2025-01-28T11:07:00Z">
              <w:tcPr>
                <w:tcW w:w="1553" w:type="dxa"/>
                <w:vMerge/>
              </w:tcPr>
            </w:tcPrChange>
          </w:tcPr>
          <w:p w14:paraId="2CEAAFAA" w14:textId="77777777" w:rsidR="00377A9E" w:rsidRDefault="00377A9E" w:rsidP="00B44413"/>
        </w:tc>
        <w:tc>
          <w:tcPr>
            <w:tcW w:w="1347" w:type="dxa"/>
            <w:tcPrChange w:id="563" w:author="Samuel Flegg" w:date="2025-01-28T11:07:00Z" w16du:dateUtc="2025-01-28T11:07:00Z">
              <w:tcPr>
                <w:tcW w:w="1347" w:type="dxa"/>
              </w:tcPr>
            </w:tcPrChange>
          </w:tcPr>
          <w:p w14:paraId="4261D729" w14:textId="683A7523" w:rsidR="00377A9E" w:rsidRDefault="00377A9E" w:rsidP="00B44413">
            <w:r>
              <w:t>Fail</w:t>
            </w:r>
          </w:p>
        </w:tc>
      </w:tr>
      <w:tr w:rsidR="00377A9E" w14:paraId="5F9DF84B" w14:textId="77777777" w:rsidTr="00194A28">
        <w:trPr>
          <w:cantSplit/>
          <w:trPrChange w:id="564" w:author="Samuel Flegg" w:date="2025-01-28T11:07:00Z" w16du:dateUtc="2025-01-28T11:07:00Z">
            <w:trPr>
              <w:cantSplit/>
            </w:trPr>
          </w:trPrChange>
        </w:trPr>
        <w:tc>
          <w:tcPr>
            <w:tcW w:w="1171" w:type="dxa"/>
            <w:tcPrChange w:id="565" w:author="Samuel Flegg" w:date="2025-01-28T11:07:00Z" w16du:dateUtc="2025-01-28T11:07:00Z">
              <w:tcPr>
                <w:tcW w:w="1171" w:type="dxa"/>
              </w:tcPr>
            </w:tcPrChange>
          </w:tcPr>
          <w:p w14:paraId="086F5A88" w14:textId="77777777" w:rsidR="00377A9E" w:rsidRDefault="00377A9E" w:rsidP="00B44413">
            <w:r>
              <w:t>12</w:t>
            </w:r>
          </w:p>
        </w:tc>
        <w:tc>
          <w:tcPr>
            <w:tcW w:w="1453" w:type="dxa"/>
            <w:tcPrChange w:id="566" w:author="Samuel Flegg" w:date="2025-01-28T11:07:00Z" w16du:dateUtc="2025-01-28T11:07:00Z">
              <w:tcPr>
                <w:tcW w:w="1453" w:type="dxa"/>
              </w:tcPr>
            </w:tcPrChange>
          </w:tcPr>
          <w:p w14:paraId="32F0BAD2" w14:textId="77777777" w:rsidR="00377A9E" w:rsidRDefault="00377A9E" w:rsidP="00B44413">
            <w:r>
              <w:t>Cube turns – horizontal, middle, left</w:t>
            </w:r>
          </w:p>
        </w:tc>
        <w:tc>
          <w:tcPr>
            <w:tcW w:w="1746" w:type="dxa"/>
            <w:tcPrChange w:id="567" w:author="Samuel Flegg" w:date="2025-01-28T11:07:00Z" w16du:dateUtc="2025-01-28T11:07:00Z">
              <w:tcPr>
                <w:tcW w:w="1746" w:type="dxa"/>
              </w:tcPr>
            </w:tcPrChange>
          </w:tcPr>
          <w:p w14:paraId="583BD298" w14:textId="77777777" w:rsidR="00377A9E" w:rsidRDefault="00377A9E" w:rsidP="00B44413">
            <w:r>
              <w:t>Executing the turns function with the correct parameters for the given turn should result in the middle row being rotated left.</w:t>
            </w:r>
          </w:p>
        </w:tc>
        <w:tc>
          <w:tcPr>
            <w:tcW w:w="1746" w:type="dxa"/>
            <w:vMerge/>
            <w:tcPrChange w:id="568" w:author="Samuel Flegg" w:date="2025-01-28T11:07:00Z" w16du:dateUtc="2025-01-28T11:07:00Z">
              <w:tcPr>
                <w:tcW w:w="1746" w:type="dxa"/>
                <w:vMerge/>
              </w:tcPr>
            </w:tcPrChange>
          </w:tcPr>
          <w:p w14:paraId="0A0AF5ED" w14:textId="77777777" w:rsidR="00377A9E" w:rsidRDefault="00377A9E" w:rsidP="00B44413"/>
        </w:tc>
        <w:tc>
          <w:tcPr>
            <w:tcW w:w="1553" w:type="dxa"/>
            <w:vMerge/>
            <w:tcPrChange w:id="569" w:author="Samuel Flegg" w:date="2025-01-28T11:07:00Z" w16du:dateUtc="2025-01-28T11:07:00Z">
              <w:tcPr>
                <w:tcW w:w="1553" w:type="dxa"/>
                <w:vMerge/>
              </w:tcPr>
            </w:tcPrChange>
          </w:tcPr>
          <w:p w14:paraId="61893D5E" w14:textId="77777777" w:rsidR="00377A9E" w:rsidRDefault="00377A9E" w:rsidP="00B44413"/>
        </w:tc>
        <w:tc>
          <w:tcPr>
            <w:tcW w:w="1347" w:type="dxa"/>
            <w:tcPrChange w:id="570" w:author="Samuel Flegg" w:date="2025-01-28T11:07:00Z" w16du:dateUtc="2025-01-28T11:07:00Z">
              <w:tcPr>
                <w:tcW w:w="1347" w:type="dxa"/>
              </w:tcPr>
            </w:tcPrChange>
          </w:tcPr>
          <w:p w14:paraId="690428CC" w14:textId="58B6983D" w:rsidR="00377A9E" w:rsidRDefault="00377A9E" w:rsidP="00B44413">
            <w:r>
              <w:t>Fail</w:t>
            </w:r>
          </w:p>
        </w:tc>
      </w:tr>
      <w:tr w:rsidR="00377A9E" w14:paraId="563A5AE1" w14:textId="77777777" w:rsidTr="00194A28">
        <w:trPr>
          <w:cantSplit/>
          <w:trPrChange w:id="571" w:author="Samuel Flegg" w:date="2025-01-28T11:07:00Z" w16du:dateUtc="2025-01-28T11:07:00Z">
            <w:trPr>
              <w:cantSplit/>
            </w:trPr>
          </w:trPrChange>
        </w:trPr>
        <w:tc>
          <w:tcPr>
            <w:tcW w:w="1171" w:type="dxa"/>
            <w:tcPrChange w:id="572" w:author="Samuel Flegg" w:date="2025-01-28T11:07:00Z" w16du:dateUtc="2025-01-28T11:07:00Z">
              <w:tcPr>
                <w:tcW w:w="1171" w:type="dxa"/>
              </w:tcPr>
            </w:tcPrChange>
          </w:tcPr>
          <w:p w14:paraId="4A4B3B73" w14:textId="77777777" w:rsidR="00377A9E" w:rsidRDefault="00377A9E" w:rsidP="00B44413">
            <w:r>
              <w:t>13</w:t>
            </w:r>
          </w:p>
        </w:tc>
        <w:tc>
          <w:tcPr>
            <w:tcW w:w="1453" w:type="dxa"/>
            <w:tcPrChange w:id="573" w:author="Samuel Flegg" w:date="2025-01-28T11:07:00Z" w16du:dateUtc="2025-01-28T11:07:00Z">
              <w:tcPr>
                <w:tcW w:w="1453" w:type="dxa"/>
              </w:tcPr>
            </w:tcPrChange>
          </w:tcPr>
          <w:p w14:paraId="43347B53" w14:textId="77777777" w:rsidR="00377A9E" w:rsidRDefault="00377A9E" w:rsidP="00B44413">
            <w:r>
              <w:t>Cube turns – horizontal, bottom, left</w:t>
            </w:r>
          </w:p>
        </w:tc>
        <w:tc>
          <w:tcPr>
            <w:tcW w:w="1746" w:type="dxa"/>
            <w:tcPrChange w:id="574" w:author="Samuel Flegg" w:date="2025-01-28T11:07:00Z" w16du:dateUtc="2025-01-28T11:07:00Z">
              <w:tcPr>
                <w:tcW w:w="1746" w:type="dxa"/>
              </w:tcPr>
            </w:tcPrChange>
          </w:tcPr>
          <w:p w14:paraId="4F6C031B" w14:textId="77777777" w:rsidR="00377A9E" w:rsidRDefault="00377A9E" w:rsidP="00B44413">
            <w:r>
              <w:t>Executing the turns function with the correct parameters for the given turn should result in the lower row being rotated left.</w:t>
            </w:r>
          </w:p>
        </w:tc>
        <w:tc>
          <w:tcPr>
            <w:tcW w:w="1746" w:type="dxa"/>
            <w:vMerge/>
            <w:tcPrChange w:id="575" w:author="Samuel Flegg" w:date="2025-01-28T11:07:00Z" w16du:dateUtc="2025-01-28T11:07:00Z">
              <w:tcPr>
                <w:tcW w:w="1746" w:type="dxa"/>
                <w:vMerge/>
              </w:tcPr>
            </w:tcPrChange>
          </w:tcPr>
          <w:p w14:paraId="7DC0087C" w14:textId="77777777" w:rsidR="00377A9E" w:rsidRDefault="00377A9E" w:rsidP="00B44413"/>
        </w:tc>
        <w:tc>
          <w:tcPr>
            <w:tcW w:w="1553" w:type="dxa"/>
            <w:vMerge/>
            <w:tcPrChange w:id="576" w:author="Samuel Flegg" w:date="2025-01-28T11:07:00Z" w16du:dateUtc="2025-01-28T11:07:00Z">
              <w:tcPr>
                <w:tcW w:w="1553" w:type="dxa"/>
                <w:vMerge/>
              </w:tcPr>
            </w:tcPrChange>
          </w:tcPr>
          <w:p w14:paraId="4B12698B" w14:textId="77777777" w:rsidR="00377A9E" w:rsidRDefault="00377A9E" w:rsidP="00B44413"/>
        </w:tc>
        <w:tc>
          <w:tcPr>
            <w:tcW w:w="1347" w:type="dxa"/>
            <w:tcPrChange w:id="577" w:author="Samuel Flegg" w:date="2025-01-28T11:07:00Z" w16du:dateUtc="2025-01-28T11:07:00Z">
              <w:tcPr>
                <w:tcW w:w="1347" w:type="dxa"/>
              </w:tcPr>
            </w:tcPrChange>
          </w:tcPr>
          <w:p w14:paraId="1C67D3F0" w14:textId="4959F652" w:rsidR="00377A9E" w:rsidRDefault="00377A9E" w:rsidP="00B44413">
            <w:r>
              <w:t>Fail</w:t>
            </w:r>
          </w:p>
        </w:tc>
      </w:tr>
      <w:tr w:rsidR="00377A9E" w:rsidDel="00194A28" w14:paraId="68013FD2" w14:textId="7FB47A7C" w:rsidTr="00194A28">
        <w:trPr>
          <w:cantSplit/>
          <w:del w:id="578" w:author="Samuel Flegg" w:date="2025-01-28T11:10:00Z"/>
          <w:trPrChange w:id="579" w:author="Samuel Flegg" w:date="2025-01-28T11:07:00Z" w16du:dateUtc="2025-01-28T11:07:00Z">
            <w:trPr>
              <w:cantSplit/>
            </w:trPr>
          </w:trPrChange>
        </w:trPr>
        <w:tc>
          <w:tcPr>
            <w:tcW w:w="1171" w:type="dxa"/>
            <w:tcPrChange w:id="580" w:author="Samuel Flegg" w:date="2025-01-28T11:07:00Z" w16du:dateUtc="2025-01-28T11:07:00Z">
              <w:tcPr>
                <w:tcW w:w="1171" w:type="dxa"/>
              </w:tcPr>
            </w:tcPrChange>
          </w:tcPr>
          <w:p w14:paraId="17BD4886" w14:textId="3CB28F77" w:rsidR="00377A9E" w:rsidDel="00194A28" w:rsidRDefault="00377A9E" w:rsidP="00B44413">
            <w:pPr>
              <w:rPr>
                <w:del w:id="581" w:author="Samuel Flegg" w:date="2025-01-28T11:10:00Z" w16du:dateUtc="2025-01-28T11:10:00Z"/>
              </w:rPr>
            </w:pPr>
            <w:del w:id="582" w:author="Samuel Flegg" w:date="2025-01-28T11:10:00Z" w16du:dateUtc="2025-01-28T11:10:00Z">
              <w:r w:rsidDel="00194A28">
                <w:delText>14</w:delText>
              </w:r>
            </w:del>
          </w:p>
        </w:tc>
        <w:tc>
          <w:tcPr>
            <w:tcW w:w="1453" w:type="dxa"/>
            <w:tcPrChange w:id="583" w:author="Samuel Flegg" w:date="2025-01-28T11:07:00Z" w16du:dateUtc="2025-01-28T11:07:00Z">
              <w:tcPr>
                <w:tcW w:w="1453" w:type="dxa"/>
              </w:tcPr>
            </w:tcPrChange>
          </w:tcPr>
          <w:p w14:paraId="53940DE7" w14:textId="2E9E4D9A" w:rsidR="00377A9E" w:rsidDel="00194A28" w:rsidRDefault="00377A9E" w:rsidP="00B44413">
            <w:pPr>
              <w:rPr>
                <w:del w:id="584" w:author="Samuel Flegg" w:date="2025-01-28T11:10:00Z" w16du:dateUtc="2025-01-28T11:10:00Z"/>
              </w:rPr>
            </w:pPr>
            <w:del w:id="585" w:author="Samuel Flegg" w:date="2025-01-28T11:10:00Z" w16du:dateUtc="2025-01-28T11:10:00Z">
              <w:r w:rsidDel="00194A28">
                <w:delText>Scramble</w:delText>
              </w:r>
            </w:del>
          </w:p>
        </w:tc>
        <w:tc>
          <w:tcPr>
            <w:tcW w:w="1746" w:type="dxa"/>
            <w:tcPrChange w:id="586" w:author="Samuel Flegg" w:date="2025-01-28T11:07:00Z" w16du:dateUtc="2025-01-28T11:07:00Z">
              <w:tcPr>
                <w:tcW w:w="1746" w:type="dxa"/>
              </w:tcPr>
            </w:tcPrChange>
          </w:tcPr>
          <w:p w14:paraId="71E62CDC" w14:textId="37392DD3" w:rsidR="00377A9E" w:rsidDel="00194A28" w:rsidRDefault="00377A9E" w:rsidP="00B44413">
            <w:pPr>
              <w:rPr>
                <w:del w:id="587" w:author="Samuel Flegg" w:date="2025-01-28T11:10:00Z" w16du:dateUtc="2025-01-28T11:10:00Z"/>
              </w:rPr>
            </w:pPr>
            <w:del w:id="588" w:author="Samuel Flegg" w:date="2025-01-28T11:10:00Z" w16du:dateUtc="2025-01-28T11:10:00Z">
              <w:r w:rsidDel="00194A28">
                <w:delText>The scramble function should randomly position the individual squares whilst still ensuring that the cube is solvable.</w:delText>
              </w:r>
            </w:del>
          </w:p>
        </w:tc>
        <w:tc>
          <w:tcPr>
            <w:tcW w:w="1746" w:type="dxa"/>
            <w:tcPrChange w:id="589" w:author="Samuel Flegg" w:date="2025-01-28T11:07:00Z" w16du:dateUtc="2025-01-28T11:07:00Z">
              <w:tcPr>
                <w:tcW w:w="1746" w:type="dxa"/>
              </w:tcPr>
            </w:tcPrChange>
          </w:tcPr>
          <w:p w14:paraId="2653DAE0" w14:textId="36A81DCE" w:rsidR="00377A9E" w:rsidDel="00194A28" w:rsidRDefault="00377A9E" w:rsidP="00B44413">
            <w:pPr>
              <w:rPr>
                <w:del w:id="590" w:author="Samuel Flegg" w:date="2025-01-28T11:10:00Z" w16du:dateUtc="2025-01-28T11:10:00Z"/>
              </w:rPr>
            </w:pPr>
            <w:del w:id="591" w:author="Samuel Flegg" w:date="2025-01-28T11:10:00Z" w16du:dateUtc="2025-01-28T11:10:00Z">
              <w:r w:rsidDel="00194A28">
                <w:delText>Add a delay between each move in the scramble function. Run the scramble function and follow along with a real Rubik’s cube.</w:delText>
              </w:r>
            </w:del>
          </w:p>
        </w:tc>
        <w:tc>
          <w:tcPr>
            <w:tcW w:w="1553" w:type="dxa"/>
            <w:tcPrChange w:id="592" w:author="Samuel Flegg" w:date="2025-01-28T11:07:00Z" w16du:dateUtc="2025-01-28T11:07:00Z">
              <w:tcPr>
                <w:tcW w:w="1553" w:type="dxa"/>
              </w:tcPr>
            </w:tcPrChange>
          </w:tcPr>
          <w:p w14:paraId="7A008D07" w14:textId="1E25A509" w:rsidR="00377A9E" w:rsidDel="00194A28" w:rsidRDefault="00377A9E" w:rsidP="00B44413">
            <w:pPr>
              <w:rPr>
                <w:del w:id="593" w:author="Samuel Flegg" w:date="2025-01-28T11:10:00Z" w16du:dateUtc="2025-01-28T11:10:00Z"/>
              </w:rPr>
            </w:pPr>
            <w:del w:id="594" w:author="Samuel Flegg" w:date="2025-01-28T11:10:00Z" w16du:dateUtc="2025-01-28T11:10:00Z">
              <w:r w:rsidDel="00194A28">
                <w:delText>Each move done by the scrambler should be possible on the real Rubik’s cube.</w:delText>
              </w:r>
            </w:del>
          </w:p>
        </w:tc>
        <w:tc>
          <w:tcPr>
            <w:tcW w:w="1347" w:type="dxa"/>
            <w:tcPrChange w:id="595" w:author="Samuel Flegg" w:date="2025-01-28T11:07:00Z" w16du:dateUtc="2025-01-28T11:07:00Z">
              <w:tcPr>
                <w:tcW w:w="1347" w:type="dxa"/>
              </w:tcPr>
            </w:tcPrChange>
          </w:tcPr>
          <w:p w14:paraId="022F3497" w14:textId="19201AE5" w:rsidR="00377A9E" w:rsidDel="00194A28" w:rsidRDefault="00377A9E" w:rsidP="00B44413">
            <w:pPr>
              <w:rPr>
                <w:del w:id="596" w:author="Samuel Flegg" w:date="2025-01-28T11:10:00Z" w16du:dateUtc="2025-01-28T11:10:00Z"/>
              </w:rPr>
            </w:pPr>
            <w:del w:id="597" w:author="Samuel Flegg" w:date="2025-01-28T11:10:00Z" w16du:dateUtc="2025-01-28T11:10:00Z">
              <w:r w:rsidDel="00194A28">
                <w:delText>Fail</w:delText>
              </w:r>
            </w:del>
          </w:p>
        </w:tc>
      </w:tr>
      <w:tr w:rsidR="00377A9E" w:rsidDel="00194A28" w14:paraId="2EADCFF8" w14:textId="1C4D6AAC" w:rsidTr="00194A28">
        <w:trPr>
          <w:cantSplit/>
          <w:del w:id="598" w:author="Samuel Flegg" w:date="2025-01-28T11:10:00Z"/>
          <w:trPrChange w:id="599" w:author="Samuel Flegg" w:date="2025-01-28T11:07:00Z" w16du:dateUtc="2025-01-28T11:07:00Z">
            <w:trPr>
              <w:cantSplit/>
            </w:trPr>
          </w:trPrChange>
        </w:trPr>
        <w:tc>
          <w:tcPr>
            <w:tcW w:w="1171" w:type="dxa"/>
            <w:tcPrChange w:id="600" w:author="Samuel Flegg" w:date="2025-01-28T11:07:00Z" w16du:dateUtc="2025-01-28T11:07:00Z">
              <w:tcPr>
                <w:tcW w:w="1171" w:type="dxa"/>
              </w:tcPr>
            </w:tcPrChange>
          </w:tcPr>
          <w:p w14:paraId="12FA59A0" w14:textId="424D7F9B" w:rsidR="00377A9E" w:rsidDel="00194A28" w:rsidRDefault="00377A9E" w:rsidP="00B44413">
            <w:pPr>
              <w:rPr>
                <w:del w:id="601" w:author="Samuel Flegg" w:date="2025-01-28T11:10:00Z" w16du:dateUtc="2025-01-28T11:10:00Z"/>
              </w:rPr>
            </w:pPr>
            <w:del w:id="602" w:author="Samuel Flegg" w:date="2025-01-28T11:10:00Z" w16du:dateUtc="2025-01-28T11:10:00Z">
              <w:r w:rsidDel="00194A28">
                <w:lastRenderedPageBreak/>
                <w:delText>15</w:delText>
              </w:r>
            </w:del>
          </w:p>
        </w:tc>
        <w:tc>
          <w:tcPr>
            <w:tcW w:w="1453" w:type="dxa"/>
            <w:tcPrChange w:id="603" w:author="Samuel Flegg" w:date="2025-01-28T11:07:00Z" w16du:dateUtc="2025-01-28T11:07:00Z">
              <w:tcPr>
                <w:tcW w:w="1453" w:type="dxa"/>
              </w:tcPr>
            </w:tcPrChange>
          </w:tcPr>
          <w:p w14:paraId="294CFCAF" w14:textId="58E6DCCB" w:rsidR="00377A9E" w:rsidDel="00194A28" w:rsidRDefault="00377A9E" w:rsidP="00B44413">
            <w:pPr>
              <w:rPr>
                <w:del w:id="604" w:author="Samuel Flegg" w:date="2025-01-28T11:10:00Z" w16du:dateUtc="2025-01-28T11:10:00Z"/>
              </w:rPr>
            </w:pPr>
            <w:del w:id="605" w:author="Samuel Flegg" w:date="2025-01-28T11:10:00Z" w16du:dateUtc="2025-01-28T11:10:00Z">
              <w:r w:rsidDel="00194A28">
                <w:delText>Solver - solving</w:delText>
              </w:r>
            </w:del>
          </w:p>
        </w:tc>
        <w:tc>
          <w:tcPr>
            <w:tcW w:w="1746" w:type="dxa"/>
            <w:tcPrChange w:id="606" w:author="Samuel Flegg" w:date="2025-01-28T11:07:00Z" w16du:dateUtc="2025-01-28T11:07:00Z">
              <w:tcPr>
                <w:tcW w:w="1746" w:type="dxa"/>
              </w:tcPr>
            </w:tcPrChange>
          </w:tcPr>
          <w:p w14:paraId="098689D6" w14:textId="4B2F11FA" w:rsidR="00377A9E" w:rsidDel="00194A28" w:rsidRDefault="00377A9E" w:rsidP="00B44413">
            <w:pPr>
              <w:rPr>
                <w:del w:id="607" w:author="Samuel Flegg" w:date="2025-01-28T11:10:00Z" w16du:dateUtc="2025-01-28T11:10:00Z"/>
              </w:rPr>
            </w:pPr>
            <w:del w:id="608" w:author="Samuel Flegg" w:date="2025-01-28T11:10:00Z" w16du:dateUtc="2025-01-28T11:10:00Z">
              <w:r w:rsidDel="00194A28">
                <w:delText>The solve function should solve the cube, showing the user each step, ensuring that each move is possible and not simply changing the used_cube to fit as needed.</w:delText>
              </w:r>
            </w:del>
          </w:p>
        </w:tc>
        <w:tc>
          <w:tcPr>
            <w:tcW w:w="1746" w:type="dxa"/>
            <w:tcPrChange w:id="609" w:author="Samuel Flegg" w:date="2025-01-28T11:07:00Z" w16du:dateUtc="2025-01-28T11:07:00Z">
              <w:tcPr>
                <w:tcW w:w="1746" w:type="dxa"/>
              </w:tcPr>
            </w:tcPrChange>
          </w:tcPr>
          <w:p w14:paraId="09629C6E" w14:textId="6D5550F7" w:rsidR="00377A9E" w:rsidDel="00194A28" w:rsidRDefault="00377A9E" w:rsidP="00B44413">
            <w:pPr>
              <w:rPr>
                <w:del w:id="610" w:author="Samuel Flegg" w:date="2025-01-28T11:10:00Z" w16du:dateUtc="2025-01-28T11:10:00Z"/>
              </w:rPr>
            </w:pPr>
            <w:del w:id="611" w:author="Samuel Flegg" w:date="2025-01-28T11:10:00Z" w16du:dateUtc="2025-01-28T11:10:00Z">
              <w:r w:rsidDel="00194A28">
                <w:delText>Manually scramble the cube, doing each move to a real Rubik’s cube as well. Run the solver and follow the moves on the Real Rubik’s cube.</w:delText>
              </w:r>
            </w:del>
          </w:p>
        </w:tc>
        <w:tc>
          <w:tcPr>
            <w:tcW w:w="1553" w:type="dxa"/>
            <w:tcPrChange w:id="612" w:author="Samuel Flegg" w:date="2025-01-28T11:07:00Z" w16du:dateUtc="2025-01-28T11:07:00Z">
              <w:tcPr>
                <w:tcW w:w="1553" w:type="dxa"/>
              </w:tcPr>
            </w:tcPrChange>
          </w:tcPr>
          <w:p w14:paraId="2717D897" w14:textId="6BCE35AC" w:rsidR="00377A9E" w:rsidDel="00194A28" w:rsidRDefault="00377A9E" w:rsidP="00B44413">
            <w:pPr>
              <w:rPr>
                <w:del w:id="613" w:author="Samuel Flegg" w:date="2025-01-28T11:10:00Z" w16du:dateUtc="2025-01-28T11:10:00Z"/>
              </w:rPr>
            </w:pPr>
            <w:del w:id="614" w:author="Samuel Flegg" w:date="2025-01-28T11:10:00Z" w16du:dateUtc="2025-01-28T11:10:00Z">
              <w:r w:rsidDel="00194A28">
                <w:delText>Each move done by the solver should be possible on the real Rubik’s cue and at the end the cube should be solved.</w:delText>
              </w:r>
            </w:del>
          </w:p>
        </w:tc>
        <w:tc>
          <w:tcPr>
            <w:tcW w:w="1347" w:type="dxa"/>
            <w:tcPrChange w:id="615" w:author="Samuel Flegg" w:date="2025-01-28T11:07:00Z" w16du:dateUtc="2025-01-28T11:07:00Z">
              <w:tcPr>
                <w:tcW w:w="1347" w:type="dxa"/>
              </w:tcPr>
            </w:tcPrChange>
          </w:tcPr>
          <w:p w14:paraId="58DCEE46" w14:textId="22E3E824" w:rsidR="00377A9E" w:rsidDel="00194A28" w:rsidRDefault="00377A9E" w:rsidP="00B44413">
            <w:pPr>
              <w:rPr>
                <w:del w:id="616" w:author="Samuel Flegg" w:date="2025-01-28T11:10:00Z" w16du:dateUtc="2025-01-28T11:10:00Z"/>
              </w:rPr>
            </w:pPr>
            <w:del w:id="617" w:author="Samuel Flegg" w:date="2025-01-28T11:10:00Z" w16du:dateUtc="2025-01-28T11:10:00Z">
              <w:r w:rsidDel="00194A28">
                <w:delText>Fail</w:delText>
              </w:r>
            </w:del>
          </w:p>
        </w:tc>
      </w:tr>
      <w:tr w:rsidR="00377A9E" w:rsidDel="00194A28" w14:paraId="0E3EA060" w14:textId="6F151C45" w:rsidTr="00194A28">
        <w:trPr>
          <w:cantSplit/>
          <w:del w:id="618" w:author="Samuel Flegg" w:date="2025-01-28T11:10:00Z"/>
          <w:trPrChange w:id="619" w:author="Samuel Flegg" w:date="2025-01-28T11:07:00Z" w16du:dateUtc="2025-01-28T11:07:00Z">
            <w:trPr>
              <w:cantSplit/>
            </w:trPr>
          </w:trPrChange>
        </w:trPr>
        <w:tc>
          <w:tcPr>
            <w:tcW w:w="1171" w:type="dxa"/>
            <w:tcPrChange w:id="620" w:author="Samuel Flegg" w:date="2025-01-28T11:07:00Z" w16du:dateUtc="2025-01-28T11:07:00Z">
              <w:tcPr>
                <w:tcW w:w="1171" w:type="dxa"/>
              </w:tcPr>
            </w:tcPrChange>
          </w:tcPr>
          <w:p w14:paraId="5D101D15" w14:textId="516759BF" w:rsidR="00377A9E" w:rsidDel="00194A28" w:rsidRDefault="00377A9E" w:rsidP="00B44413">
            <w:pPr>
              <w:rPr>
                <w:del w:id="621" w:author="Samuel Flegg" w:date="2025-01-28T11:10:00Z" w16du:dateUtc="2025-01-28T11:10:00Z"/>
              </w:rPr>
            </w:pPr>
            <w:del w:id="622" w:author="Samuel Flegg" w:date="2025-01-28T11:10:00Z" w16du:dateUtc="2025-01-28T11:10:00Z">
              <w:r w:rsidDel="00194A28">
                <w:delText>1</w:delText>
              </w:r>
              <w:r w:rsidR="008F53E5" w:rsidDel="00194A28">
                <w:delText>6</w:delText>
              </w:r>
            </w:del>
          </w:p>
        </w:tc>
        <w:tc>
          <w:tcPr>
            <w:tcW w:w="1453" w:type="dxa"/>
            <w:tcPrChange w:id="623" w:author="Samuel Flegg" w:date="2025-01-28T11:07:00Z" w16du:dateUtc="2025-01-28T11:07:00Z">
              <w:tcPr>
                <w:tcW w:w="1453" w:type="dxa"/>
              </w:tcPr>
            </w:tcPrChange>
          </w:tcPr>
          <w:p w14:paraId="4E388D1D" w14:textId="4057E8D6" w:rsidR="00377A9E" w:rsidDel="00194A28" w:rsidRDefault="00377A9E" w:rsidP="00B44413">
            <w:pPr>
              <w:rPr>
                <w:del w:id="624" w:author="Samuel Flegg" w:date="2025-01-28T11:10:00Z" w16du:dateUtc="2025-01-28T11:10:00Z"/>
              </w:rPr>
            </w:pPr>
            <w:del w:id="625" w:author="Samuel Flegg" w:date="2025-01-28T11:10:00Z" w16du:dateUtc="2025-01-28T11:10:00Z">
              <w:r w:rsidDel="00194A28">
                <w:delText>Solver – stop solving</w:delText>
              </w:r>
            </w:del>
          </w:p>
        </w:tc>
        <w:tc>
          <w:tcPr>
            <w:tcW w:w="1746" w:type="dxa"/>
            <w:tcPrChange w:id="626" w:author="Samuel Flegg" w:date="2025-01-28T11:07:00Z" w16du:dateUtc="2025-01-28T11:07:00Z">
              <w:tcPr>
                <w:tcW w:w="1746" w:type="dxa"/>
              </w:tcPr>
            </w:tcPrChange>
          </w:tcPr>
          <w:p w14:paraId="6A8A6D3F" w14:textId="27591BAD" w:rsidR="00377A9E" w:rsidDel="00194A28" w:rsidRDefault="00377A9E" w:rsidP="00B44413">
            <w:pPr>
              <w:rPr>
                <w:del w:id="627" w:author="Samuel Flegg" w:date="2025-01-28T11:10:00Z" w16du:dateUtc="2025-01-28T11:10:00Z"/>
              </w:rPr>
            </w:pPr>
            <w:del w:id="628" w:author="Samuel Flegg" w:date="2025-01-28T11:10:00Z" w16du:dateUtc="2025-01-28T11:10:00Z">
              <w:r w:rsidDel="00194A28">
                <w:delText>If used_cube reaches a solved state, the solver should stop solving, regardless of if there something such as a moves list indicates there are more moves to do to solve the cube.</w:delText>
              </w:r>
            </w:del>
          </w:p>
        </w:tc>
        <w:tc>
          <w:tcPr>
            <w:tcW w:w="1746" w:type="dxa"/>
            <w:tcPrChange w:id="629" w:author="Samuel Flegg" w:date="2025-01-28T11:07:00Z" w16du:dateUtc="2025-01-28T11:07:00Z">
              <w:tcPr>
                <w:tcW w:w="1746" w:type="dxa"/>
              </w:tcPr>
            </w:tcPrChange>
          </w:tcPr>
          <w:p w14:paraId="5B8DF050" w14:textId="08BD9E32" w:rsidR="00377A9E" w:rsidDel="00194A28" w:rsidRDefault="00377A9E" w:rsidP="00B44413">
            <w:pPr>
              <w:rPr>
                <w:del w:id="630" w:author="Samuel Flegg" w:date="2025-01-28T11:10:00Z" w16du:dateUtc="2025-01-28T11:10:00Z"/>
              </w:rPr>
            </w:pPr>
            <w:del w:id="631" w:author="Samuel Flegg" w:date="2025-01-28T11:10:00Z" w16du:dateUtc="2025-01-28T11:10:00Z">
              <w:r w:rsidDel="00194A28">
                <w:delText>Manually scramble the cube, ensuring that you return to a solved state at least once then scramble from there. Run the solver.</w:delText>
              </w:r>
            </w:del>
          </w:p>
        </w:tc>
        <w:tc>
          <w:tcPr>
            <w:tcW w:w="1553" w:type="dxa"/>
            <w:tcPrChange w:id="632" w:author="Samuel Flegg" w:date="2025-01-28T11:07:00Z" w16du:dateUtc="2025-01-28T11:07:00Z">
              <w:tcPr>
                <w:tcW w:w="1553" w:type="dxa"/>
              </w:tcPr>
            </w:tcPrChange>
          </w:tcPr>
          <w:p w14:paraId="6F491283" w14:textId="2E5F13B5" w:rsidR="00377A9E" w:rsidDel="00194A28" w:rsidRDefault="00377A9E" w:rsidP="00B44413">
            <w:pPr>
              <w:rPr>
                <w:del w:id="633" w:author="Samuel Flegg" w:date="2025-01-28T11:10:00Z" w16du:dateUtc="2025-01-28T11:10:00Z"/>
              </w:rPr>
            </w:pPr>
            <w:del w:id="634" w:author="Samuel Flegg" w:date="2025-01-28T11:10:00Z" w16du:dateUtc="2025-01-28T11:10:00Z">
              <w:r w:rsidDel="00194A28">
                <w:delText>The solver should stop when it reaches the first solved state.</w:delText>
              </w:r>
            </w:del>
          </w:p>
        </w:tc>
        <w:tc>
          <w:tcPr>
            <w:tcW w:w="1347" w:type="dxa"/>
            <w:tcPrChange w:id="635" w:author="Samuel Flegg" w:date="2025-01-28T11:07:00Z" w16du:dateUtc="2025-01-28T11:07:00Z">
              <w:tcPr>
                <w:tcW w:w="1347" w:type="dxa"/>
              </w:tcPr>
            </w:tcPrChange>
          </w:tcPr>
          <w:p w14:paraId="6158298B" w14:textId="2BD39558" w:rsidR="00377A9E" w:rsidDel="00194A28" w:rsidRDefault="00377A9E" w:rsidP="00B44413">
            <w:pPr>
              <w:rPr>
                <w:del w:id="636" w:author="Samuel Flegg" w:date="2025-01-28T11:10:00Z" w16du:dateUtc="2025-01-28T11:10:00Z"/>
              </w:rPr>
            </w:pPr>
            <w:del w:id="637" w:author="Samuel Flegg" w:date="2025-01-28T11:10:00Z" w16du:dateUtc="2025-01-28T11:10:00Z">
              <w:r w:rsidDel="00194A28">
                <w:delText>Fail</w:delText>
              </w:r>
            </w:del>
          </w:p>
        </w:tc>
      </w:tr>
      <w:tr w:rsidR="00377A9E" w:rsidDel="00194A28" w14:paraId="4A315615" w14:textId="2B0F7E8F" w:rsidTr="00194A28">
        <w:trPr>
          <w:cantSplit/>
          <w:del w:id="638" w:author="Samuel Flegg" w:date="2025-01-28T11:10:00Z"/>
          <w:trPrChange w:id="639" w:author="Samuel Flegg" w:date="2025-01-28T11:07:00Z" w16du:dateUtc="2025-01-28T11:07:00Z">
            <w:trPr>
              <w:cantSplit/>
            </w:trPr>
          </w:trPrChange>
        </w:trPr>
        <w:tc>
          <w:tcPr>
            <w:tcW w:w="1171" w:type="dxa"/>
            <w:tcPrChange w:id="640" w:author="Samuel Flegg" w:date="2025-01-28T11:07:00Z" w16du:dateUtc="2025-01-28T11:07:00Z">
              <w:tcPr>
                <w:tcW w:w="1171" w:type="dxa"/>
              </w:tcPr>
            </w:tcPrChange>
          </w:tcPr>
          <w:p w14:paraId="139B456A" w14:textId="07D1024F" w:rsidR="00377A9E" w:rsidDel="00194A28" w:rsidRDefault="00377A9E" w:rsidP="00B44413">
            <w:pPr>
              <w:rPr>
                <w:del w:id="641" w:author="Samuel Flegg" w:date="2025-01-28T11:10:00Z" w16du:dateUtc="2025-01-28T11:10:00Z"/>
              </w:rPr>
            </w:pPr>
            <w:del w:id="642" w:author="Samuel Flegg" w:date="2025-01-28T11:10:00Z" w16du:dateUtc="2025-01-28T11:10:00Z">
              <w:r w:rsidDel="00194A28">
                <w:delText>1</w:delText>
              </w:r>
              <w:r w:rsidR="008F53E5" w:rsidDel="00194A28">
                <w:delText>7</w:delText>
              </w:r>
            </w:del>
          </w:p>
        </w:tc>
        <w:tc>
          <w:tcPr>
            <w:tcW w:w="1453" w:type="dxa"/>
            <w:tcPrChange w:id="643" w:author="Samuel Flegg" w:date="2025-01-28T11:07:00Z" w16du:dateUtc="2025-01-28T11:07:00Z">
              <w:tcPr>
                <w:tcW w:w="1453" w:type="dxa"/>
              </w:tcPr>
            </w:tcPrChange>
          </w:tcPr>
          <w:p w14:paraId="46C2B25F" w14:textId="0997E6CC" w:rsidR="00377A9E" w:rsidDel="00194A28" w:rsidRDefault="00377A9E" w:rsidP="00B44413">
            <w:pPr>
              <w:rPr>
                <w:del w:id="644" w:author="Samuel Flegg" w:date="2025-01-28T11:10:00Z" w16du:dateUtc="2025-01-28T11:10:00Z"/>
              </w:rPr>
            </w:pPr>
            <w:del w:id="645" w:author="Samuel Flegg" w:date="2025-01-28T11:10:00Z" w16du:dateUtc="2025-01-28T11:10:00Z">
              <w:r w:rsidDel="00194A28">
                <w:delText>Check solved</w:delText>
              </w:r>
            </w:del>
          </w:p>
        </w:tc>
        <w:tc>
          <w:tcPr>
            <w:tcW w:w="1746" w:type="dxa"/>
            <w:tcPrChange w:id="646" w:author="Samuel Flegg" w:date="2025-01-28T11:07:00Z" w16du:dateUtc="2025-01-28T11:07:00Z">
              <w:tcPr>
                <w:tcW w:w="1746" w:type="dxa"/>
              </w:tcPr>
            </w:tcPrChange>
          </w:tcPr>
          <w:p w14:paraId="3641CF90" w14:textId="2B81864E" w:rsidR="00377A9E" w:rsidDel="00194A28" w:rsidRDefault="00377A9E" w:rsidP="00B44413">
            <w:pPr>
              <w:rPr>
                <w:del w:id="647" w:author="Samuel Flegg" w:date="2025-01-28T11:10:00Z" w16du:dateUtc="2025-01-28T11:10:00Z"/>
              </w:rPr>
            </w:pPr>
            <w:del w:id="648" w:author="Samuel Flegg" w:date="2025-01-28T11:10:00Z" w16du:dateUtc="2025-01-28T11:10:00Z">
              <w:r w:rsidDel="00194A28">
                <w:delText>There should be a function to check if a cube state is solved or not.</w:delText>
              </w:r>
            </w:del>
          </w:p>
        </w:tc>
        <w:tc>
          <w:tcPr>
            <w:tcW w:w="1746" w:type="dxa"/>
            <w:tcPrChange w:id="649" w:author="Samuel Flegg" w:date="2025-01-28T11:07:00Z" w16du:dateUtc="2025-01-28T11:07:00Z">
              <w:tcPr>
                <w:tcW w:w="1746" w:type="dxa"/>
              </w:tcPr>
            </w:tcPrChange>
          </w:tcPr>
          <w:p w14:paraId="15C4941E" w14:textId="32F2E38C" w:rsidR="00377A9E" w:rsidDel="00194A28" w:rsidRDefault="00377A9E" w:rsidP="00B44413">
            <w:pPr>
              <w:rPr>
                <w:del w:id="650" w:author="Samuel Flegg" w:date="2025-01-28T11:10:00Z" w16du:dateUtc="2025-01-28T11:10:00Z"/>
              </w:rPr>
            </w:pPr>
            <w:del w:id="651" w:author="Samuel Flegg" w:date="2025-01-28T11:10:00Z" w16du:dateUtc="2025-01-28T11:10:00Z">
              <w:r w:rsidDel="00194A28">
                <w:delText xml:space="preserve">Test the function using multiple different cube states, some of which are manually or automatically scrambled. </w:delText>
              </w:r>
            </w:del>
          </w:p>
        </w:tc>
        <w:tc>
          <w:tcPr>
            <w:tcW w:w="1553" w:type="dxa"/>
            <w:tcPrChange w:id="652" w:author="Samuel Flegg" w:date="2025-01-28T11:07:00Z" w16du:dateUtc="2025-01-28T11:07:00Z">
              <w:tcPr>
                <w:tcW w:w="1553" w:type="dxa"/>
              </w:tcPr>
            </w:tcPrChange>
          </w:tcPr>
          <w:p w14:paraId="3172FD58" w14:textId="2BF57B09" w:rsidR="00377A9E" w:rsidDel="00194A28" w:rsidRDefault="00377A9E" w:rsidP="00B44413">
            <w:pPr>
              <w:rPr>
                <w:del w:id="653" w:author="Samuel Flegg" w:date="2025-01-28T11:10:00Z" w16du:dateUtc="2025-01-28T11:10:00Z"/>
              </w:rPr>
            </w:pPr>
            <w:del w:id="654" w:author="Samuel Flegg" w:date="2025-01-28T11:10:00Z" w16du:dateUtc="2025-01-28T11:10:00Z">
              <w:r w:rsidDel="00194A28">
                <w:delText>The outputs should match the given cube state.</w:delText>
              </w:r>
            </w:del>
          </w:p>
        </w:tc>
        <w:tc>
          <w:tcPr>
            <w:tcW w:w="1347" w:type="dxa"/>
            <w:tcPrChange w:id="655" w:author="Samuel Flegg" w:date="2025-01-28T11:07:00Z" w16du:dateUtc="2025-01-28T11:07:00Z">
              <w:tcPr>
                <w:tcW w:w="1347" w:type="dxa"/>
              </w:tcPr>
            </w:tcPrChange>
          </w:tcPr>
          <w:p w14:paraId="236DE686" w14:textId="0E248BAF" w:rsidR="00377A9E" w:rsidDel="00194A28" w:rsidRDefault="00377A9E" w:rsidP="00B44413">
            <w:pPr>
              <w:rPr>
                <w:del w:id="656" w:author="Samuel Flegg" w:date="2025-01-28T11:10:00Z" w16du:dateUtc="2025-01-28T11:10:00Z"/>
              </w:rPr>
            </w:pPr>
            <w:del w:id="657" w:author="Samuel Flegg" w:date="2025-01-28T11:10:00Z" w16du:dateUtc="2025-01-28T11:10:00Z">
              <w:r w:rsidDel="00194A28">
                <w:delText>Fail</w:delText>
              </w:r>
            </w:del>
          </w:p>
        </w:tc>
      </w:tr>
      <w:tr w:rsidR="00377A9E" w:rsidDel="00194A28" w14:paraId="5A82E9C3" w14:textId="1EBA4D79" w:rsidTr="00194A28">
        <w:trPr>
          <w:cantSplit/>
          <w:del w:id="658" w:author="Samuel Flegg" w:date="2025-01-28T11:10:00Z"/>
          <w:trPrChange w:id="659" w:author="Samuel Flegg" w:date="2025-01-28T11:07:00Z" w16du:dateUtc="2025-01-28T11:07:00Z">
            <w:trPr>
              <w:cantSplit/>
            </w:trPr>
          </w:trPrChange>
        </w:trPr>
        <w:tc>
          <w:tcPr>
            <w:tcW w:w="1171" w:type="dxa"/>
            <w:tcPrChange w:id="660" w:author="Samuel Flegg" w:date="2025-01-28T11:07:00Z" w16du:dateUtc="2025-01-28T11:07:00Z">
              <w:tcPr>
                <w:tcW w:w="1171" w:type="dxa"/>
              </w:tcPr>
            </w:tcPrChange>
          </w:tcPr>
          <w:p w14:paraId="61C02E55" w14:textId="133CE1F1" w:rsidR="00377A9E" w:rsidDel="00194A28" w:rsidRDefault="00377A9E" w:rsidP="00B44413">
            <w:pPr>
              <w:rPr>
                <w:del w:id="661" w:author="Samuel Flegg" w:date="2025-01-28T11:10:00Z" w16du:dateUtc="2025-01-28T11:10:00Z"/>
              </w:rPr>
            </w:pPr>
            <w:del w:id="662" w:author="Samuel Flegg" w:date="2025-01-28T11:10:00Z" w16du:dateUtc="2025-01-28T11:10:00Z">
              <w:r w:rsidDel="00194A28">
                <w:delText>1</w:delText>
              </w:r>
              <w:r w:rsidR="008F53E5" w:rsidDel="00194A28">
                <w:delText>8</w:delText>
              </w:r>
            </w:del>
          </w:p>
        </w:tc>
        <w:tc>
          <w:tcPr>
            <w:tcW w:w="1453" w:type="dxa"/>
            <w:tcPrChange w:id="663" w:author="Samuel Flegg" w:date="2025-01-28T11:07:00Z" w16du:dateUtc="2025-01-28T11:07:00Z">
              <w:tcPr>
                <w:tcW w:w="1453" w:type="dxa"/>
              </w:tcPr>
            </w:tcPrChange>
          </w:tcPr>
          <w:p w14:paraId="24BE5064" w14:textId="267D16EF" w:rsidR="00377A9E" w:rsidDel="00194A28" w:rsidRDefault="00377A9E" w:rsidP="00B44413">
            <w:pPr>
              <w:rPr>
                <w:del w:id="664" w:author="Samuel Flegg" w:date="2025-01-28T11:10:00Z" w16du:dateUtc="2025-01-28T11:10:00Z"/>
              </w:rPr>
            </w:pPr>
            <w:del w:id="665" w:author="Samuel Flegg" w:date="2025-01-28T11:10:00Z" w16du:dateUtc="2025-01-28T11:10:00Z">
              <w:r w:rsidDel="00194A28">
                <w:delText>Hints</w:delText>
              </w:r>
            </w:del>
          </w:p>
        </w:tc>
        <w:tc>
          <w:tcPr>
            <w:tcW w:w="1746" w:type="dxa"/>
            <w:tcPrChange w:id="666" w:author="Samuel Flegg" w:date="2025-01-28T11:07:00Z" w16du:dateUtc="2025-01-28T11:07:00Z">
              <w:tcPr>
                <w:tcW w:w="1746" w:type="dxa"/>
              </w:tcPr>
            </w:tcPrChange>
          </w:tcPr>
          <w:p w14:paraId="341EDA2E" w14:textId="2C2BE57B" w:rsidR="00377A9E" w:rsidDel="00194A28" w:rsidRDefault="00377A9E" w:rsidP="00B44413">
            <w:pPr>
              <w:rPr>
                <w:del w:id="667" w:author="Samuel Flegg" w:date="2025-01-28T11:10:00Z" w16du:dateUtc="2025-01-28T11:10:00Z"/>
              </w:rPr>
            </w:pPr>
            <w:del w:id="668" w:author="Samuel Flegg" w:date="2025-01-28T11:10:00Z" w16du:dateUtc="2025-01-28T11:10:00Z">
              <w:r w:rsidDel="00194A28">
                <w:delText>The hint function should complete one move towards the solve. It must only be one move and it must help solve the cube.</w:delText>
              </w:r>
            </w:del>
          </w:p>
        </w:tc>
        <w:tc>
          <w:tcPr>
            <w:tcW w:w="1746" w:type="dxa"/>
            <w:tcPrChange w:id="669" w:author="Samuel Flegg" w:date="2025-01-28T11:07:00Z" w16du:dateUtc="2025-01-28T11:07:00Z">
              <w:tcPr>
                <w:tcW w:w="1746" w:type="dxa"/>
              </w:tcPr>
            </w:tcPrChange>
          </w:tcPr>
          <w:p w14:paraId="1EA4E5FD" w14:textId="092F1874" w:rsidR="00377A9E" w:rsidDel="00194A28" w:rsidRDefault="00377A9E" w:rsidP="00B44413">
            <w:pPr>
              <w:rPr>
                <w:del w:id="670" w:author="Samuel Flegg" w:date="2025-01-28T11:10:00Z" w16du:dateUtc="2025-01-28T11:10:00Z"/>
              </w:rPr>
            </w:pPr>
            <w:del w:id="671" w:author="Samuel Flegg" w:date="2025-01-28T11:10:00Z" w16du:dateUtc="2025-01-28T11:10:00Z">
              <w:r w:rsidDel="00194A28">
                <w:delText>Scramble the cube then run the runt the hint function. Note the move that it makes. Undo that move and then run the solver (test 15 must have passed).</w:delText>
              </w:r>
            </w:del>
          </w:p>
        </w:tc>
        <w:tc>
          <w:tcPr>
            <w:tcW w:w="1553" w:type="dxa"/>
            <w:tcPrChange w:id="672" w:author="Samuel Flegg" w:date="2025-01-28T11:07:00Z" w16du:dateUtc="2025-01-28T11:07:00Z">
              <w:tcPr>
                <w:tcW w:w="1553" w:type="dxa"/>
              </w:tcPr>
            </w:tcPrChange>
          </w:tcPr>
          <w:p w14:paraId="3717D521" w14:textId="4FCACD98" w:rsidR="00377A9E" w:rsidDel="00194A28" w:rsidRDefault="00377A9E" w:rsidP="00B44413">
            <w:pPr>
              <w:rPr>
                <w:del w:id="673" w:author="Samuel Flegg" w:date="2025-01-28T11:10:00Z" w16du:dateUtc="2025-01-28T11:10:00Z"/>
              </w:rPr>
            </w:pPr>
            <w:del w:id="674" w:author="Samuel Flegg" w:date="2025-01-28T11:10:00Z" w16du:dateUtc="2025-01-28T11:10:00Z">
              <w:r w:rsidDel="00194A28">
                <w:delText>Only one move should be completed by the hint function. The move should match the one done by the solver.</w:delText>
              </w:r>
            </w:del>
          </w:p>
        </w:tc>
        <w:tc>
          <w:tcPr>
            <w:tcW w:w="1347" w:type="dxa"/>
            <w:tcPrChange w:id="675" w:author="Samuel Flegg" w:date="2025-01-28T11:07:00Z" w16du:dateUtc="2025-01-28T11:07:00Z">
              <w:tcPr>
                <w:tcW w:w="1347" w:type="dxa"/>
              </w:tcPr>
            </w:tcPrChange>
          </w:tcPr>
          <w:p w14:paraId="28583200" w14:textId="1523EFFC" w:rsidR="00377A9E" w:rsidDel="00194A28" w:rsidRDefault="00377A9E" w:rsidP="00B44413">
            <w:pPr>
              <w:rPr>
                <w:del w:id="676" w:author="Samuel Flegg" w:date="2025-01-28T11:10:00Z" w16du:dateUtc="2025-01-28T11:10:00Z"/>
              </w:rPr>
            </w:pPr>
            <w:del w:id="677" w:author="Samuel Flegg" w:date="2025-01-28T11:10:00Z" w16du:dateUtc="2025-01-28T11:10:00Z">
              <w:r w:rsidDel="00194A28">
                <w:delText>Fail</w:delText>
              </w:r>
            </w:del>
          </w:p>
        </w:tc>
      </w:tr>
      <w:tr w:rsidR="00377A9E" w:rsidDel="00194A28" w14:paraId="5129873D" w14:textId="35461B4B" w:rsidTr="00194A28">
        <w:trPr>
          <w:cantSplit/>
          <w:del w:id="678" w:author="Samuel Flegg" w:date="2025-01-28T11:10:00Z"/>
          <w:trPrChange w:id="679" w:author="Samuel Flegg" w:date="2025-01-28T11:07:00Z" w16du:dateUtc="2025-01-28T11:07:00Z">
            <w:trPr>
              <w:cantSplit/>
            </w:trPr>
          </w:trPrChange>
        </w:trPr>
        <w:tc>
          <w:tcPr>
            <w:tcW w:w="1171" w:type="dxa"/>
            <w:tcPrChange w:id="680" w:author="Samuel Flegg" w:date="2025-01-28T11:07:00Z" w16du:dateUtc="2025-01-28T11:07:00Z">
              <w:tcPr>
                <w:tcW w:w="1171" w:type="dxa"/>
              </w:tcPr>
            </w:tcPrChange>
          </w:tcPr>
          <w:p w14:paraId="6B4ECDC8" w14:textId="5C4DC71E" w:rsidR="00377A9E" w:rsidDel="00194A28" w:rsidRDefault="00377A9E" w:rsidP="00B44413">
            <w:pPr>
              <w:rPr>
                <w:del w:id="681" w:author="Samuel Flegg" w:date="2025-01-28T11:10:00Z" w16du:dateUtc="2025-01-28T11:10:00Z"/>
              </w:rPr>
            </w:pPr>
            <w:del w:id="682" w:author="Samuel Flegg" w:date="2025-01-28T11:10:00Z" w16du:dateUtc="2025-01-28T11:10:00Z">
              <w:r w:rsidDel="00194A28">
                <w:lastRenderedPageBreak/>
                <w:delText>1</w:delText>
              </w:r>
              <w:r w:rsidR="008F53E5" w:rsidDel="00194A28">
                <w:delText>9</w:delText>
              </w:r>
            </w:del>
          </w:p>
        </w:tc>
        <w:tc>
          <w:tcPr>
            <w:tcW w:w="1453" w:type="dxa"/>
            <w:tcPrChange w:id="683" w:author="Samuel Flegg" w:date="2025-01-28T11:07:00Z" w16du:dateUtc="2025-01-28T11:07:00Z">
              <w:tcPr>
                <w:tcW w:w="1453" w:type="dxa"/>
              </w:tcPr>
            </w:tcPrChange>
          </w:tcPr>
          <w:p w14:paraId="493959BB" w14:textId="64E95425" w:rsidR="00377A9E" w:rsidDel="00194A28" w:rsidRDefault="00377A9E" w:rsidP="00B44413">
            <w:pPr>
              <w:rPr>
                <w:del w:id="684" w:author="Samuel Flegg" w:date="2025-01-28T11:10:00Z" w16du:dateUtc="2025-01-28T11:10:00Z"/>
              </w:rPr>
            </w:pPr>
            <w:del w:id="685" w:author="Samuel Flegg" w:date="2025-01-28T11:10:00Z" w16du:dateUtc="2025-01-28T11:10:00Z">
              <w:r w:rsidDel="00194A28">
                <w:delText>Timer – time elapsed</w:delText>
              </w:r>
            </w:del>
          </w:p>
        </w:tc>
        <w:tc>
          <w:tcPr>
            <w:tcW w:w="1746" w:type="dxa"/>
            <w:tcPrChange w:id="686" w:author="Samuel Flegg" w:date="2025-01-28T11:07:00Z" w16du:dateUtc="2025-01-28T11:07:00Z">
              <w:tcPr>
                <w:tcW w:w="1746" w:type="dxa"/>
              </w:tcPr>
            </w:tcPrChange>
          </w:tcPr>
          <w:p w14:paraId="38344050" w14:textId="588203BB" w:rsidR="00377A9E" w:rsidDel="00194A28" w:rsidRDefault="00377A9E" w:rsidP="00B44413">
            <w:pPr>
              <w:rPr>
                <w:del w:id="687" w:author="Samuel Flegg" w:date="2025-01-28T11:10:00Z" w16du:dateUtc="2025-01-28T11:10:00Z"/>
              </w:rPr>
            </w:pPr>
            <w:del w:id="688" w:author="Samuel Flegg" w:date="2025-01-28T11:10:00Z" w16du:dateUtc="2025-01-28T11:10:00Z">
              <w:r w:rsidDel="00194A28">
                <w:delText>The timer should correctly record the amount of timer that has passed since it started</w:delText>
              </w:r>
            </w:del>
          </w:p>
        </w:tc>
        <w:tc>
          <w:tcPr>
            <w:tcW w:w="1746" w:type="dxa"/>
            <w:tcPrChange w:id="689" w:author="Samuel Flegg" w:date="2025-01-28T11:07:00Z" w16du:dateUtc="2025-01-28T11:07:00Z">
              <w:tcPr>
                <w:tcW w:w="1746" w:type="dxa"/>
              </w:tcPr>
            </w:tcPrChange>
          </w:tcPr>
          <w:p w14:paraId="47940DAF" w14:textId="405D87A1" w:rsidR="00377A9E" w:rsidDel="00194A28" w:rsidRDefault="00377A9E" w:rsidP="00B44413">
            <w:pPr>
              <w:rPr>
                <w:del w:id="690" w:author="Samuel Flegg" w:date="2025-01-28T11:10:00Z" w16du:dateUtc="2025-01-28T11:10:00Z"/>
              </w:rPr>
            </w:pPr>
            <w:del w:id="691" w:author="Samuel Flegg" w:date="2025-01-28T11:10:00Z" w16du:dateUtc="2025-01-28T11:10:00Z">
              <w:r w:rsidDel="00194A28">
                <w:delText>Start the timer. Wait for 10 seconds (counted via a trusted, real, timer). Print the time elapsed.</w:delText>
              </w:r>
            </w:del>
          </w:p>
          <w:p w14:paraId="15DDDD80" w14:textId="5F290480" w:rsidR="00377A9E" w:rsidDel="00194A28" w:rsidRDefault="00377A9E" w:rsidP="00B44413">
            <w:pPr>
              <w:rPr>
                <w:del w:id="692" w:author="Samuel Flegg" w:date="2025-01-28T11:10:00Z" w16du:dateUtc="2025-01-28T11:10:00Z"/>
              </w:rPr>
            </w:pPr>
          </w:p>
          <w:p w14:paraId="7B8732B1" w14:textId="369E3308" w:rsidR="00377A9E" w:rsidDel="00194A28" w:rsidRDefault="00377A9E" w:rsidP="00B44413">
            <w:pPr>
              <w:rPr>
                <w:del w:id="693" w:author="Samuel Flegg" w:date="2025-01-28T11:10:00Z" w16du:dateUtc="2025-01-28T11:10:00Z"/>
              </w:rPr>
            </w:pPr>
            <w:del w:id="694" w:author="Samuel Flegg" w:date="2025-01-28T11:10:00Z" w16du:dateUtc="2025-01-28T11:10:00Z">
              <w:r w:rsidDel="00194A28">
                <w:delText>Repeat a few times with various amounts of time waited.</w:delText>
              </w:r>
            </w:del>
          </w:p>
        </w:tc>
        <w:tc>
          <w:tcPr>
            <w:tcW w:w="1553" w:type="dxa"/>
            <w:tcPrChange w:id="695" w:author="Samuel Flegg" w:date="2025-01-28T11:07:00Z" w16du:dateUtc="2025-01-28T11:07:00Z">
              <w:tcPr>
                <w:tcW w:w="1553" w:type="dxa"/>
              </w:tcPr>
            </w:tcPrChange>
          </w:tcPr>
          <w:p w14:paraId="0CB09D2D" w14:textId="3D8D3338" w:rsidR="00377A9E" w:rsidDel="00194A28" w:rsidRDefault="00377A9E" w:rsidP="00B44413">
            <w:pPr>
              <w:rPr>
                <w:del w:id="696" w:author="Samuel Flegg" w:date="2025-01-28T11:10:00Z" w16du:dateUtc="2025-01-28T11:10:00Z"/>
              </w:rPr>
            </w:pPr>
            <w:del w:id="697" w:author="Samuel Flegg" w:date="2025-01-28T11:10:00Z" w16du:dateUtc="2025-01-28T11:10:00Z">
              <w:r w:rsidDel="00194A28">
                <w:delText>The trusted timer and the timer being tested should have a matching (or very similar, to account for human error) times.</w:delText>
              </w:r>
            </w:del>
          </w:p>
        </w:tc>
        <w:tc>
          <w:tcPr>
            <w:tcW w:w="1347" w:type="dxa"/>
            <w:tcPrChange w:id="698" w:author="Samuel Flegg" w:date="2025-01-28T11:07:00Z" w16du:dateUtc="2025-01-28T11:07:00Z">
              <w:tcPr>
                <w:tcW w:w="1347" w:type="dxa"/>
              </w:tcPr>
            </w:tcPrChange>
          </w:tcPr>
          <w:p w14:paraId="6E8A77F9" w14:textId="35E88BC0" w:rsidR="00377A9E" w:rsidDel="00194A28" w:rsidRDefault="00377A9E" w:rsidP="00B44413">
            <w:pPr>
              <w:rPr>
                <w:del w:id="699" w:author="Samuel Flegg" w:date="2025-01-28T11:10:00Z" w16du:dateUtc="2025-01-28T11:10:00Z"/>
              </w:rPr>
            </w:pPr>
            <w:del w:id="700" w:author="Samuel Flegg" w:date="2025-01-28T11:10:00Z" w16du:dateUtc="2025-01-28T11:10:00Z">
              <w:r w:rsidDel="00194A28">
                <w:delText>Fail</w:delText>
              </w:r>
            </w:del>
          </w:p>
        </w:tc>
      </w:tr>
      <w:tr w:rsidR="00377A9E" w:rsidDel="00194A28" w14:paraId="16AEBE26" w14:textId="16276C4B" w:rsidTr="00194A28">
        <w:trPr>
          <w:cantSplit/>
          <w:del w:id="701" w:author="Samuel Flegg" w:date="2025-01-28T11:10:00Z"/>
          <w:trPrChange w:id="702" w:author="Samuel Flegg" w:date="2025-01-28T11:07:00Z" w16du:dateUtc="2025-01-28T11:07:00Z">
            <w:trPr>
              <w:cantSplit/>
            </w:trPr>
          </w:trPrChange>
        </w:trPr>
        <w:tc>
          <w:tcPr>
            <w:tcW w:w="1171" w:type="dxa"/>
            <w:tcPrChange w:id="703" w:author="Samuel Flegg" w:date="2025-01-28T11:07:00Z" w16du:dateUtc="2025-01-28T11:07:00Z">
              <w:tcPr>
                <w:tcW w:w="1171" w:type="dxa"/>
              </w:tcPr>
            </w:tcPrChange>
          </w:tcPr>
          <w:p w14:paraId="41360BB2" w14:textId="4006D93E" w:rsidR="00377A9E" w:rsidDel="00194A28" w:rsidRDefault="008F53E5" w:rsidP="00B44413">
            <w:pPr>
              <w:rPr>
                <w:del w:id="704" w:author="Samuel Flegg" w:date="2025-01-28T11:10:00Z" w16du:dateUtc="2025-01-28T11:10:00Z"/>
              </w:rPr>
            </w:pPr>
            <w:del w:id="705" w:author="Samuel Flegg" w:date="2025-01-28T11:10:00Z" w16du:dateUtc="2025-01-28T11:10:00Z">
              <w:r w:rsidDel="00194A28">
                <w:delText>20</w:delText>
              </w:r>
            </w:del>
          </w:p>
        </w:tc>
        <w:tc>
          <w:tcPr>
            <w:tcW w:w="1453" w:type="dxa"/>
            <w:tcPrChange w:id="706" w:author="Samuel Flegg" w:date="2025-01-28T11:07:00Z" w16du:dateUtc="2025-01-28T11:07:00Z">
              <w:tcPr>
                <w:tcW w:w="1453" w:type="dxa"/>
              </w:tcPr>
            </w:tcPrChange>
          </w:tcPr>
          <w:p w14:paraId="516B9204" w14:textId="779D04BC" w:rsidR="00377A9E" w:rsidDel="00194A28" w:rsidRDefault="00377A9E" w:rsidP="00B44413">
            <w:pPr>
              <w:rPr>
                <w:del w:id="707" w:author="Samuel Flegg" w:date="2025-01-28T11:10:00Z" w16du:dateUtc="2025-01-28T11:10:00Z"/>
              </w:rPr>
            </w:pPr>
            <w:del w:id="708" w:author="Samuel Flegg" w:date="2025-01-28T11:10:00Z" w16du:dateUtc="2025-01-28T11:10:00Z">
              <w:r w:rsidDel="00194A28">
                <w:delText>Timer – auto start</w:delText>
              </w:r>
            </w:del>
          </w:p>
        </w:tc>
        <w:tc>
          <w:tcPr>
            <w:tcW w:w="1746" w:type="dxa"/>
            <w:tcPrChange w:id="709" w:author="Samuel Flegg" w:date="2025-01-28T11:07:00Z" w16du:dateUtc="2025-01-28T11:07:00Z">
              <w:tcPr>
                <w:tcW w:w="1746" w:type="dxa"/>
              </w:tcPr>
            </w:tcPrChange>
          </w:tcPr>
          <w:p w14:paraId="26CD81F1" w14:textId="6968AE58" w:rsidR="00377A9E" w:rsidDel="00194A28" w:rsidRDefault="00377A9E" w:rsidP="00B44413">
            <w:pPr>
              <w:rPr>
                <w:del w:id="710" w:author="Samuel Flegg" w:date="2025-01-28T11:10:00Z" w16du:dateUtc="2025-01-28T11:10:00Z"/>
              </w:rPr>
            </w:pPr>
            <w:del w:id="711" w:author="Samuel Flegg" w:date="2025-01-28T11:10:00Z" w16du:dateUtc="2025-01-28T11:10:00Z">
              <w:r w:rsidDel="00194A28">
                <w:delText>The timer should automatically start upon scramble.</w:delText>
              </w:r>
            </w:del>
          </w:p>
        </w:tc>
        <w:tc>
          <w:tcPr>
            <w:tcW w:w="1746" w:type="dxa"/>
            <w:vMerge w:val="restart"/>
            <w:tcPrChange w:id="712" w:author="Samuel Flegg" w:date="2025-01-28T11:07:00Z" w16du:dateUtc="2025-01-28T11:07:00Z">
              <w:tcPr>
                <w:tcW w:w="1746" w:type="dxa"/>
                <w:vMerge w:val="restart"/>
              </w:tcPr>
            </w:tcPrChange>
          </w:tcPr>
          <w:p w14:paraId="34FEAFE7" w14:textId="3107BE11" w:rsidR="00377A9E" w:rsidDel="00194A28" w:rsidRDefault="00377A9E" w:rsidP="00B44413">
            <w:pPr>
              <w:rPr>
                <w:del w:id="713" w:author="Samuel Flegg" w:date="2025-01-28T11:10:00Z" w16du:dateUtc="2025-01-28T11:10:00Z"/>
              </w:rPr>
            </w:pPr>
            <w:del w:id="714" w:author="Samuel Flegg" w:date="2025-01-28T11:10:00Z" w16du:dateUtc="2025-01-28T11:10:00Z">
              <w:r w:rsidDel="00194A28">
                <w:delText>Scramble the cube. Solve the cube. Scramble the cube, use hint function. Scramble the cube. Use the solve function. Scramble the cube.</w:delText>
              </w:r>
            </w:del>
          </w:p>
          <w:p w14:paraId="29AEF0FC" w14:textId="111367F9" w:rsidR="00377A9E" w:rsidDel="00194A28" w:rsidRDefault="00377A9E" w:rsidP="00B44413">
            <w:pPr>
              <w:rPr>
                <w:del w:id="715" w:author="Samuel Flegg" w:date="2025-01-28T11:10:00Z" w16du:dateUtc="2025-01-28T11:10:00Z"/>
              </w:rPr>
            </w:pPr>
          </w:p>
          <w:p w14:paraId="375FB2A3" w14:textId="7CF4F9EA" w:rsidR="00377A9E" w:rsidDel="00194A28" w:rsidRDefault="00377A9E" w:rsidP="00B44413">
            <w:pPr>
              <w:rPr>
                <w:del w:id="716" w:author="Samuel Flegg" w:date="2025-01-28T11:10:00Z" w16du:dateUtc="2025-01-28T11:10:00Z"/>
              </w:rPr>
            </w:pPr>
            <w:del w:id="717" w:author="Samuel Flegg" w:date="2025-01-28T11:10:00Z" w16du:dateUtc="2025-01-28T11:10:00Z">
              <w:r w:rsidDel="00194A28">
                <w:delText>Monitor the time elapsed during this.</w:delText>
              </w:r>
            </w:del>
          </w:p>
        </w:tc>
        <w:tc>
          <w:tcPr>
            <w:tcW w:w="1553" w:type="dxa"/>
            <w:tcPrChange w:id="718" w:author="Samuel Flegg" w:date="2025-01-28T11:07:00Z" w16du:dateUtc="2025-01-28T11:07:00Z">
              <w:tcPr>
                <w:tcW w:w="1553" w:type="dxa"/>
              </w:tcPr>
            </w:tcPrChange>
          </w:tcPr>
          <w:p w14:paraId="6D54EECE" w14:textId="5E37AC30" w:rsidR="00377A9E" w:rsidDel="00194A28" w:rsidRDefault="00377A9E" w:rsidP="00B44413">
            <w:pPr>
              <w:rPr>
                <w:del w:id="719" w:author="Samuel Flegg" w:date="2025-01-28T11:10:00Z" w16du:dateUtc="2025-01-28T11:10:00Z"/>
              </w:rPr>
            </w:pPr>
            <w:del w:id="720" w:author="Samuel Flegg" w:date="2025-01-28T11:10:00Z" w16du:dateUtc="2025-01-28T11:10:00Z">
              <w:r w:rsidDel="00194A28">
                <w:delText>Each time the cube is scrambled the timer should start,</w:delText>
              </w:r>
            </w:del>
          </w:p>
        </w:tc>
        <w:tc>
          <w:tcPr>
            <w:tcW w:w="1347" w:type="dxa"/>
            <w:tcPrChange w:id="721" w:author="Samuel Flegg" w:date="2025-01-28T11:07:00Z" w16du:dateUtc="2025-01-28T11:07:00Z">
              <w:tcPr>
                <w:tcW w:w="1347" w:type="dxa"/>
              </w:tcPr>
            </w:tcPrChange>
          </w:tcPr>
          <w:p w14:paraId="6E5A3BA3" w14:textId="52BC2013" w:rsidR="00377A9E" w:rsidDel="00194A28" w:rsidRDefault="00377A9E" w:rsidP="00B44413">
            <w:pPr>
              <w:rPr>
                <w:del w:id="722" w:author="Samuel Flegg" w:date="2025-01-28T11:10:00Z" w16du:dateUtc="2025-01-28T11:10:00Z"/>
              </w:rPr>
            </w:pPr>
            <w:del w:id="723" w:author="Samuel Flegg" w:date="2025-01-28T11:10:00Z" w16du:dateUtc="2025-01-28T11:10:00Z">
              <w:r w:rsidDel="00194A28">
                <w:delText>Fail</w:delText>
              </w:r>
            </w:del>
          </w:p>
        </w:tc>
      </w:tr>
      <w:tr w:rsidR="00377A9E" w:rsidDel="00194A28" w14:paraId="0B252268" w14:textId="7263388B" w:rsidTr="00194A28">
        <w:trPr>
          <w:cantSplit/>
          <w:del w:id="724" w:author="Samuel Flegg" w:date="2025-01-28T11:10:00Z"/>
          <w:trPrChange w:id="725" w:author="Samuel Flegg" w:date="2025-01-28T11:07:00Z" w16du:dateUtc="2025-01-28T11:07:00Z">
            <w:trPr>
              <w:cantSplit/>
            </w:trPr>
          </w:trPrChange>
        </w:trPr>
        <w:tc>
          <w:tcPr>
            <w:tcW w:w="1171" w:type="dxa"/>
            <w:tcPrChange w:id="726" w:author="Samuel Flegg" w:date="2025-01-28T11:07:00Z" w16du:dateUtc="2025-01-28T11:07:00Z">
              <w:tcPr>
                <w:tcW w:w="1171" w:type="dxa"/>
              </w:tcPr>
            </w:tcPrChange>
          </w:tcPr>
          <w:p w14:paraId="48C17ADE" w14:textId="1857D6C6" w:rsidR="00377A9E" w:rsidDel="00194A28" w:rsidRDefault="008F53E5" w:rsidP="00B44413">
            <w:pPr>
              <w:rPr>
                <w:del w:id="727" w:author="Samuel Flegg" w:date="2025-01-28T11:10:00Z" w16du:dateUtc="2025-01-28T11:10:00Z"/>
              </w:rPr>
            </w:pPr>
            <w:del w:id="728" w:author="Samuel Flegg" w:date="2025-01-28T11:10:00Z" w16du:dateUtc="2025-01-28T11:10:00Z">
              <w:r w:rsidDel="00194A28">
                <w:delText>21</w:delText>
              </w:r>
            </w:del>
          </w:p>
        </w:tc>
        <w:tc>
          <w:tcPr>
            <w:tcW w:w="1453" w:type="dxa"/>
            <w:tcPrChange w:id="729" w:author="Samuel Flegg" w:date="2025-01-28T11:07:00Z" w16du:dateUtc="2025-01-28T11:07:00Z">
              <w:tcPr>
                <w:tcW w:w="1453" w:type="dxa"/>
              </w:tcPr>
            </w:tcPrChange>
          </w:tcPr>
          <w:p w14:paraId="41935FEE" w14:textId="2D9B7230" w:rsidR="00377A9E" w:rsidDel="00194A28" w:rsidRDefault="00377A9E" w:rsidP="00B44413">
            <w:pPr>
              <w:rPr>
                <w:del w:id="730" w:author="Samuel Flegg" w:date="2025-01-28T11:10:00Z" w16du:dateUtc="2025-01-28T11:10:00Z"/>
              </w:rPr>
            </w:pPr>
            <w:del w:id="731" w:author="Samuel Flegg" w:date="2025-01-28T11:10:00Z" w16du:dateUtc="2025-01-28T11:10:00Z">
              <w:r w:rsidDel="00194A28">
                <w:delText>Timer – auto stop</w:delText>
              </w:r>
            </w:del>
          </w:p>
        </w:tc>
        <w:tc>
          <w:tcPr>
            <w:tcW w:w="1746" w:type="dxa"/>
            <w:tcPrChange w:id="732" w:author="Samuel Flegg" w:date="2025-01-28T11:07:00Z" w16du:dateUtc="2025-01-28T11:07:00Z">
              <w:tcPr>
                <w:tcW w:w="1746" w:type="dxa"/>
              </w:tcPr>
            </w:tcPrChange>
          </w:tcPr>
          <w:p w14:paraId="4DD3F9AA" w14:textId="07F93BD8" w:rsidR="00377A9E" w:rsidDel="00194A28" w:rsidRDefault="00377A9E" w:rsidP="00B44413">
            <w:pPr>
              <w:rPr>
                <w:del w:id="733" w:author="Samuel Flegg" w:date="2025-01-28T11:10:00Z" w16du:dateUtc="2025-01-28T11:10:00Z"/>
              </w:rPr>
            </w:pPr>
            <w:del w:id="734" w:author="Samuel Flegg" w:date="2025-01-28T11:10:00Z" w16du:dateUtc="2025-01-28T11:10:00Z">
              <w:r w:rsidDel="00194A28">
                <w:delText>The timer should automatically stop upon being solved.</w:delText>
              </w:r>
            </w:del>
          </w:p>
        </w:tc>
        <w:tc>
          <w:tcPr>
            <w:tcW w:w="1746" w:type="dxa"/>
            <w:vMerge/>
            <w:tcPrChange w:id="735" w:author="Samuel Flegg" w:date="2025-01-28T11:07:00Z" w16du:dateUtc="2025-01-28T11:07:00Z">
              <w:tcPr>
                <w:tcW w:w="1746" w:type="dxa"/>
                <w:vMerge/>
              </w:tcPr>
            </w:tcPrChange>
          </w:tcPr>
          <w:p w14:paraId="581DBE2E" w14:textId="7F798237" w:rsidR="00377A9E" w:rsidDel="00194A28" w:rsidRDefault="00377A9E" w:rsidP="00B44413">
            <w:pPr>
              <w:rPr>
                <w:del w:id="736" w:author="Samuel Flegg" w:date="2025-01-28T11:10:00Z" w16du:dateUtc="2025-01-28T11:10:00Z"/>
              </w:rPr>
            </w:pPr>
          </w:p>
        </w:tc>
        <w:tc>
          <w:tcPr>
            <w:tcW w:w="1553" w:type="dxa"/>
            <w:tcPrChange w:id="737" w:author="Samuel Flegg" w:date="2025-01-28T11:07:00Z" w16du:dateUtc="2025-01-28T11:07:00Z">
              <w:tcPr>
                <w:tcW w:w="1553" w:type="dxa"/>
              </w:tcPr>
            </w:tcPrChange>
          </w:tcPr>
          <w:p w14:paraId="0815D93C" w14:textId="61A87D19" w:rsidR="00377A9E" w:rsidDel="00194A28" w:rsidRDefault="00377A9E" w:rsidP="00B44413">
            <w:pPr>
              <w:rPr>
                <w:del w:id="738" w:author="Samuel Flegg" w:date="2025-01-28T11:10:00Z" w16du:dateUtc="2025-01-28T11:10:00Z"/>
              </w:rPr>
            </w:pPr>
            <w:del w:id="739" w:author="Samuel Flegg" w:date="2025-01-28T11:10:00Z" w16du:dateUtc="2025-01-28T11:10:00Z">
              <w:r w:rsidDel="00194A28">
                <w:delText>Upon being solved and when the solver is used, the timer should stop. The timer should not stop if these do not occur.</w:delText>
              </w:r>
            </w:del>
          </w:p>
        </w:tc>
        <w:tc>
          <w:tcPr>
            <w:tcW w:w="1347" w:type="dxa"/>
            <w:tcPrChange w:id="740" w:author="Samuel Flegg" w:date="2025-01-28T11:07:00Z" w16du:dateUtc="2025-01-28T11:07:00Z">
              <w:tcPr>
                <w:tcW w:w="1347" w:type="dxa"/>
              </w:tcPr>
            </w:tcPrChange>
          </w:tcPr>
          <w:p w14:paraId="493B8333" w14:textId="3B9F894E" w:rsidR="00377A9E" w:rsidDel="00194A28" w:rsidRDefault="00377A9E" w:rsidP="00B44413">
            <w:pPr>
              <w:rPr>
                <w:del w:id="741" w:author="Samuel Flegg" w:date="2025-01-28T11:10:00Z" w16du:dateUtc="2025-01-28T11:10:00Z"/>
              </w:rPr>
            </w:pPr>
            <w:del w:id="742" w:author="Samuel Flegg" w:date="2025-01-28T11:10:00Z" w16du:dateUtc="2025-01-28T11:10:00Z">
              <w:r w:rsidDel="00194A28">
                <w:delText>Fail</w:delText>
              </w:r>
            </w:del>
          </w:p>
        </w:tc>
      </w:tr>
      <w:tr w:rsidR="00377A9E" w:rsidDel="00194A28" w14:paraId="773A78BC" w14:textId="2EBBEB02" w:rsidTr="00194A28">
        <w:trPr>
          <w:cantSplit/>
          <w:del w:id="743" w:author="Samuel Flegg" w:date="2025-01-28T11:10:00Z"/>
          <w:trPrChange w:id="744" w:author="Samuel Flegg" w:date="2025-01-28T11:07:00Z" w16du:dateUtc="2025-01-28T11:07:00Z">
            <w:trPr>
              <w:cantSplit/>
            </w:trPr>
          </w:trPrChange>
        </w:trPr>
        <w:tc>
          <w:tcPr>
            <w:tcW w:w="1171" w:type="dxa"/>
            <w:tcPrChange w:id="745" w:author="Samuel Flegg" w:date="2025-01-28T11:07:00Z" w16du:dateUtc="2025-01-28T11:07:00Z">
              <w:tcPr>
                <w:tcW w:w="1171" w:type="dxa"/>
              </w:tcPr>
            </w:tcPrChange>
          </w:tcPr>
          <w:p w14:paraId="2AA5B252" w14:textId="2209523F" w:rsidR="00377A9E" w:rsidDel="00194A28" w:rsidRDefault="00377A9E" w:rsidP="00B44413">
            <w:pPr>
              <w:rPr>
                <w:del w:id="746" w:author="Samuel Flegg" w:date="2025-01-28T11:10:00Z" w16du:dateUtc="2025-01-28T11:10:00Z"/>
              </w:rPr>
            </w:pPr>
            <w:del w:id="747" w:author="Samuel Flegg" w:date="2025-01-28T11:10:00Z" w16du:dateUtc="2025-01-28T11:10:00Z">
              <w:r w:rsidDel="00194A28">
                <w:delText>2</w:delText>
              </w:r>
              <w:r w:rsidR="008F53E5" w:rsidDel="00194A28">
                <w:delText>2</w:delText>
              </w:r>
            </w:del>
          </w:p>
        </w:tc>
        <w:tc>
          <w:tcPr>
            <w:tcW w:w="1453" w:type="dxa"/>
            <w:tcPrChange w:id="748" w:author="Samuel Flegg" w:date="2025-01-28T11:07:00Z" w16du:dateUtc="2025-01-28T11:07:00Z">
              <w:tcPr>
                <w:tcW w:w="1453" w:type="dxa"/>
              </w:tcPr>
            </w:tcPrChange>
          </w:tcPr>
          <w:p w14:paraId="31B6B2A8" w14:textId="06645FEC" w:rsidR="00377A9E" w:rsidDel="00194A28" w:rsidRDefault="00377A9E" w:rsidP="00B44413">
            <w:pPr>
              <w:rPr>
                <w:del w:id="749" w:author="Samuel Flegg" w:date="2025-01-28T11:10:00Z" w16du:dateUtc="2025-01-28T11:10:00Z"/>
              </w:rPr>
            </w:pPr>
            <w:del w:id="750" w:author="Samuel Flegg" w:date="2025-01-28T11:10:00Z" w16du:dateUtc="2025-01-28T11:10:00Z">
              <w:r w:rsidDel="00194A28">
                <w:delText>Leaderboard – Eligibility check</w:delText>
              </w:r>
            </w:del>
          </w:p>
        </w:tc>
        <w:tc>
          <w:tcPr>
            <w:tcW w:w="1746" w:type="dxa"/>
            <w:tcPrChange w:id="751" w:author="Samuel Flegg" w:date="2025-01-28T11:07:00Z" w16du:dateUtc="2025-01-28T11:07:00Z">
              <w:tcPr>
                <w:tcW w:w="1746" w:type="dxa"/>
              </w:tcPr>
            </w:tcPrChange>
          </w:tcPr>
          <w:p w14:paraId="48F099B8" w14:textId="00027E14" w:rsidR="00377A9E" w:rsidDel="00194A28" w:rsidRDefault="00377A9E" w:rsidP="00B44413">
            <w:pPr>
              <w:rPr>
                <w:del w:id="752" w:author="Samuel Flegg" w:date="2025-01-28T11:10:00Z" w16du:dateUtc="2025-01-28T11:10:00Z"/>
              </w:rPr>
            </w:pPr>
            <w:del w:id="753" w:author="Samuel Flegg" w:date="2025-01-28T11:10:00Z" w16du:dateUtc="2025-01-28T11:10:00Z">
              <w:r w:rsidDel="00194A28">
                <w:delText xml:space="preserve">Each entry should be checked to see if they are faster than the slowest time on the </w:delText>
              </w:r>
              <w:r w:rsidR="007D4116" w:rsidDel="00194A28">
                <w:delText>leaderboard</w:delText>
              </w:r>
              <w:r w:rsidDel="00194A28">
                <w:delText>, to see if they have made it onto the leaderboard.</w:delText>
              </w:r>
            </w:del>
          </w:p>
        </w:tc>
        <w:tc>
          <w:tcPr>
            <w:tcW w:w="1746" w:type="dxa"/>
            <w:tcPrChange w:id="754" w:author="Samuel Flegg" w:date="2025-01-28T11:07:00Z" w16du:dateUtc="2025-01-28T11:07:00Z">
              <w:tcPr>
                <w:tcW w:w="1746" w:type="dxa"/>
              </w:tcPr>
            </w:tcPrChange>
          </w:tcPr>
          <w:p w14:paraId="5145F4A5" w14:textId="49C4A4D2" w:rsidR="00377A9E" w:rsidDel="00194A28" w:rsidRDefault="00377A9E" w:rsidP="00B44413">
            <w:pPr>
              <w:rPr>
                <w:del w:id="755" w:author="Samuel Flegg" w:date="2025-01-28T11:10:00Z" w16du:dateUtc="2025-01-28T11:10:00Z"/>
              </w:rPr>
            </w:pPr>
            <w:del w:id="756" w:author="Samuel Flegg" w:date="2025-01-28T11:10:00Z" w16du:dateUtc="2025-01-28T11:10:00Z">
              <w:r w:rsidDel="00194A28">
                <w:delText xml:space="preserve">Submit a completion with a slower </w:delText>
              </w:r>
              <w:r w:rsidR="007D4116" w:rsidDel="00194A28">
                <w:delText>completion</w:delText>
              </w:r>
              <w:r w:rsidDel="00194A28">
                <w:delText xml:space="preserve"> time </w:delText>
              </w:r>
              <w:r w:rsidR="007D4116" w:rsidDel="00194A28">
                <w:delText>than</w:delText>
              </w:r>
              <w:r w:rsidDel="00194A28">
                <w:delText xml:space="preserve"> the slowest. Submit a </w:delText>
              </w:r>
              <w:r w:rsidR="007D4116" w:rsidDel="00194A28">
                <w:delText>completion</w:delText>
              </w:r>
              <w:r w:rsidDel="00194A28">
                <w:delText xml:space="preserve"> with a faster time than the slowest. Submit a completion time identical to the slowest.</w:delText>
              </w:r>
            </w:del>
          </w:p>
        </w:tc>
        <w:tc>
          <w:tcPr>
            <w:tcW w:w="1553" w:type="dxa"/>
            <w:tcPrChange w:id="757" w:author="Samuel Flegg" w:date="2025-01-28T11:07:00Z" w16du:dateUtc="2025-01-28T11:07:00Z">
              <w:tcPr>
                <w:tcW w:w="1553" w:type="dxa"/>
              </w:tcPr>
            </w:tcPrChange>
          </w:tcPr>
          <w:p w14:paraId="03C73EC1" w14:textId="5E817185" w:rsidR="00377A9E" w:rsidDel="00194A28" w:rsidRDefault="00377A9E" w:rsidP="00B44413">
            <w:pPr>
              <w:rPr>
                <w:del w:id="758" w:author="Samuel Flegg" w:date="2025-01-28T11:10:00Z" w16du:dateUtc="2025-01-28T11:10:00Z"/>
              </w:rPr>
            </w:pPr>
            <w:del w:id="759" w:author="Samuel Flegg" w:date="2025-01-28T11:10:00Z" w16du:dateUtc="2025-01-28T11:10:00Z">
              <w:r w:rsidDel="00194A28">
                <w:delText xml:space="preserve">Only the completion with the faster time should be </w:delText>
              </w:r>
              <w:r w:rsidR="007D4116" w:rsidDel="00194A28">
                <w:delText>considered</w:delText>
              </w:r>
              <w:r w:rsidDel="00194A28">
                <w:delText xml:space="preserve"> for updating th </w:delText>
              </w:r>
              <w:r w:rsidR="007D4116" w:rsidDel="00194A28">
                <w:delText>leaderboard</w:delText>
              </w:r>
              <w:r w:rsidDel="00194A28">
                <w:delText>.</w:delText>
              </w:r>
            </w:del>
          </w:p>
        </w:tc>
        <w:tc>
          <w:tcPr>
            <w:tcW w:w="1347" w:type="dxa"/>
            <w:tcPrChange w:id="760" w:author="Samuel Flegg" w:date="2025-01-28T11:07:00Z" w16du:dateUtc="2025-01-28T11:07:00Z">
              <w:tcPr>
                <w:tcW w:w="1347" w:type="dxa"/>
              </w:tcPr>
            </w:tcPrChange>
          </w:tcPr>
          <w:p w14:paraId="0DBF194E" w14:textId="6B5ECBC3" w:rsidR="00377A9E" w:rsidDel="00194A28" w:rsidRDefault="00377A9E" w:rsidP="00B44413">
            <w:pPr>
              <w:rPr>
                <w:del w:id="761" w:author="Samuel Flegg" w:date="2025-01-28T11:10:00Z" w16du:dateUtc="2025-01-28T11:10:00Z"/>
              </w:rPr>
            </w:pPr>
            <w:del w:id="762" w:author="Samuel Flegg" w:date="2025-01-28T11:10:00Z" w16du:dateUtc="2025-01-28T11:10:00Z">
              <w:r w:rsidDel="00194A28">
                <w:delText>Fail</w:delText>
              </w:r>
            </w:del>
          </w:p>
        </w:tc>
      </w:tr>
      <w:tr w:rsidR="00377A9E" w:rsidDel="00194A28" w14:paraId="52C81998" w14:textId="38C4AA39" w:rsidTr="00194A28">
        <w:trPr>
          <w:cantSplit/>
          <w:del w:id="763" w:author="Samuel Flegg" w:date="2025-01-28T11:10:00Z"/>
          <w:trPrChange w:id="764" w:author="Samuel Flegg" w:date="2025-01-28T11:07:00Z" w16du:dateUtc="2025-01-28T11:07:00Z">
            <w:trPr>
              <w:cantSplit/>
            </w:trPr>
          </w:trPrChange>
        </w:trPr>
        <w:tc>
          <w:tcPr>
            <w:tcW w:w="1171" w:type="dxa"/>
            <w:tcPrChange w:id="765" w:author="Samuel Flegg" w:date="2025-01-28T11:07:00Z" w16du:dateUtc="2025-01-28T11:07:00Z">
              <w:tcPr>
                <w:tcW w:w="1171" w:type="dxa"/>
              </w:tcPr>
            </w:tcPrChange>
          </w:tcPr>
          <w:p w14:paraId="1936B55E" w14:textId="3F1A926D" w:rsidR="00377A9E" w:rsidDel="00194A28" w:rsidRDefault="00377A9E" w:rsidP="00B44413">
            <w:pPr>
              <w:rPr>
                <w:del w:id="766" w:author="Samuel Flegg" w:date="2025-01-28T11:10:00Z" w16du:dateUtc="2025-01-28T11:10:00Z"/>
              </w:rPr>
            </w:pPr>
            <w:del w:id="767" w:author="Samuel Flegg" w:date="2025-01-28T11:10:00Z" w16du:dateUtc="2025-01-28T11:10:00Z">
              <w:r w:rsidDel="00194A28">
                <w:lastRenderedPageBreak/>
                <w:delText>2</w:delText>
              </w:r>
              <w:r w:rsidR="008F53E5" w:rsidDel="00194A28">
                <w:delText>3</w:delText>
              </w:r>
            </w:del>
          </w:p>
        </w:tc>
        <w:tc>
          <w:tcPr>
            <w:tcW w:w="1453" w:type="dxa"/>
            <w:tcPrChange w:id="768" w:author="Samuel Flegg" w:date="2025-01-28T11:07:00Z" w16du:dateUtc="2025-01-28T11:07:00Z">
              <w:tcPr>
                <w:tcW w:w="1453" w:type="dxa"/>
              </w:tcPr>
            </w:tcPrChange>
          </w:tcPr>
          <w:p w14:paraId="62D88E5E" w14:textId="5F2208D6" w:rsidR="00377A9E" w:rsidDel="00194A28" w:rsidRDefault="00377A9E" w:rsidP="00B44413">
            <w:pPr>
              <w:rPr>
                <w:del w:id="769" w:author="Samuel Flegg" w:date="2025-01-28T11:10:00Z" w16du:dateUtc="2025-01-28T11:10:00Z"/>
              </w:rPr>
            </w:pPr>
            <w:del w:id="770" w:author="Samuel Flegg" w:date="2025-01-28T11:10:00Z" w16du:dateUtc="2025-01-28T11:10:00Z">
              <w:r w:rsidDel="00194A28">
                <w:delText>Leaderboard – add entry</w:delText>
              </w:r>
            </w:del>
          </w:p>
        </w:tc>
        <w:tc>
          <w:tcPr>
            <w:tcW w:w="1746" w:type="dxa"/>
            <w:tcPrChange w:id="771" w:author="Samuel Flegg" w:date="2025-01-28T11:07:00Z" w16du:dateUtc="2025-01-28T11:07:00Z">
              <w:tcPr>
                <w:tcW w:w="1746" w:type="dxa"/>
              </w:tcPr>
            </w:tcPrChange>
          </w:tcPr>
          <w:p w14:paraId="28DAA755" w14:textId="1D4F7CFF" w:rsidR="00377A9E" w:rsidDel="00194A28" w:rsidRDefault="00377A9E" w:rsidP="00B44413">
            <w:pPr>
              <w:rPr>
                <w:del w:id="772" w:author="Samuel Flegg" w:date="2025-01-28T11:10:00Z" w16du:dateUtc="2025-01-28T11:10:00Z"/>
              </w:rPr>
            </w:pPr>
            <w:del w:id="773" w:author="Samuel Flegg" w:date="2025-01-28T11:10:00Z" w16du:dateUtc="2025-01-28T11:10:00Z">
              <w:r w:rsidDel="00194A28">
                <w:delText xml:space="preserve">If the </w:delText>
              </w:r>
              <w:r w:rsidR="007D4116" w:rsidDel="00194A28">
                <w:delText>leaderboard</w:delText>
              </w:r>
              <w:r w:rsidDel="00194A28">
                <w:delText xml:space="preserve"> isn’t full any completion should be added to the leaderboard.</w:delText>
              </w:r>
            </w:del>
          </w:p>
          <w:p w14:paraId="67523308" w14:textId="198874AD" w:rsidR="00377A9E" w:rsidDel="00194A28" w:rsidRDefault="00377A9E" w:rsidP="00B44413">
            <w:pPr>
              <w:rPr>
                <w:del w:id="774" w:author="Samuel Flegg" w:date="2025-01-28T11:10:00Z" w16du:dateUtc="2025-01-28T11:10:00Z"/>
              </w:rPr>
            </w:pPr>
            <w:del w:id="775" w:author="Samuel Flegg" w:date="2025-01-28T11:10:00Z" w16du:dateUtc="2025-01-28T11:10:00Z">
              <w:r w:rsidDel="00194A28">
                <w:delText xml:space="preserve">If the leaderboard if full and entry is </w:delText>
              </w:r>
              <w:r w:rsidR="007D4116" w:rsidDel="00194A28">
                <w:delText>eligible</w:delText>
              </w:r>
              <w:r w:rsidDel="00194A28">
                <w:delText>, the new entry should replace the slowest time on the leaderboard.</w:delText>
              </w:r>
            </w:del>
          </w:p>
        </w:tc>
        <w:tc>
          <w:tcPr>
            <w:tcW w:w="1746" w:type="dxa"/>
            <w:tcPrChange w:id="776" w:author="Samuel Flegg" w:date="2025-01-28T11:07:00Z" w16du:dateUtc="2025-01-28T11:07:00Z">
              <w:tcPr>
                <w:tcW w:w="1746" w:type="dxa"/>
              </w:tcPr>
            </w:tcPrChange>
          </w:tcPr>
          <w:p w14:paraId="577C9ADD" w14:textId="468EDF90" w:rsidR="00377A9E" w:rsidDel="00194A28" w:rsidRDefault="00377A9E" w:rsidP="00B44413">
            <w:pPr>
              <w:rPr>
                <w:del w:id="777" w:author="Samuel Flegg" w:date="2025-01-28T11:10:00Z" w16du:dateUtc="2025-01-28T11:10:00Z"/>
              </w:rPr>
            </w:pPr>
            <w:del w:id="778" w:author="Samuel Flegg" w:date="2025-01-28T11:10:00Z" w16du:dateUtc="2025-01-28T11:10:00Z">
              <w:r w:rsidDel="00194A28">
                <w:delText xml:space="preserve">Add an entry when the leaderboard is empty. Add an entry when the </w:delText>
              </w:r>
              <w:r w:rsidR="007D4116" w:rsidDel="00194A28">
                <w:delText>leaderboard</w:delText>
              </w:r>
              <w:r w:rsidDel="00194A28">
                <w:delText xml:space="preserve"> is half full. Add an entry when the leaderboard is full.</w:delText>
              </w:r>
            </w:del>
          </w:p>
        </w:tc>
        <w:tc>
          <w:tcPr>
            <w:tcW w:w="1553" w:type="dxa"/>
            <w:tcPrChange w:id="779" w:author="Samuel Flegg" w:date="2025-01-28T11:07:00Z" w16du:dateUtc="2025-01-28T11:07:00Z">
              <w:tcPr>
                <w:tcW w:w="1553" w:type="dxa"/>
              </w:tcPr>
            </w:tcPrChange>
          </w:tcPr>
          <w:p w14:paraId="624DEBC5" w14:textId="54E6B4C5" w:rsidR="00377A9E" w:rsidDel="00194A28" w:rsidRDefault="00377A9E" w:rsidP="00B44413">
            <w:pPr>
              <w:rPr>
                <w:del w:id="780" w:author="Samuel Flegg" w:date="2025-01-28T11:10:00Z" w16du:dateUtc="2025-01-28T11:10:00Z"/>
              </w:rPr>
            </w:pPr>
            <w:del w:id="781" w:author="Samuel Flegg" w:date="2025-01-28T11:10:00Z" w16du:dateUtc="2025-01-28T11:10:00Z">
              <w:r w:rsidDel="00194A28">
                <w:delText>The first two entries should be automatically added to the leaderboard. The last entry should replace the slowest entry on the leaderboard.</w:delText>
              </w:r>
            </w:del>
          </w:p>
        </w:tc>
        <w:tc>
          <w:tcPr>
            <w:tcW w:w="1347" w:type="dxa"/>
            <w:tcPrChange w:id="782" w:author="Samuel Flegg" w:date="2025-01-28T11:07:00Z" w16du:dateUtc="2025-01-28T11:07:00Z">
              <w:tcPr>
                <w:tcW w:w="1347" w:type="dxa"/>
              </w:tcPr>
            </w:tcPrChange>
          </w:tcPr>
          <w:p w14:paraId="625ADC73" w14:textId="0D34AC5A" w:rsidR="00377A9E" w:rsidDel="00194A28" w:rsidRDefault="00377A9E" w:rsidP="00B44413">
            <w:pPr>
              <w:rPr>
                <w:del w:id="783" w:author="Samuel Flegg" w:date="2025-01-28T11:10:00Z" w16du:dateUtc="2025-01-28T11:10:00Z"/>
              </w:rPr>
            </w:pPr>
            <w:del w:id="784" w:author="Samuel Flegg" w:date="2025-01-28T11:10:00Z" w16du:dateUtc="2025-01-28T11:10:00Z">
              <w:r w:rsidDel="00194A28">
                <w:delText>Fail</w:delText>
              </w:r>
            </w:del>
          </w:p>
        </w:tc>
      </w:tr>
      <w:tr w:rsidR="00377A9E" w:rsidDel="00194A28" w14:paraId="4D7038C2" w14:textId="0EA34F1C" w:rsidTr="00194A28">
        <w:trPr>
          <w:cantSplit/>
          <w:del w:id="785" w:author="Samuel Flegg" w:date="2025-01-28T11:10:00Z"/>
          <w:trPrChange w:id="786" w:author="Samuel Flegg" w:date="2025-01-28T11:07:00Z" w16du:dateUtc="2025-01-28T11:07:00Z">
            <w:trPr>
              <w:cantSplit/>
            </w:trPr>
          </w:trPrChange>
        </w:trPr>
        <w:tc>
          <w:tcPr>
            <w:tcW w:w="1171" w:type="dxa"/>
            <w:tcPrChange w:id="787" w:author="Samuel Flegg" w:date="2025-01-28T11:07:00Z" w16du:dateUtc="2025-01-28T11:07:00Z">
              <w:tcPr>
                <w:tcW w:w="1171" w:type="dxa"/>
              </w:tcPr>
            </w:tcPrChange>
          </w:tcPr>
          <w:p w14:paraId="618AB2AF" w14:textId="3B0AD343" w:rsidR="00377A9E" w:rsidDel="00194A28" w:rsidRDefault="00377A9E" w:rsidP="00B44413">
            <w:pPr>
              <w:rPr>
                <w:del w:id="788" w:author="Samuel Flegg" w:date="2025-01-28T11:10:00Z" w16du:dateUtc="2025-01-28T11:10:00Z"/>
              </w:rPr>
            </w:pPr>
            <w:del w:id="789" w:author="Samuel Flegg" w:date="2025-01-28T11:10:00Z" w16du:dateUtc="2025-01-28T11:10:00Z">
              <w:r w:rsidDel="00194A28">
                <w:delText>2</w:delText>
              </w:r>
              <w:r w:rsidR="008F53E5" w:rsidDel="00194A28">
                <w:delText>4</w:delText>
              </w:r>
            </w:del>
          </w:p>
        </w:tc>
        <w:tc>
          <w:tcPr>
            <w:tcW w:w="1453" w:type="dxa"/>
            <w:tcPrChange w:id="790" w:author="Samuel Flegg" w:date="2025-01-28T11:07:00Z" w16du:dateUtc="2025-01-28T11:07:00Z">
              <w:tcPr>
                <w:tcW w:w="1453" w:type="dxa"/>
              </w:tcPr>
            </w:tcPrChange>
          </w:tcPr>
          <w:p w14:paraId="20F5D4F1" w14:textId="1FAB4811" w:rsidR="00377A9E" w:rsidDel="00194A28" w:rsidRDefault="00377A9E" w:rsidP="00B44413">
            <w:pPr>
              <w:rPr>
                <w:del w:id="791" w:author="Samuel Flegg" w:date="2025-01-28T11:10:00Z" w16du:dateUtc="2025-01-28T11:10:00Z"/>
              </w:rPr>
            </w:pPr>
            <w:del w:id="792" w:author="Samuel Flegg" w:date="2025-01-28T11:10:00Z" w16du:dateUtc="2025-01-28T11:10:00Z">
              <w:r w:rsidDel="00194A28">
                <w:delText>Leaderboard – sort leaderboard</w:delText>
              </w:r>
            </w:del>
          </w:p>
        </w:tc>
        <w:tc>
          <w:tcPr>
            <w:tcW w:w="1746" w:type="dxa"/>
            <w:tcPrChange w:id="793" w:author="Samuel Flegg" w:date="2025-01-28T11:07:00Z" w16du:dateUtc="2025-01-28T11:07:00Z">
              <w:tcPr>
                <w:tcW w:w="1746" w:type="dxa"/>
              </w:tcPr>
            </w:tcPrChange>
          </w:tcPr>
          <w:p w14:paraId="11F6F493" w14:textId="11431843" w:rsidR="00377A9E" w:rsidDel="00194A28" w:rsidRDefault="00377A9E" w:rsidP="00B44413">
            <w:pPr>
              <w:rPr>
                <w:del w:id="794" w:author="Samuel Flegg" w:date="2025-01-28T11:10:00Z" w16du:dateUtc="2025-01-28T11:10:00Z"/>
              </w:rPr>
            </w:pPr>
            <w:del w:id="795" w:author="Samuel Flegg" w:date="2025-01-28T11:10:00Z" w16du:dateUtc="2025-01-28T11:10:00Z">
              <w:r w:rsidDel="00194A28">
                <w:delText xml:space="preserve">When a new completion is added to the leaderboard, the leaderboard needs to be sorted to ensure that completion ends up in the correct position. The list should be ordered by ascending </w:delText>
              </w:r>
              <w:r w:rsidR="007D4116" w:rsidDel="00194A28">
                <w:delText>times.</w:delText>
              </w:r>
            </w:del>
          </w:p>
        </w:tc>
        <w:tc>
          <w:tcPr>
            <w:tcW w:w="1746" w:type="dxa"/>
            <w:tcPrChange w:id="796" w:author="Samuel Flegg" w:date="2025-01-28T11:07:00Z" w16du:dateUtc="2025-01-28T11:07:00Z">
              <w:tcPr>
                <w:tcW w:w="1746" w:type="dxa"/>
              </w:tcPr>
            </w:tcPrChange>
          </w:tcPr>
          <w:p w14:paraId="4A1168C5" w14:textId="483EC418" w:rsidR="00377A9E" w:rsidDel="00194A28" w:rsidRDefault="00377A9E" w:rsidP="00B44413">
            <w:pPr>
              <w:rPr>
                <w:del w:id="797" w:author="Samuel Flegg" w:date="2025-01-28T11:10:00Z" w16du:dateUtc="2025-01-28T11:10:00Z"/>
              </w:rPr>
            </w:pPr>
            <w:del w:id="798" w:author="Samuel Flegg" w:date="2025-01-28T11:10:00Z" w16du:dateUtc="2025-01-28T11:10:00Z">
              <w:r w:rsidDel="00194A28">
                <w:delText xml:space="preserve">Sort the </w:delText>
              </w:r>
              <w:r w:rsidR="007D4116" w:rsidDel="00194A28">
                <w:delText>leaderboard</w:delText>
              </w:r>
              <w:r w:rsidDel="00194A28">
                <w:delText xml:space="preserve"> when it is already in order. Sort the leaderboard when it is in descending order. </w:delText>
              </w:r>
              <w:r w:rsidR="007D4116" w:rsidDel="00194A28">
                <w:delText>Sort</w:delText>
              </w:r>
              <w:r w:rsidDel="00194A28">
                <w:delText xml:space="preserve"> the </w:delText>
              </w:r>
              <w:r w:rsidR="007D4116" w:rsidDel="00194A28">
                <w:delText>leaderboard</w:delText>
              </w:r>
              <w:r w:rsidDel="00194A28">
                <w:delText xml:space="preserve"> when it is randomised. Sort the leaderboard when 2 identical times exist.</w:delText>
              </w:r>
            </w:del>
          </w:p>
        </w:tc>
        <w:tc>
          <w:tcPr>
            <w:tcW w:w="1553" w:type="dxa"/>
            <w:tcPrChange w:id="799" w:author="Samuel Flegg" w:date="2025-01-28T11:07:00Z" w16du:dateUtc="2025-01-28T11:07:00Z">
              <w:tcPr>
                <w:tcW w:w="1553" w:type="dxa"/>
              </w:tcPr>
            </w:tcPrChange>
          </w:tcPr>
          <w:p w14:paraId="18ED1E58" w14:textId="7DEBE35B" w:rsidR="00377A9E" w:rsidDel="00194A28" w:rsidRDefault="00377A9E" w:rsidP="00B44413">
            <w:pPr>
              <w:rPr>
                <w:del w:id="800" w:author="Samuel Flegg" w:date="2025-01-28T11:10:00Z" w16du:dateUtc="2025-01-28T11:10:00Z"/>
              </w:rPr>
            </w:pPr>
            <w:del w:id="801" w:author="Samuel Flegg" w:date="2025-01-28T11:10:00Z" w16du:dateUtc="2025-01-28T11:10:00Z">
              <w:r w:rsidDel="00194A28">
                <w:delText xml:space="preserve">Each </w:delText>
              </w:r>
              <w:r w:rsidR="007D4116" w:rsidDel="00194A28">
                <w:delText>leaderboard</w:delText>
              </w:r>
              <w:r w:rsidDel="00194A28">
                <w:delText xml:space="preserve"> should end up sorted. Manually check this.</w:delText>
              </w:r>
            </w:del>
          </w:p>
        </w:tc>
        <w:tc>
          <w:tcPr>
            <w:tcW w:w="1347" w:type="dxa"/>
            <w:tcPrChange w:id="802" w:author="Samuel Flegg" w:date="2025-01-28T11:07:00Z" w16du:dateUtc="2025-01-28T11:07:00Z">
              <w:tcPr>
                <w:tcW w:w="1347" w:type="dxa"/>
              </w:tcPr>
            </w:tcPrChange>
          </w:tcPr>
          <w:p w14:paraId="5BB1C21A" w14:textId="4BBC3753" w:rsidR="00377A9E" w:rsidDel="00194A28" w:rsidRDefault="00377A9E" w:rsidP="00B44413">
            <w:pPr>
              <w:rPr>
                <w:del w:id="803" w:author="Samuel Flegg" w:date="2025-01-28T11:10:00Z" w16du:dateUtc="2025-01-28T11:10:00Z"/>
              </w:rPr>
            </w:pPr>
            <w:del w:id="804" w:author="Samuel Flegg" w:date="2025-01-28T11:10:00Z" w16du:dateUtc="2025-01-28T11:10:00Z">
              <w:r w:rsidDel="00194A28">
                <w:delText>Fail</w:delText>
              </w:r>
            </w:del>
          </w:p>
        </w:tc>
      </w:tr>
      <w:tr w:rsidR="00377A9E" w:rsidDel="00194A28" w14:paraId="4463A7F5" w14:textId="19147838" w:rsidTr="00194A28">
        <w:trPr>
          <w:cantSplit/>
          <w:del w:id="805" w:author="Samuel Flegg" w:date="2025-01-28T11:10:00Z"/>
          <w:trPrChange w:id="806" w:author="Samuel Flegg" w:date="2025-01-28T11:07:00Z" w16du:dateUtc="2025-01-28T11:07:00Z">
            <w:trPr>
              <w:cantSplit/>
            </w:trPr>
          </w:trPrChange>
        </w:trPr>
        <w:tc>
          <w:tcPr>
            <w:tcW w:w="1171" w:type="dxa"/>
            <w:tcPrChange w:id="807" w:author="Samuel Flegg" w:date="2025-01-28T11:07:00Z" w16du:dateUtc="2025-01-28T11:07:00Z">
              <w:tcPr>
                <w:tcW w:w="1171" w:type="dxa"/>
              </w:tcPr>
            </w:tcPrChange>
          </w:tcPr>
          <w:p w14:paraId="653E5818" w14:textId="2FDC4FF0" w:rsidR="00377A9E" w:rsidDel="00194A28" w:rsidRDefault="00377A9E" w:rsidP="00B44413">
            <w:pPr>
              <w:rPr>
                <w:del w:id="808" w:author="Samuel Flegg" w:date="2025-01-28T11:10:00Z" w16du:dateUtc="2025-01-28T11:10:00Z"/>
              </w:rPr>
            </w:pPr>
            <w:del w:id="809" w:author="Samuel Flegg" w:date="2025-01-28T11:10:00Z" w16du:dateUtc="2025-01-28T11:10:00Z">
              <w:r w:rsidDel="00194A28">
                <w:delText>2</w:delText>
              </w:r>
              <w:r w:rsidR="008F53E5" w:rsidDel="00194A28">
                <w:delText>5</w:delText>
              </w:r>
            </w:del>
          </w:p>
        </w:tc>
        <w:tc>
          <w:tcPr>
            <w:tcW w:w="1453" w:type="dxa"/>
            <w:tcPrChange w:id="810" w:author="Samuel Flegg" w:date="2025-01-28T11:07:00Z" w16du:dateUtc="2025-01-28T11:07:00Z">
              <w:tcPr>
                <w:tcW w:w="1453" w:type="dxa"/>
              </w:tcPr>
            </w:tcPrChange>
          </w:tcPr>
          <w:p w14:paraId="23C686F5" w14:textId="61C18464" w:rsidR="00377A9E" w:rsidDel="00194A28" w:rsidRDefault="00377A9E" w:rsidP="00B44413">
            <w:pPr>
              <w:rPr>
                <w:del w:id="811" w:author="Samuel Flegg" w:date="2025-01-28T11:10:00Z" w16du:dateUtc="2025-01-28T11:10:00Z"/>
              </w:rPr>
            </w:pPr>
            <w:del w:id="812" w:author="Samuel Flegg" w:date="2025-01-28T11:10:00Z" w16du:dateUtc="2025-01-28T11:10:00Z">
              <w:r w:rsidDel="00194A28">
                <w:delText>Leaderbaord – save times</w:delText>
              </w:r>
            </w:del>
          </w:p>
        </w:tc>
        <w:tc>
          <w:tcPr>
            <w:tcW w:w="1746" w:type="dxa"/>
            <w:tcPrChange w:id="813" w:author="Samuel Flegg" w:date="2025-01-28T11:07:00Z" w16du:dateUtc="2025-01-28T11:07:00Z">
              <w:tcPr>
                <w:tcW w:w="1746" w:type="dxa"/>
              </w:tcPr>
            </w:tcPrChange>
          </w:tcPr>
          <w:p w14:paraId="1234309C" w14:textId="02DB7E3F" w:rsidR="00377A9E" w:rsidDel="00194A28" w:rsidRDefault="00377A9E" w:rsidP="00B44413">
            <w:pPr>
              <w:rPr>
                <w:del w:id="814" w:author="Samuel Flegg" w:date="2025-01-28T11:10:00Z" w16du:dateUtc="2025-01-28T11:10:00Z"/>
              </w:rPr>
            </w:pPr>
            <w:del w:id="815" w:author="Samuel Flegg" w:date="2025-01-28T11:10:00Z" w16du:dateUtc="2025-01-28T11:10:00Z">
              <w:r w:rsidDel="00194A28">
                <w:delText>The ordered list of leaderbaord times should be able to be saved to a text file so that they are kept even when the program ends.</w:delText>
              </w:r>
            </w:del>
          </w:p>
        </w:tc>
        <w:tc>
          <w:tcPr>
            <w:tcW w:w="1746" w:type="dxa"/>
            <w:vMerge w:val="restart"/>
            <w:tcPrChange w:id="816" w:author="Samuel Flegg" w:date="2025-01-28T11:07:00Z" w16du:dateUtc="2025-01-28T11:07:00Z">
              <w:tcPr>
                <w:tcW w:w="1746" w:type="dxa"/>
                <w:vMerge w:val="restart"/>
              </w:tcPr>
            </w:tcPrChange>
          </w:tcPr>
          <w:p w14:paraId="77398EB6" w14:textId="08106102" w:rsidR="00377A9E" w:rsidDel="00194A28" w:rsidRDefault="00377A9E" w:rsidP="00B44413">
            <w:pPr>
              <w:rPr>
                <w:del w:id="817" w:author="Samuel Flegg" w:date="2025-01-28T11:10:00Z" w16du:dateUtc="2025-01-28T11:10:00Z"/>
              </w:rPr>
            </w:pPr>
            <w:del w:id="818" w:author="Samuel Flegg" w:date="2025-01-28T11:10:00Z" w16du:dateUtc="2025-01-28T11:10:00Z">
              <w:r w:rsidDel="00194A28">
                <w:delText xml:space="preserve">Save the leaderbaord when it is empty. Save the leaderboard when it has no completions. Save the eladerbaord </w:delText>
              </w:r>
              <w:r w:rsidDel="00194A28">
                <w:lastRenderedPageBreak/>
                <w:delText>when it is half full. Save the leaderbaord when it is full.</w:delText>
              </w:r>
            </w:del>
          </w:p>
          <w:p w14:paraId="7624C53D" w14:textId="77662BD1" w:rsidR="00377A9E" w:rsidDel="00194A28" w:rsidRDefault="00377A9E" w:rsidP="00B44413">
            <w:pPr>
              <w:rPr>
                <w:del w:id="819" w:author="Samuel Flegg" w:date="2025-01-28T11:10:00Z" w16du:dateUtc="2025-01-28T11:10:00Z"/>
              </w:rPr>
            </w:pPr>
          </w:p>
          <w:p w14:paraId="7BAFAF5D" w14:textId="4E460838" w:rsidR="00377A9E" w:rsidDel="00194A28" w:rsidRDefault="00377A9E" w:rsidP="00B44413">
            <w:pPr>
              <w:rPr>
                <w:del w:id="820" w:author="Samuel Flegg" w:date="2025-01-28T11:10:00Z" w16du:dateUtc="2025-01-28T11:10:00Z"/>
              </w:rPr>
            </w:pPr>
            <w:del w:id="821" w:author="Samuel Flegg" w:date="2025-01-28T11:10:00Z" w16du:dateUtc="2025-01-28T11:10:00Z">
              <w:r w:rsidDel="00194A28">
                <w:delText>In each case close the program and start it again, attempting to load these saves.</w:delText>
              </w:r>
            </w:del>
          </w:p>
        </w:tc>
        <w:tc>
          <w:tcPr>
            <w:tcW w:w="1553" w:type="dxa"/>
            <w:tcPrChange w:id="822" w:author="Samuel Flegg" w:date="2025-01-28T11:07:00Z" w16du:dateUtc="2025-01-28T11:07:00Z">
              <w:tcPr>
                <w:tcW w:w="1553" w:type="dxa"/>
              </w:tcPr>
            </w:tcPrChange>
          </w:tcPr>
          <w:p w14:paraId="1DE78CE1" w14:textId="38B5D853" w:rsidR="00377A9E" w:rsidDel="00194A28" w:rsidRDefault="00377A9E" w:rsidP="00B44413">
            <w:pPr>
              <w:rPr>
                <w:del w:id="823" w:author="Samuel Flegg" w:date="2025-01-28T11:10:00Z" w16du:dateUtc="2025-01-28T11:10:00Z"/>
              </w:rPr>
            </w:pPr>
            <w:del w:id="824" w:author="Samuel Flegg" w:date="2025-01-28T11:10:00Z" w16du:dateUtc="2025-01-28T11:10:00Z">
              <w:r w:rsidDel="00194A28">
                <w:lastRenderedPageBreak/>
                <w:delText>In each case the text file should be updated with the leaderboard.</w:delText>
              </w:r>
            </w:del>
          </w:p>
        </w:tc>
        <w:tc>
          <w:tcPr>
            <w:tcW w:w="1347" w:type="dxa"/>
            <w:tcPrChange w:id="825" w:author="Samuel Flegg" w:date="2025-01-28T11:07:00Z" w16du:dateUtc="2025-01-28T11:07:00Z">
              <w:tcPr>
                <w:tcW w:w="1347" w:type="dxa"/>
              </w:tcPr>
            </w:tcPrChange>
          </w:tcPr>
          <w:p w14:paraId="57146496" w14:textId="2503AD1A" w:rsidR="00377A9E" w:rsidDel="00194A28" w:rsidRDefault="00377A9E" w:rsidP="00B44413">
            <w:pPr>
              <w:rPr>
                <w:del w:id="826" w:author="Samuel Flegg" w:date="2025-01-28T11:10:00Z" w16du:dateUtc="2025-01-28T11:10:00Z"/>
              </w:rPr>
            </w:pPr>
            <w:del w:id="827" w:author="Samuel Flegg" w:date="2025-01-28T11:10:00Z" w16du:dateUtc="2025-01-28T11:10:00Z">
              <w:r w:rsidDel="00194A28">
                <w:delText>Fail</w:delText>
              </w:r>
            </w:del>
          </w:p>
        </w:tc>
      </w:tr>
      <w:tr w:rsidR="00377A9E" w:rsidDel="00194A28" w14:paraId="0740D6C4" w14:textId="34FFF112" w:rsidTr="00194A28">
        <w:trPr>
          <w:cantSplit/>
          <w:del w:id="828" w:author="Samuel Flegg" w:date="2025-01-28T11:10:00Z"/>
          <w:trPrChange w:id="829" w:author="Samuel Flegg" w:date="2025-01-28T11:07:00Z" w16du:dateUtc="2025-01-28T11:07:00Z">
            <w:trPr>
              <w:cantSplit/>
            </w:trPr>
          </w:trPrChange>
        </w:trPr>
        <w:tc>
          <w:tcPr>
            <w:tcW w:w="1171" w:type="dxa"/>
            <w:tcPrChange w:id="830" w:author="Samuel Flegg" w:date="2025-01-28T11:07:00Z" w16du:dateUtc="2025-01-28T11:07:00Z">
              <w:tcPr>
                <w:tcW w:w="1171" w:type="dxa"/>
              </w:tcPr>
            </w:tcPrChange>
          </w:tcPr>
          <w:p w14:paraId="3E2F3733" w14:textId="5722263E" w:rsidR="00377A9E" w:rsidDel="00194A28" w:rsidRDefault="00377A9E" w:rsidP="00B44413">
            <w:pPr>
              <w:rPr>
                <w:del w:id="831" w:author="Samuel Flegg" w:date="2025-01-28T11:10:00Z" w16du:dateUtc="2025-01-28T11:10:00Z"/>
              </w:rPr>
            </w:pPr>
            <w:del w:id="832" w:author="Samuel Flegg" w:date="2025-01-28T11:10:00Z" w16du:dateUtc="2025-01-28T11:10:00Z">
              <w:r w:rsidDel="00194A28">
                <w:lastRenderedPageBreak/>
                <w:delText>2</w:delText>
              </w:r>
              <w:r w:rsidR="008F53E5" w:rsidDel="00194A28">
                <w:delText>6</w:delText>
              </w:r>
            </w:del>
          </w:p>
        </w:tc>
        <w:tc>
          <w:tcPr>
            <w:tcW w:w="1453" w:type="dxa"/>
            <w:tcPrChange w:id="833" w:author="Samuel Flegg" w:date="2025-01-28T11:07:00Z" w16du:dateUtc="2025-01-28T11:07:00Z">
              <w:tcPr>
                <w:tcW w:w="1453" w:type="dxa"/>
              </w:tcPr>
            </w:tcPrChange>
          </w:tcPr>
          <w:p w14:paraId="34656729" w14:textId="34E8B0A2" w:rsidR="00377A9E" w:rsidDel="00194A28" w:rsidRDefault="00377A9E" w:rsidP="00B44413">
            <w:pPr>
              <w:rPr>
                <w:del w:id="834" w:author="Samuel Flegg" w:date="2025-01-28T11:10:00Z" w16du:dateUtc="2025-01-28T11:10:00Z"/>
              </w:rPr>
            </w:pPr>
            <w:del w:id="835" w:author="Samuel Flegg" w:date="2025-01-28T11:10:00Z" w16du:dateUtc="2025-01-28T11:10:00Z">
              <w:r w:rsidDel="00194A28">
                <w:delText>Leaderboard – load saved times</w:delText>
              </w:r>
            </w:del>
          </w:p>
        </w:tc>
        <w:tc>
          <w:tcPr>
            <w:tcW w:w="1746" w:type="dxa"/>
            <w:tcPrChange w:id="836" w:author="Samuel Flegg" w:date="2025-01-28T11:07:00Z" w16du:dateUtc="2025-01-28T11:07:00Z">
              <w:tcPr>
                <w:tcW w:w="1746" w:type="dxa"/>
              </w:tcPr>
            </w:tcPrChange>
          </w:tcPr>
          <w:p w14:paraId="31335C3F" w14:textId="1AEA174F" w:rsidR="00377A9E" w:rsidDel="00194A28" w:rsidRDefault="00377A9E" w:rsidP="00B44413">
            <w:pPr>
              <w:rPr>
                <w:del w:id="837" w:author="Samuel Flegg" w:date="2025-01-28T11:10:00Z" w16du:dateUtc="2025-01-28T11:10:00Z"/>
              </w:rPr>
            </w:pPr>
            <w:del w:id="838" w:author="Samuel Flegg" w:date="2025-01-28T11:10:00Z" w16du:dateUtc="2025-01-28T11:10:00Z">
              <w:r w:rsidDel="00194A28">
                <w:delText>The saved leaderbaord times need to be able to be loaded so they can be displayed, and be checked against for any new records.</w:delText>
              </w:r>
            </w:del>
          </w:p>
        </w:tc>
        <w:tc>
          <w:tcPr>
            <w:tcW w:w="1746" w:type="dxa"/>
            <w:vMerge/>
            <w:tcPrChange w:id="839" w:author="Samuel Flegg" w:date="2025-01-28T11:07:00Z" w16du:dateUtc="2025-01-28T11:07:00Z">
              <w:tcPr>
                <w:tcW w:w="1746" w:type="dxa"/>
                <w:vMerge/>
              </w:tcPr>
            </w:tcPrChange>
          </w:tcPr>
          <w:p w14:paraId="1A66BA40" w14:textId="218CF0DE" w:rsidR="00377A9E" w:rsidDel="00194A28" w:rsidRDefault="00377A9E" w:rsidP="00B44413">
            <w:pPr>
              <w:rPr>
                <w:del w:id="840" w:author="Samuel Flegg" w:date="2025-01-28T11:10:00Z" w16du:dateUtc="2025-01-28T11:10:00Z"/>
              </w:rPr>
            </w:pPr>
          </w:p>
        </w:tc>
        <w:tc>
          <w:tcPr>
            <w:tcW w:w="1553" w:type="dxa"/>
            <w:tcPrChange w:id="841" w:author="Samuel Flegg" w:date="2025-01-28T11:07:00Z" w16du:dateUtc="2025-01-28T11:07:00Z">
              <w:tcPr>
                <w:tcW w:w="1553" w:type="dxa"/>
              </w:tcPr>
            </w:tcPrChange>
          </w:tcPr>
          <w:p w14:paraId="7203E929" w14:textId="43223D26" w:rsidR="00377A9E" w:rsidDel="00194A28" w:rsidRDefault="00377A9E" w:rsidP="00B44413">
            <w:pPr>
              <w:rPr>
                <w:del w:id="842" w:author="Samuel Flegg" w:date="2025-01-28T11:10:00Z" w16du:dateUtc="2025-01-28T11:10:00Z"/>
              </w:rPr>
            </w:pPr>
            <w:del w:id="843" w:author="Samuel Flegg" w:date="2025-01-28T11:10:00Z" w16du:dateUtc="2025-01-28T11:10:00Z">
              <w:r w:rsidDel="00194A28">
                <w:delText>In each case the leaderbaord should be updated to match the text file.</w:delText>
              </w:r>
            </w:del>
          </w:p>
        </w:tc>
        <w:tc>
          <w:tcPr>
            <w:tcW w:w="1347" w:type="dxa"/>
            <w:tcPrChange w:id="844" w:author="Samuel Flegg" w:date="2025-01-28T11:07:00Z" w16du:dateUtc="2025-01-28T11:07:00Z">
              <w:tcPr>
                <w:tcW w:w="1347" w:type="dxa"/>
              </w:tcPr>
            </w:tcPrChange>
          </w:tcPr>
          <w:p w14:paraId="1B14C7C7" w14:textId="32B3C100" w:rsidR="00377A9E" w:rsidDel="00194A28" w:rsidRDefault="00377A9E" w:rsidP="00B44413">
            <w:pPr>
              <w:rPr>
                <w:del w:id="845" w:author="Samuel Flegg" w:date="2025-01-28T11:10:00Z" w16du:dateUtc="2025-01-28T11:10:00Z"/>
              </w:rPr>
            </w:pPr>
            <w:del w:id="846" w:author="Samuel Flegg" w:date="2025-01-28T11:10:00Z" w16du:dateUtc="2025-01-28T11:10:00Z">
              <w:r w:rsidDel="00194A28">
                <w:delText>Fail</w:delText>
              </w:r>
            </w:del>
          </w:p>
        </w:tc>
      </w:tr>
      <w:tr w:rsidR="00377A9E" w:rsidDel="00194A28" w14:paraId="5943DA23" w14:textId="4E619C0C" w:rsidTr="00194A28">
        <w:trPr>
          <w:cantSplit/>
          <w:del w:id="847" w:author="Samuel Flegg" w:date="2025-01-28T11:10:00Z"/>
          <w:trPrChange w:id="848" w:author="Samuel Flegg" w:date="2025-01-28T11:07:00Z" w16du:dateUtc="2025-01-28T11:07:00Z">
            <w:trPr>
              <w:cantSplit/>
            </w:trPr>
          </w:trPrChange>
        </w:trPr>
        <w:tc>
          <w:tcPr>
            <w:tcW w:w="1171" w:type="dxa"/>
            <w:tcPrChange w:id="849" w:author="Samuel Flegg" w:date="2025-01-28T11:07:00Z" w16du:dateUtc="2025-01-28T11:07:00Z">
              <w:tcPr>
                <w:tcW w:w="1171" w:type="dxa"/>
              </w:tcPr>
            </w:tcPrChange>
          </w:tcPr>
          <w:p w14:paraId="5D7BDCE4" w14:textId="6145E62F" w:rsidR="00377A9E" w:rsidDel="00194A28" w:rsidRDefault="00377A9E" w:rsidP="00B44413">
            <w:pPr>
              <w:tabs>
                <w:tab w:val="left" w:pos="825"/>
              </w:tabs>
              <w:rPr>
                <w:del w:id="850" w:author="Samuel Flegg" w:date="2025-01-28T11:10:00Z" w16du:dateUtc="2025-01-28T11:10:00Z"/>
              </w:rPr>
            </w:pPr>
            <w:del w:id="851" w:author="Samuel Flegg" w:date="2025-01-28T11:10:00Z" w16du:dateUtc="2025-01-28T11:10:00Z">
              <w:r w:rsidDel="00194A28">
                <w:delText>2</w:delText>
              </w:r>
              <w:r w:rsidR="008F53E5" w:rsidDel="00194A28">
                <w:delText>7</w:delText>
              </w:r>
            </w:del>
          </w:p>
        </w:tc>
        <w:tc>
          <w:tcPr>
            <w:tcW w:w="1453" w:type="dxa"/>
            <w:tcPrChange w:id="852" w:author="Samuel Flegg" w:date="2025-01-28T11:07:00Z" w16du:dateUtc="2025-01-28T11:07:00Z">
              <w:tcPr>
                <w:tcW w:w="1453" w:type="dxa"/>
              </w:tcPr>
            </w:tcPrChange>
          </w:tcPr>
          <w:p w14:paraId="73D5FFCD" w14:textId="7DF93E40" w:rsidR="00377A9E" w:rsidDel="00194A28" w:rsidRDefault="00377A9E" w:rsidP="00B44413">
            <w:pPr>
              <w:rPr>
                <w:del w:id="853" w:author="Samuel Flegg" w:date="2025-01-28T11:10:00Z" w16du:dateUtc="2025-01-28T11:10:00Z"/>
              </w:rPr>
            </w:pPr>
            <w:del w:id="854" w:author="Samuel Flegg" w:date="2025-01-28T11:10:00Z" w16du:dateUtc="2025-01-28T11:10:00Z">
              <w:r w:rsidDel="00194A28">
                <w:delText>Guide algorithm</w:delText>
              </w:r>
            </w:del>
          </w:p>
        </w:tc>
        <w:tc>
          <w:tcPr>
            <w:tcW w:w="1746" w:type="dxa"/>
            <w:tcPrChange w:id="855" w:author="Samuel Flegg" w:date="2025-01-28T11:07:00Z" w16du:dateUtc="2025-01-28T11:07:00Z">
              <w:tcPr>
                <w:tcW w:w="1746" w:type="dxa"/>
              </w:tcPr>
            </w:tcPrChange>
          </w:tcPr>
          <w:p w14:paraId="73C347AB" w14:textId="76E4C2F6" w:rsidR="00377A9E" w:rsidDel="00194A28" w:rsidRDefault="00377A9E" w:rsidP="00B44413">
            <w:pPr>
              <w:rPr>
                <w:del w:id="856" w:author="Samuel Flegg" w:date="2025-01-28T11:10:00Z" w16du:dateUtc="2025-01-28T11:10:00Z"/>
              </w:rPr>
            </w:pPr>
            <w:del w:id="857" w:author="Samuel Flegg" w:date="2025-01-28T11:10:00Z" w16du:dateUtc="2025-01-28T11:10:00Z">
              <w:r w:rsidDel="00194A28">
                <w:delText xml:space="preserve">The should either be a function that returns a pygame.Surface or a procedure that draws the iamge to the screen. </w:delText>
              </w:r>
            </w:del>
          </w:p>
          <w:p w14:paraId="25A1500D" w14:textId="41184B35" w:rsidR="00377A9E" w:rsidDel="00194A28" w:rsidRDefault="00377A9E" w:rsidP="00B44413">
            <w:pPr>
              <w:rPr>
                <w:del w:id="858" w:author="Samuel Flegg" w:date="2025-01-28T11:10:00Z" w16du:dateUtc="2025-01-28T11:10:00Z"/>
              </w:rPr>
            </w:pPr>
          </w:p>
          <w:p w14:paraId="3888CFF9" w14:textId="0729984B" w:rsidR="00377A9E" w:rsidDel="00194A28" w:rsidRDefault="00377A9E" w:rsidP="00B44413">
            <w:pPr>
              <w:rPr>
                <w:del w:id="859" w:author="Samuel Flegg" w:date="2025-01-28T11:10:00Z" w16du:dateUtc="2025-01-28T11:10:00Z"/>
              </w:rPr>
            </w:pPr>
            <w:del w:id="860" w:author="Samuel Flegg" w:date="2025-01-28T11:10:00Z" w16du:dateUtc="2025-01-28T11:10:00Z">
              <w:r w:rsidDel="00194A28">
                <w:delText>The image should show how to use the cube.</w:delText>
              </w:r>
            </w:del>
          </w:p>
        </w:tc>
        <w:tc>
          <w:tcPr>
            <w:tcW w:w="1746" w:type="dxa"/>
            <w:tcPrChange w:id="861" w:author="Samuel Flegg" w:date="2025-01-28T11:07:00Z" w16du:dateUtc="2025-01-28T11:07:00Z">
              <w:tcPr>
                <w:tcW w:w="1746" w:type="dxa"/>
              </w:tcPr>
            </w:tcPrChange>
          </w:tcPr>
          <w:p w14:paraId="739F67B5" w14:textId="3C9D5B6A" w:rsidR="00377A9E" w:rsidDel="00194A28" w:rsidRDefault="00377A9E" w:rsidP="00B44413">
            <w:pPr>
              <w:rPr>
                <w:del w:id="862" w:author="Samuel Flegg" w:date="2025-01-28T11:10:00Z" w16du:dateUtc="2025-01-28T11:10:00Z"/>
              </w:rPr>
            </w:pPr>
            <w:del w:id="863" w:author="Samuel Flegg" w:date="2025-01-28T11:10:00Z" w16du:dateUtc="2025-01-28T11:10:00Z">
              <w:r w:rsidDel="00194A28">
                <w:delText>Either blit the pygame.Surface to the screen or call the procedure inside a game loop.</w:delText>
              </w:r>
            </w:del>
          </w:p>
        </w:tc>
        <w:tc>
          <w:tcPr>
            <w:tcW w:w="1553" w:type="dxa"/>
            <w:tcPrChange w:id="864" w:author="Samuel Flegg" w:date="2025-01-28T11:07:00Z" w16du:dateUtc="2025-01-28T11:07:00Z">
              <w:tcPr>
                <w:tcW w:w="1553" w:type="dxa"/>
              </w:tcPr>
            </w:tcPrChange>
          </w:tcPr>
          <w:p w14:paraId="455A8C4E" w14:textId="61A0E1D4" w:rsidR="00377A9E" w:rsidDel="00194A28" w:rsidRDefault="00377A9E" w:rsidP="00B44413">
            <w:pPr>
              <w:rPr>
                <w:del w:id="865" w:author="Samuel Flegg" w:date="2025-01-28T11:10:00Z" w16du:dateUtc="2025-01-28T11:10:00Z"/>
              </w:rPr>
            </w:pPr>
            <w:del w:id="866" w:author="Samuel Flegg" w:date="2025-01-28T11:10:00Z" w16du:dateUtc="2025-01-28T11:10:00Z">
              <w:r w:rsidDel="00194A28">
                <w:delText>An image should be displayed.</w:delText>
              </w:r>
            </w:del>
          </w:p>
        </w:tc>
        <w:tc>
          <w:tcPr>
            <w:tcW w:w="1347" w:type="dxa"/>
            <w:tcPrChange w:id="867" w:author="Samuel Flegg" w:date="2025-01-28T11:07:00Z" w16du:dateUtc="2025-01-28T11:07:00Z">
              <w:tcPr>
                <w:tcW w:w="1347" w:type="dxa"/>
              </w:tcPr>
            </w:tcPrChange>
          </w:tcPr>
          <w:p w14:paraId="3DC5686C" w14:textId="6A440430" w:rsidR="00377A9E" w:rsidDel="00194A28" w:rsidRDefault="00377A9E" w:rsidP="00B44413">
            <w:pPr>
              <w:rPr>
                <w:del w:id="868" w:author="Samuel Flegg" w:date="2025-01-28T11:10:00Z" w16du:dateUtc="2025-01-28T11:10:00Z"/>
              </w:rPr>
            </w:pPr>
            <w:del w:id="869" w:author="Samuel Flegg" w:date="2025-01-28T11:10:00Z" w16du:dateUtc="2025-01-28T11:10:00Z">
              <w:r w:rsidDel="00194A28">
                <w:delText>Fail</w:delText>
              </w:r>
            </w:del>
          </w:p>
        </w:tc>
      </w:tr>
      <w:tr w:rsidR="00391AAA" w:rsidDel="00194A28" w14:paraId="27CDA0C4" w14:textId="38ABB20E" w:rsidTr="00194A28">
        <w:trPr>
          <w:cantSplit/>
          <w:del w:id="870" w:author="Samuel Flegg" w:date="2025-01-28T11:10:00Z"/>
          <w:trPrChange w:id="871" w:author="Samuel Flegg" w:date="2025-01-28T11:07:00Z" w16du:dateUtc="2025-01-28T11:07:00Z">
            <w:trPr>
              <w:cantSplit/>
            </w:trPr>
          </w:trPrChange>
        </w:trPr>
        <w:tc>
          <w:tcPr>
            <w:tcW w:w="1171" w:type="dxa"/>
            <w:tcPrChange w:id="872" w:author="Samuel Flegg" w:date="2025-01-28T11:07:00Z" w16du:dateUtc="2025-01-28T11:07:00Z">
              <w:tcPr>
                <w:tcW w:w="1171" w:type="dxa"/>
              </w:tcPr>
            </w:tcPrChange>
          </w:tcPr>
          <w:p w14:paraId="4F08EB8D" w14:textId="1DF0BCA3" w:rsidR="00391AAA" w:rsidDel="00194A28" w:rsidRDefault="00391AAA" w:rsidP="00B44413">
            <w:pPr>
              <w:tabs>
                <w:tab w:val="left" w:pos="825"/>
              </w:tabs>
              <w:rPr>
                <w:del w:id="873" w:author="Samuel Flegg" w:date="2025-01-28T11:10:00Z" w16du:dateUtc="2025-01-28T11:10:00Z"/>
              </w:rPr>
            </w:pPr>
            <w:del w:id="874" w:author="Samuel Flegg" w:date="2025-01-28T11:10:00Z" w16du:dateUtc="2025-01-28T11:10:00Z">
              <w:r w:rsidDel="00194A28">
                <w:delText>28</w:delText>
              </w:r>
            </w:del>
          </w:p>
        </w:tc>
        <w:tc>
          <w:tcPr>
            <w:tcW w:w="1453" w:type="dxa"/>
            <w:tcPrChange w:id="875" w:author="Samuel Flegg" w:date="2025-01-28T11:07:00Z" w16du:dateUtc="2025-01-28T11:07:00Z">
              <w:tcPr>
                <w:tcW w:w="1453" w:type="dxa"/>
              </w:tcPr>
            </w:tcPrChange>
          </w:tcPr>
          <w:p w14:paraId="24415D23" w14:textId="7DC5D65B" w:rsidR="00391AAA" w:rsidDel="00194A28" w:rsidRDefault="003363E9" w:rsidP="00B44413">
            <w:pPr>
              <w:rPr>
                <w:del w:id="876" w:author="Samuel Flegg" w:date="2025-01-28T11:10:00Z" w16du:dateUtc="2025-01-28T11:10:00Z"/>
              </w:rPr>
            </w:pPr>
            <w:del w:id="877" w:author="Samuel Flegg" w:date="2025-01-28T11:10:00Z" w16du:dateUtc="2025-01-28T11:10:00Z">
              <w:r w:rsidDel="00194A28">
                <w:delText>Guide algorithm – prevent moves</w:delText>
              </w:r>
            </w:del>
          </w:p>
        </w:tc>
        <w:tc>
          <w:tcPr>
            <w:tcW w:w="1746" w:type="dxa"/>
            <w:tcPrChange w:id="878" w:author="Samuel Flegg" w:date="2025-01-28T11:07:00Z" w16du:dateUtc="2025-01-28T11:07:00Z">
              <w:tcPr>
                <w:tcW w:w="1746" w:type="dxa"/>
              </w:tcPr>
            </w:tcPrChange>
          </w:tcPr>
          <w:p w14:paraId="7A9EC42E" w14:textId="5DC561A4" w:rsidR="00391AAA" w:rsidDel="00194A28" w:rsidRDefault="003363E9" w:rsidP="00B44413">
            <w:pPr>
              <w:rPr>
                <w:del w:id="879" w:author="Samuel Flegg" w:date="2025-01-28T11:10:00Z" w16du:dateUtc="2025-01-28T11:10:00Z"/>
              </w:rPr>
            </w:pPr>
            <w:del w:id="880" w:author="Samuel Flegg" w:date="2025-01-28T11:10:00Z" w16du:dateUtc="2025-01-28T11:10:00Z">
              <w:r w:rsidDel="00194A28">
                <w:delText>The cube image should only display the default cube and as such it should not allow cube interactions to happen when the guide is being displayed.</w:delText>
              </w:r>
            </w:del>
          </w:p>
        </w:tc>
        <w:tc>
          <w:tcPr>
            <w:tcW w:w="1746" w:type="dxa"/>
            <w:tcPrChange w:id="881" w:author="Samuel Flegg" w:date="2025-01-28T11:07:00Z" w16du:dateUtc="2025-01-28T11:07:00Z">
              <w:tcPr>
                <w:tcW w:w="1746" w:type="dxa"/>
              </w:tcPr>
            </w:tcPrChange>
          </w:tcPr>
          <w:p w14:paraId="37D908F4" w14:textId="3D543E3A" w:rsidR="00391AAA" w:rsidDel="00194A28" w:rsidRDefault="00B8573E" w:rsidP="00B44413">
            <w:pPr>
              <w:rPr>
                <w:del w:id="882" w:author="Samuel Flegg" w:date="2025-01-28T11:10:00Z" w16du:dateUtc="2025-01-28T11:10:00Z"/>
              </w:rPr>
            </w:pPr>
            <w:del w:id="883" w:author="Samuel Flegg" w:date="2025-01-28T11:10:00Z" w16du:dateUtc="2025-01-28T11:10:00Z">
              <w:r w:rsidDel="00194A28">
                <w:delText>When displaying the cube, try the following: turns, rotations, scrambling and solving.</w:delText>
              </w:r>
            </w:del>
          </w:p>
        </w:tc>
        <w:tc>
          <w:tcPr>
            <w:tcW w:w="1553" w:type="dxa"/>
            <w:tcPrChange w:id="884" w:author="Samuel Flegg" w:date="2025-01-28T11:07:00Z" w16du:dateUtc="2025-01-28T11:07:00Z">
              <w:tcPr>
                <w:tcW w:w="1553" w:type="dxa"/>
              </w:tcPr>
            </w:tcPrChange>
          </w:tcPr>
          <w:p w14:paraId="1C395661" w14:textId="3BE2F4ED" w:rsidR="00391AAA" w:rsidDel="00194A28" w:rsidRDefault="00BE1FB2" w:rsidP="00B44413">
            <w:pPr>
              <w:rPr>
                <w:del w:id="885" w:author="Samuel Flegg" w:date="2025-01-28T11:10:00Z" w16du:dateUtc="2025-01-28T11:10:00Z"/>
              </w:rPr>
            </w:pPr>
            <w:del w:id="886" w:author="Samuel Flegg" w:date="2025-01-28T11:10:00Z" w16du:dateUtc="2025-01-28T11:10:00Z">
              <w:r w:rsidDel="00194A28">
                <w:delText>None of the functions should work. The cube should remain unchanged.</w:delText>
              </w:r>
            </w:del>
          </w:p>
        </w:tc>
        <w:tc>
          <w:tcPr>
            <w:tcW w:w="1347" w:type="dxa"/>
            <w:tcPrChange w:id="887" w:author="Samuel Flegg" w:date="2025-01-28T11:07:00Z" w16du:dateUtc="2025-01-28T11:07:00Z">
              <w:tcPr>
                <w:tcW w:w="1347" w:type="dxa"/>
              </w:tcPr>
            </w:tcPrChange>
          </w:tcPr>
          <w:p w14:paraId="5EB383A1" w14:textId="4748387B" w:rsidR="00391AAA" w:rsidDel="00194A28" w:rsidRDefault="00BA2FFD" w:rsidP="00B44413">
            <w:pPr>
              <w:rPr>
                <w:del w:id="888" w:author="Samuel Flegg" w:date="2025-01-28T11:10:00Z" w16du:dateUtc="2025-01-28T11:10:00Z"/>
              </w:rPr>
            </w:pPr>
            <w:del w:id="889" w:author="Samuel Flegg" w:date="2025-01-28T11:10:00Z" w16du:dateUtc="2025-01-28T11:10:00Z">
              <w:r w:rsidDel="00194A28">
                <w:delText>Pass</w:delText>
              </w:r>
            </w:del>
          </w:p>
        </w:tc>
      </w:tr>
      <w:tr w:rsidR="00377A9E" w:rsidDel="00194A28" w14:paraId="37000547" w14:textId="1115ACC5" w:rsidTr="00194A28">
        <w:trPr>
          <w:cantSplit/>
          <w:del w:id="890" w:author="Samuel Flegg" w:date="2025-01-28T11:10:00Z"/>
          <w:trPrChange w:id="891" w:author="Samuel Flegg" w:date="2025-01-28T11:07:00Z" w16du:dateUtc="2025-01-28T11:07:00Z">
            <w:trPr>
              <w:cantSplit/>
            </w:trPr>
          </w:trPrChange>
        </w:trPr>
        <w:tc>
          <w:tcPr>
            <w:tcW w:w="1171" w:type="dxa"/>
            <w:tcPrChange w:id="892" w:author="Samuel Flegg" w:date="2025-01-28T11:07:00Z" w16du:dateUtc="2025-01-28T11:07:00Z">
              <w:tcPr>
                <w:tcW w:w="1171" w:type="dxa"/>
              </w:tcPr>
            </w:tcPrChange>
          </w:tcPr>
          <w:p w14:paraId="1B1467EE" w14:textId="21235DAB" w:rsidR="00377A9E" w:rsidDel="00194A28" w:rsidRDefault="00377A9E" w:rsidP="00B44413">
            <w:pPr>
              <w:tabs>
                <w:tab w:val="left" w:pos="825"/>
              </w:tabs>
              <w:rPr>
                <w:del w:id="893" w:author="Samuel Flegg" w:date="2025-01-28T11:10:00Z" w16du:dateUtc="2025-01-28T11:10:00Z"/>
              </w:rPr>
            </w:pPr>
            <w:del w:id="894" w:author="Samuel Flegg" w:date="2025-01-28T11:10:00Z" w16du:dateUtc="2025-01-28T11:10:00Z">
              <w:r w:rsidDel="00194A28">
                <w:delText>2</w:delText>
              </w:r>
              <w:r w:rsidR="00271114" w:rsidDel="00194A28">
                <w:delText>9</w:delText>
              </w:r>
            </w:del>
          </w:p>
        </w:tc>
        <w:tc>
          <w:tcPr>
            <w:tcW w:w="1453" w:type="dxa"/>
            <w:tcPrChange w:id="895" w:author="Samuel Flegg" w:date="2025-01-28T11:07:00Z" w16du:dateUtc="2025-01-28T11:07:00Z">
              <w:tcPr>
                <w:tcW w:w="1453" w:type="dxa"/>
              </w:tcPr>
            </w:tcPrChange>
          </w:tcPr>
          <w:p w14:paraId="78E3C88F" w14:textId="2CAF212B" w:rsidR="00377A9E" w:rsidDel="00194A28" w:rsidRDefault="00377A9E" w:rsidP="00B44413">
            <w:pPr>
              <w:rPr>
                <w:del w:id="896" w:author="Samuel Flegg" w:date="2025-01-28T11:10:00Z" w16du:dateUtc="2025-01-28T11:10:00Z"/>
              </w:rPr>
            </w:pPr>
            <w:del w:id="897" w:author="Samuel Flegg" w:date="2025-01-28T11:10:00Z" w16du:dateUtc="2025-01-28T11:10:00Z">
              <w:r w:rsidDel="00194A28">
                <w:delText>Save – to file</w:delText>
              </w:r>
            </w:del>
          </w:p>
        </w:tc>
        <w:tc>
          <w:tcPr>
            <w:tcW w:w="1746" w:type="dxa"/>
            <w:tcPrChange w:id="898" w:author="Samuel Flegg" w:date="2025-01-28T11:07:00Z" w16du:dateUtc="2025-01-28T11:07:00Z">
              <w:tcPr>
                <w:tcW w:w="1746" w:type="dxa"/>
              </w:tcPr>
            </w:tcPrChange>
          </w:tcPr>
          <w:p w14:paraId="55921181" w14:textId="4BE1C267" w:rsidR="00377A9E" w:rsidDel="00194A28" w:rsidRDefault="00377A9E" w:rsidP="00B44413">
            <w:pPr>
              <w:rPr>
                <w:del w:id="899" w:author="Samuel Flegg" w:date="2025-01-28T11:10:00Z" w16du:dateUtc="2025-01-28T11:10:00Z"/>
              </w:rPr>
            </w:pPr>
            <w:del w:id="900" w:author="Samuel Flegg" w:date="2025-01-28T11:10:00Z" w16du:dateUtc="2025-01-28T11:10:00Z">
              <w:r w:rsidDel="00194A28">
                <w:delText>The save algorithm should be able to save all the key data to a text file.</w:delText>
              </w:r>
            </w:del>
          </w:p>
        </w:tc>
        <w:tc>
          <w:tcPr>
            <w:tcW w:w="1746" w:type="dxa"/>
            <w:vMerge w:val="restart"/>
            <w:tcPrChange w:id="901" w:author="Samuel Flegg" w:date="2025-01-28T11:07:00Z" w16du:dateUtc="2025-01-28T11:07:00Z">
              <w:tcPr>
                <w:tcW w:w="1746" w:type="dxa"/>
                <w:vMerge w:val="restart"/>
              </w:tcPr>
            </w:tcPrChange>
          </w:tcPr>
          <w:p w14:paraId="5FB66FEE" w14:textId="28662D5A" w:rsidR="00377A9E" w:rsidDel="00194A28" w:rsidRDefault="00377A9E" w:rsidP="00B44413">
            <w:pPr>
              <w:rPr>
                <w:del w:id="902" w:author="Samuel Flegg" w:date="2025-01-28T11:10:00Z" w16du:dateUtc="2025-01-28T11:10:00Z"/>
              </w:rPr>
            </w:pPr>
            <w:del w:id="903" w:author="Samuel Flegg" w:date="2025-01-28T11:10:00Z" w16du:dateUtc="2025-01-28T11:10:00Z">
              <w:r w:rsidDel="00194A28">
                <w:delText xml:space="preserve">Use the save function with a varity of different key information, including </w:delText>
              </w:r>
              <w:r w:rsidDel="00194A28">
                <w:lastRenderedPageBreak/>
                <w:delText>extreme test data such as the timer being a 0.0 seconds and the cube already being solved.</w:delText>
              </w:r>
            </w:del>
          </w:p>
          <w:p w14:paraId="74F0F724" w14:textId="72E6AF3B" w:rsidR="00377A9E" w:rsidDel="00194A28" w:rsidRDefault="00377A9E" w:rsidP="00B44413">
            <w:pPr>
              <w:rPr>
                <w:del w:id="904" w:author="Samuel Flegg" w:date="2025-01-28T11:10:00Z" w16du:dateUtc="2025-01-28T11:10:00Z"/>
              </w:rPr>
            </w:pPr>
          </w:p>
          <w:p w14:paraId="5B461FAE" w14:textId="47A9DD07" w:rsidR="00377A9E" w:rsidDel="00194A28" w:rsidRDefault="00377A9E" w:rsidP="00B44413">
            <w:pPr>
              <w:rPr>
                <w:del w:id="905" w:author="Samuel Flegg" w:date="2025-01-28T11:10:00Z" w16du:dateUtc="2025-01-28T11:10:00Z"/>
              </w:rPr>
            </w:pPr>
            <w:del w:id="906" w:author="Samuel Flegg" w:date="2025-01-28T11:10:00Z" w16du:dateUtc="2025-01-28T11:10:00Z">
              <w:r w:rsidDel="00194A28">
                <w:delText>In each case attempt loading the program with this saved data, ensuring it is loaded as current game data.</w:delText>
              </w:r>
            </w:del>
          </w:p>
        </w:tc>
        <w:tc>
          <w:tcPr>
            <w:tcW w:w="1553" w:type="dxa"/>
            <w:tcPrChange w:id="907" w:author="Samuel Flegg" w:date="2025-01-28T11:07:00Z" w16du:dateUtc="2025-01-28T11:07:00Z">
              <w:tcPr>
                <w:tcW w:w="1553" w:type="dxa"/>
              </w:tcPr>
            </w:tcPrChange>
          </w:tcPr>
          <w:p w14:paraId="2C3A3CF0" w14:textId="0EF332DB" w:rsidR="00377A9E" w:rsidDel="00194A28" w:rsidRDefault="00377A9E" w:rsidP="00B44413">
            <w:pPr>
              <w:rPr>
                <w:del w:id="908" w:author="Samuel Flegg" w:date="2025-01-28T11:10:00Z" w16du:dateUtc="2025-01-28T11:10:00Z"/>
              </w:rPr>
            </w:pPr>
            <w:del w:id="909" w:author="Samuel Flegg" w:date="2025-01-28T11:10:00Z" w16du:dateUtc="2025-01-28T11:10:00Z">
              <w:r w:rsidDel="00194A28">
                <w:lastRenderedPageBreak/>
                <w:delText>The save file should be updated to include the key data for the user.</w:delText>
              </w:r>
            </w:del>
          </w:p>
        </w:tc>
        <w:tc>
          <w:tcPr>
            <w:tcW w:w="1347" w:type="dxa"/>
            <w:tcPrChange w:id="910" w:author="Samuel Flegg" w:date="2025-01-28T11:07:00Z" w16du:dateUtc="2025-01-28T11:07:00Z">
              <w:tcPr>
                <w:tcW w:w="1347" w:type="dxa"/>
              </w:tcPr>
            </w:tcPrChange>
          </w:tcPr>
          <w:p w14:paraId="51409E26" w14:textId="52152ABE" w:rsidR="00377A9E" w:rsidDel="00194A28" w:rsidRDefault="00377A9E" w:rsidP="00B44413">
            <w:pPr>
              <w:rPr>
                <w:del w:id="911" w:author="Samuel Flegg" w:date="2025-01-28T11:10:00Z" w16du:dateUtc="2025-01-28T11:10:00Z"/>
              </w:rPr>
            </w:pPr>
            <w:del w:id="912" w:author="Samuel Flegg" w:date="2025-01-28T11:10:00Z" w16du:dateUtc="2025-01-28T11:10:00Z">
              <w:r w:rsidDel="00194A28">
                <w:delText>Fail</w:delText>
              </w:r>
            </w:del>
          </w:p>
        </w:tc>
      </w:tr>
      <w:tr w:rsidR="00377A9E" w:rsidDel="00194A28" w14:paraId="6A0BE4DE" w14:textId="193BAEF5" w:rsidTr="00194A28">
        <w:trPr>
          <w:cantSplit/>
          <w:del w:id="913" w:author="Samuel Flegg" w:date="2025-01-28T11:10:00Z"/>
          <w:trPrChange w:id="914" w:author="Samuel Flegg" w:date="2025-01-28T11:07:00Z" w16du:dateUtc="2025-01-28T11:07:00Z">
            <w:trPr>
              <w:cantSplit/>
            </w:trPr>
          </w:trPrChange>
        </w:trPr>
        <w:tc>
          <w:tcPr>
            <w:tcW w:w="1171" w:type="dxa"/>
            <w:tcPrChange w:id="915" w:author="Samuel Flegg" w:date="2025-01-28T11:07:00Z" w16du:dateUtc="2025-01-28T11:07:00Z">
              <w:tcPr>
                <w:tcW w:w="1171" w:type="dxa"/>
              </w:tcPr>
            </w:tcPrChange>
          </w:tcPr>
          <w:p w14:paraId="16D736BC" w14:textId="7A4E8A83" w:rsidR="00377A9E" w:rsidDel="00194A28" w:rsidRDefault="00271114" w:rsidP="00B44413">
            <w:pPr>
              <w:tabs>
                <w:tab w:val="left" w:pos="825"/>
              </w:tabs>
              <w:rPr>
                <w:del w:id="916" w:author="Samuel Flegg" w:date="2025-01-28T11:10:00Z" w16du:dateUtc="2025-01-28T11:10:00Z"/>
              </w:rPr>
            </w:pPr>
            <w:del w:id="917" w:author="Samuel Flegg" w:date="2025-01-28T11:10:00Z" w16du:dateUtc="2025-01-28T11:10:00Z">
              <w:r w:rsidDel="00194A28">
                <w:lastRenderedPageBreak/>
                <w:delText>30</w:delText>
              </w:r>
            </w:del>
          </w:p>
        </w:tc>
        <w:tc>
          <w:tcPr>
            <w:tcW w:w="1453" w:type="dxa"/>
            <w:tcPrChange w:id="918" w:author="Samuel Flegg" w:date="2025-01-28T11:07:00Z" w16du:dateUtc="2025-01-28T11:07:00Z">
              <w:tcPr>
                <w:tcW w:w="1453" w:type="dxa"/>
              </w:tcPr>
            </w:tcPrChange>
          </w:tcPr>
          <w:p w14:paraId="595B77C7" w14:textId="0A4F50A2" w:rsidR="00377A9E" w:rsidDel="00194A28" w:rsidRDefault="00377A9E" w:rsidP="00B44413">
            <w:pPr>
              <w:rPr>
                <w:del w:id="919" w:author="Samuel Flegg" w:date="2025-01-28T11:10:00Z" w16du:dateUtc="2025-01-28T11:10:00Z"/>
              </w:rPr>
            </w:pPr>
            <w:del w:id="920" w:author="Samuel Flegg" w:date="2025-01-28T11:10:00Z" w16du:dateUtc="2025-01-28T11:10:00Z">
              <w:r w:rsidDel="00194A28">
                <w:delText>Save – load form file</w:delText>
              </w:r>
            </w:del>
          </w:p>
        </w:tc>
        <w:tc>
          <w:tcPr>
            <w:tcW w:w="1746" w:type="dxa"/>
            <w:tcPrChange w:id="921" w:author="Samuel Flegg" w:date="2025-01-28T11:07:00Z" w16du:dateUtc="2025-01-28T11:07:00Z">
              <w:tcPr>
                <w:tcW w:w="1746" w:type="dxa"/>
              </w:tcPr>
            </w:tcPrChange>
          </w:tcPr>
          <w:p w14:paraId="250EF0F3" w14:textId="48FA6135" w:rsidR="00377A9E" w:rsidDel="00194A28" w:rsidRDefault="00377A9E" w:rsidP="00B44413">
            <w:pPr>
              <w:rPr>
                <w:del w:id="922" w:author="Samuel Flegg" w:date="2025-01-28T11:10:00Z" w16du:dateUtc="2025-01-28T11:10:00Z"/>
              </w:rPr>
            </w:pPr>
            <w:del w:id="923" w:author="Samuel Flegg" w:date="2025-01-28T11:10:00Z" w16du:dateUtc="2025-01-28T11:10:00Z">
              <w:r w:rsidDel="00194A28">
                <w:delText>The save algorithm should be manage loading the data from the text file and  updating game values so it is as if the saved state has been achieved in the current session.</w:delText>
              </w:r>
            </w:del>
          </w:p>
        </w:tc>
        <w:tc>
          <w:tcPr>
            <w:tcW w:w="1746" w:type="dxa"/>
            <w:vMerge/>
            <w:tcPrChange w:id="924" w:author="Samuel Flegg" w:date="2025-01-28T11:07:00Z" w16du:dateUtc="2025-01-28T11:07:00Z">
              <w:tcPr>
                <w:tcW w:w="1746" w:type="dxa"/>
                <w:vMerge/>
              </w:tcPr>
            </w:tcPrChange>
          </w:tcPr>
          <w:p w14:paraId="493E6415" w14:textId="48700C4A" w:rsidR="00377A9E" w:rsidDel="00194A28" w:rsidRDefault="00377A9E" w:rsidP="00B44413">
            <w:pPr>
              <w:rPr>
                <w:del w:id="925" w:author="Samuel Flegg" w:date="2025-01-28T11:10:00Z" w16du:dateUtc="2025-01-28T11:10:00Z"/>
              </w:rPr>
            </w:pPr>
          </w:p>
        </w:tc>
        <w:tc>
          <w:tcPr>
            <w:tcW w:w="1553" w:type="dxa"/>
            <w:tcPrChange w:id="926" w:author="Samuel Flegg" w:date="2025-01-28T11:07:00Z" w16du:dateUtc="2025-01-28T11:07:00Z">
              <w:tcPr>
                <w:tcW w:w="1553" w:type="dxa"/>
              </w:tcPr>
            </w:tcPrChange>
          </w:tcPr>
          <w:p w14:paraId="7992503E" w14:textId="0D944B27" w:rsidR="00377A9E" w:rsidDel="00194A28" w:rsidRDefault="00377A9E" w:rsidP="00B44413">
            <w:pPr>
              <w:rPr>
                <w:del w:id="927" w:author="Samuel Flegg" w:date="2025-01-28T11:10:00Z" w16du:dateUtc="2025-01-28T11:10:00Z"/>
              </w:rPr>
            </w:pPr>
          </w:p>
        </w:tc>
        <w:tc>
          <w:tcPr>
            <w:tcW w:w="1347" w:type="dxa"/>
            <w:tcPrChange w:id="928" w:author="Samuel Flegg" w:date="2025-01-28T11:07:00Z" w16du:dateUtc="2025-01-28T11:07:00Z">
              <w:tcPr>
                <w:tcW w:w="1347" w:type="dxa"/>
              </w:tcPr>
            </w:tcPrChange>
          </w:tcPr>
          <w:p w14:paraId="7D1D59D3" w14:textId="4B29AF6C" w:rsidR="00377A9E" w:rsidDel="00194A28" w:rsidRDefault="00377A9E" w:rsidP="00B44413">
            <w:pPr>
              <w:rPr>
                <w:del w:id="929" w:author="Samuel Flegg" w:date="2025-01-28T11:10:00Z" w16du:dateUtc="2025-01-28T11:10:00Z"/>
              </w:rPr>
            </w:pPr>
            <w:del w:id="930" w:author="Samuel Flegg" w:date="2025-01-28T11:10:00Z" w16du:dateUtc="2025-01-28T11:10:00Z">
              <w:r w:rsidDel="00194A28">
                <w:delText>Fail</w:delText>
              </w:r>
            </w:del>
          </w:p>
        </w:tc>
      </w:tr>
      <w:tr w:rsidR="00377A9E" w:rsidDel="00194A28" w14:paraId="17CDBB1C" w14:textId="4C7C5226" w:rsidTr="00194A28">
        <w:trPr>
          <w:cantSplit/>
          <w:del w:id="931" w:author="Samuel Flegg" w:date="2025-01-28T11:10:00Z"/>
          <w:trPrChange w:id="932" w:author="Samuel Flegg" w:date="2025-01-28T11:07:00Z" w16du:dateUtc="2025-01-28T11:07:00Z">
            <w:trPr>
              <w:cantSplit/>
            </w:trPr>
          </w:trPrChange>
        </w:trPr>
        <w:tc>
          <w:tcPr>
            <w:tcW w:w="1171" w:type="dxa"/>
            <w:tcPrChange w:id="933" w:author="Samuel Flegg" w:date="2025-01-28T11:07:00Z" w16du:dateUtc="2025-01-28T11:07:00Z">
              <w:tcPr>
                <w:tcW w:w="1171" w:type="dxa"/>
              </w:tcPr>
            </w:tcPrChange>
          </w:tcPr>
          <w:p w14:paraId="6558042B" w14:textId="2D0E1312" w:rsidR="00377A9E" w:rsidDel="00194A28" w:rsidRDefault="008F53E5" w:rsidP="00B44413">
            <w:pPr>
              <w:tabs>
                <w:tab w:val="left" w:pos="825"/>
              </w:tabs>
              <w:rPr>
                <w:del w:id="934" w:author="Samuel Flegg" w:date="2025-01-28T11:10:00Z" w16du:dateUtc="2025-01-28T11:10:00Z"/>
              </w:rPr>
            </w:pPr>
            <w:del w:id="935" w:author="Samuel Flegg" w:date="2025-01-28T11:10:00Z" w16du:dateUtc="2025-01-28T11:10:00Z">
              <w:r w:rsidDel="00194A28">
                <w:delText>3</w:delText>
              </w:r>
              <w:r w:rsidR="00271114" w:rsidDel="00194A28">
                <w:delText>1</w:delText>
              </w:r>
            </w:del>
          </w:p>
        </w:tc>
        <w:tc>
          <w:tcPr>
            <w:tcW w:w="1453" w:type="dxa"/>
            <w:tcPrChange w:id="936" w:author="Samuel Flegg" w:date="2025-01-28T11:07:00Z" w16du:dateUtc="2025-01-28T11:07:00Z">
              <w:tcPr>
                <w:tcW w:w="1453" w:type="dxa"/>
              </w:tcPr>
            </w:tcPrChange>
          </w:tcPr>
          <w:p w14:paraId="7CA4D88F" w14:textId="2CBD4305" w:rsidR="00377A9E" w:rsidDel="00194A28" w:rsidRDefault="00377A9E" w:rsidP="00B44413">
            <w:pPr>
              <w:rPr>
                <w:del w:id="937" w:author="Samuel Flegg" w:date="2025-01-28T11:10:00Z" w16du:dateUtc="2025-01-28T11:10:00Z"/>
              </w:rPr>
            </w:pPr>
            <w:del w:id="938" w:author="Samuel Flegg" w:date="2025-01-28T11:10:00Z" w16du:dateUtc="2025-01-28T11:10:00Z">
              <w:r w:rsidDel="00194A28">
                <w:delText>Save – autosave</w:delText>
              </w:r>
            </w:del>
          </w:p>
        </w:tc>
        <w:tc>
          <w:tcPr>
            <w:tcW w:w="1746" w:type="dxa"/>
            <w:tcPrChange w:id="939" w:author="Samuel Flegg" w:date="2025-01-28T11:07:00Z" w16du:dateUtc="2025-01-28T11:07:00Z">
              <w:tcPr>
                <w:tcW w:w="1746" w:type="dxa"/>
              </w:tcPr>
            </w:tcPrChange>
          </w:tcPr>
          <w:p w14:paraId="5B14D837" w14:textId="2345296E" w:rsidR="00377A9E" w:rsidDel="00194A28" w:rsidRDefault="00377A9E" w:rsidP="00B44413">
            <w:pPr>
              <w:rPr>
                <w:del w:id="940" w:author="Samuel Flegg" w:date="2025-01-28T11:10:00Z" w16du:dateUtc="2025-01-28T11:10:00Z"/>
              </w:rPr>
            </w:pPr>
            <w:del w:id="941" w:author="Samuel Flegg" w:date="2025-01-28T11:10:00Z" w16du:dateUtc="2025-01-28T11:10:00Z">
              <w:r w:rsidDel="00194A28">
                <w:delText>The save function should automatically run periodically.</w:delText>
              </w:r>
            </w:del>
          </w:p>
        </w:tc>
        <w:tc>
          <w:tcPr>
            <w:tcW w:w="1746" w:type="dxa"/>
            <w:tcPrChange w:id="942" w:author="Samuel Flegg" w:date="2025-01-28T11:07:00Z" w16du:dateUtc="2025-01-28T11:07:00Z">
              <w:tcPr>
                <w:tcW w:w="1746" w:type="dxa"/>
              </w:tcPr>
            </w:tcPrChange>
          </w:tcPr>
          <w:p w14:paraId="49B78FF8" w14:textId="220FF52E" w:rsidR="00377A9E" w:rsidDel="00194A28" w:rsidRDefault="00377A9E" w:rsidP="00B44413">
            <w:pPr>
              <w:rPr>
                <w:del w:id="943" w:author="Samuel Flegg" w:date="2025-01-28T11:10:00Z" w16du:dateUtc="2025-01-28T11:10:00Z"/>
              </w:rPr>
            </w:pPr>
            <w:del w:id="944" w:author="Samuel Flegg" w:date="2025-01-28T11:10:00Z" w16du:dateUtc="2025-01-28T11:10:00Z">
              <w:r w:rsidDel="00194A28">
                <w:delText xml:space="preserve">Start a game and make some changes to the cube. Then wait the amount of time set between saves. Once this time has passed closer and reopen the program. </w:delText>
              </w:r>
            </w:del>
          </w:p>
        </w:tc>
        <w:tc>
          <w:tcPr>
            <w:tcW w:w="1553" w:type="dxa"/>
            <w:tcPrChange w:id="945" w:author="Samuel Flegg" w:date="2025-01-28T11:07:00Z" w16du:dateUtc="2025-01-28T11:07:00Z">
              <w:tcPr>
                <w:tcW w:w="1553" w:type="dxa"/>
              </w:tcPr>
            </w:tcPrChange>
          </w:tcPr>
          <w:p w14:paraId="221AFCB4" w14:textId="2D3E602F" w:rsidR="00377A9E" w:rsidDel="00194A28" w:rsidRDefault="00377A9E" w:rsidP="00B44413">
            <w:pPr>
              <w:rPr>
                <w:del w:id="946" w:author="Samuel Flegg" w:date="2025-01-28T11:10:00Z" w16du:dateUtc="2025-01-28T11:10:00Z"/>
              </w:rPr>
            </w:pPr>
            <w:del w:id="947" w:author="Samuel Flegg" w:date="2025-01-28T11:10:00Z" w16du:dateUtc="2025-01-28T11:10:00Z">
              <w:r w:rsidDel="00194A28">
                <w:delText>The cube should be in the same state as it was when the program was closed,</w:delText>
              </w:r>
            </w:del>
          </w:p>
        </w:tc>
        <w:tc>
          <w:tcPr>
            <w:tcW w:w="1347" w:type="dxa"/>
            <w:tcPrChange w:id="948" w:author="Samuel Flegg" w:date="2025-01-28T11:07:00Z" w16du:dateUtc="2025-01-28T11:07:00Z">
              <w:tcPr>
                <w:tcW w:w="1347" w:type="dxa"/>
              </w:tcPr>
            </w:tcPrChange>
          </w:tcPr>
          <w:p w14:paraId="005D568B" w14:textId="18C4AF0D" w:rsidR="00377A9E" w:rsidDel="00194A28" w:rsidRDefault="00377A9E" w:rsidP="00B44413">
            <w:pPr>
              <w:rPr>
                <w:del w:id="949" w:author="Samuel Flegg" w:date="2025-01-28T11:10:00Z" w16du:dateUtc="2025-01-28T11:10:00Z"/>
              </w:rPr>
            </w:pPr>
            <w:del w:id="950" w:author="Samuel Flegg" w:date="2025-01-28T11:10:00Z" w16du:dateUtc="2025-01-28T11:10:00Z">
              <w:r w:rsidDel="00194A28">
                <w:delText>Fail</w:delText>
              </w:r>
            </w:del>
          </w:p>
        </w:tc>
      </w:tr>
      <w:tr w:rsidR="00377A9E" w:rsidDel="00194A28" w14:paraId="63C92322" w14:textId="5A0C4E23" w:rsidTr="00194A28">
        <w:trPr>
          <w:cantSplit/>
          <w:del w:id="951" w:author="Samuel Flegg" w:date="2025-01-28T11:10:00Z"/>
          <w:trPrChange w:id="952" w:author="Samuel Flegg" w:date="2025-01-28T11:07:00Z" w16du:dateUtc="2025-01-28T11:07:00Z">
            <w:trPr>
              <w:cantSplit/>
            </w:trPr>
          </w:trPrChange>
        </w:trPr>
        <w:tc>
          <w:tcPr>
            <w:tcW w:w="1171" w:type="dxa"/>
            <w:tcPrChange w:id="953" w:author="Samuel Flegg" w:date="2025-01-28T11:07:00Z" w16du:dateUtc="2025-01-28T11:07:00Z">
              <w:tcPr>
                <w:tcW w:w="1171" w:type="dxa"/>
              </w:tcPr>
            </w:tcPrChange>
          </w:tcPr>
          <w:p w14:paraId="4A8FE5E2" w14:textId="3497851E" w:rsidR="00377A9E" w:rsidDel="00194A28" w:rsidRDefault="008F53E5" w:rsidP="00B44413">
            <w:pPr>
              <w:tabs>
                <w:tab w:val="left" w:pos="825"/>
              </w:tabs>
              <w:rPr>
                <w:del w:id="954" w:author="Samuel Flegg" w:date="2025-01-28T11:10:00Z" w16du:dateUtc="2025-01-28T11:10:00Z"/>
              </w:rPr>
            </w:pPr>
            <w:del w:id="955" w:author="Samuel Flegg" w:date="2025-01-28T11:10:00Z" w16du:dateUtc="2025-01-28T11:10:00Z">
              <w:r w:rsidDel="00194A28">
                <w:delText>3</w:delText>
              </w:r>
              <w:r w:rsidR="00271114" w:rsidDel="00194A28">
                <w:delText>2</w:delText>
              </w:r>
            </w:del>
          </w:p>
        </w:tc>
        <w:tc>
          <w:tcPr>
            <w:tcW w:w="1453" w:type="dxa"/>
            <w:tcPrChange w:id="956" w:author="Samuel Flegg" w:date="2025-01-28T11:07:00Z" w16du:dateUtc="2025-01-28T11:07:00Z">
              <w:tcPr>
                <w:tcW w:w="1453" w:type="dxa"/>
              </w:tcPr>
            </w:tcPrChange>
          </w:tcPr>
          <w:p w14:paraId="0D72E69A" w14:textId="670D6510" w:rsidR="00377A9E" w:rsidDel="00194A28" w:rsidRDefault="00377A9E" w:rsidP="00B44413">
            <w:pPr>
              <w:rPr>
                <w:del w:id="957" w:author="Samuel Flegg" w:date="2025-01-28T11:10:00Z" w16du:dateUtc="2025-01-28T11:10:00Z"/>
              </w:rPr>
            </w:pPr>
            <w:del w:id="958" w:author="Samuel Flegg" w:date="2025-01-28T11:10:00Z" w16du:dateUtc="2025-01-28T11:10:00Z">
              <w:r w:rsidDel="00194A28">
                <w:delText>Game history</w:delText>
              </w:r>
            </w:del>
          </w:p>
        </w:tc>
        <w:tc>
          <w:tcPr>
            <w:tcW w:w="1746" w:type="dxa"/>
            <w:tcPrChange w:id="959" w:author="Samuel Flegg" w:date="2025-01-28T11:07:00Z" w16du:dateUtc="2025-01-28T11:07:00Z">
              <w:tcPr>
                <w:tcW w:w="1746" w:type="dxa"/>
              </w:tcPr>
            </w:tcPrChange>
          </w:tcPr>
          <w:p w14:paraId="0C056349" w14:textId="5DAB8AFB" w:rsidR="00377A9E" w:rsidDel="00194A28" w:rsidRDefault="00377A9E" w:rsidP="00B44413">
            <w:pPr>
              <w:rPr>
                <w:del w:id="960" w:author="Samuel Flegg" w:date="2025-01-28T11:10:00Z" w16du:dateUtc="2025-01-28T11:10:00Z"/>
              </w:rPr>
            </w:pPr>
            <w:del w:id="961" w:author="Samuel Flegg" w:date="2025-01-28T11:10:00Z" w16du:dateUtc="2025-01-28T11:10:00Z">
              <w:r w:rsidDel="00194A28">
                <w:delText>When a solve is complete, either by the solve function being used, the scrambler being used, or the cube being solved, the data about that solve should be saved to a list of solves.</w:delText>
              </w:r>
            </w:del>
          </w:p>
        </w:tc>
        <w:tc>
          <w:tcPr>
            <w:tcW w:w="1746" w:type="dxa"/>
            <w:tcPrChange w:id="962" w:author="Samuel Flegg" w:date="2025-01-28T11:07:00Z" w16du:dateUtc="2025-01-28T11:07:00Z">
              <w:tcPr>
                <w:tcW w:w="1746" w:type="dxa"/>
              </w:tcPr>
            </w:tcPrChange>
          </w:tcPr>
          <w:p w14:paraId="45BEA9FB" w14:textId="0EF4F0CE" w:rsidR="00377A9E" w:rsidDel="00194A28" w:rsidRDefault="00377A9E" w:rsidP="00B44413">
            <w:pPr>
              <w:rPr>
                <w:del w:id="963" w:author="Samuel Flegg" w:date="2025-01-28T11:10:00Z" w16du:dateUtc="2025-01-28T11:10:00Z"/>
              </w:rPr>
            </w:pPr>
            <w:del w:id="964" w:author="Samuel Flegg" w:date="2025-01-28T11:10:00Z" w16du:dateUtc="2025-01-28T11:10:00Z">
              <w:r w:rsidDel="00194A28">
                <w:delText>Finish a solve using the solver, scrambler, and by solving manually.</w:delText>
              </w:r>
            </w:del>
          </w:p>
        </w:tc>
        <w:tc>
          <w:tcPr>
            <w:tcW w:w="1553" w:type="dxa"/>
            <w:tcPrChange w:id="965" w:author="Samuel Flegg" w:date="2025-01-28T11:07:00Z" w16du:dateUtc="2025-01-28T11:07:00Z">
              <w:tcPr>
                <w:tcW w:w="1553" w:type="dxa"/>
              </w:tcPr>
            </w:tcPrChange>
          </w:tcPr>
          <w:p w14:paraId="3E8BE072" w14:textId="13759B9E" w:rsidR="00377A9E" w:rsidDel="00194A28" w:rsidRDefault="00377A9E" w:rsidP="00B44413">
            <w:pPr>
              <w:rPr>
                <w:del w:id="966" w:author="Samuel Flegg" w:date="2025-01-28T11:10:00Z" w16du:dateUtc="2025-01-28T11:10:00Z"/>
              </w:rPr>
            </w:pPr>
            <w:del w:id="967" w:author="Samuel Flegg" w:date="2025-01-28T11:10:00Z" w16du:dateUtc="2025-01-28T11:10:00Z">
              <w:r w:rsidDel="00194A28">
                <w:delText>These three solves should be added to game history list.</w:delText>
              </w:r>
            </w:del>
          </w:p>
        </w:tc>
        <w:tc>
          <w:tcPr>
            <w:tcW w:w="1347" w:type="dxa"/>
            <w:tcPrChange w:id="968" w:author="Samuel Flegg" w:date="2025-01-28T11:07:00Z" w16du:dateUtc="2025-01-28T11:07:00Z">
              <w:tcPr>
                <w:tcW w:w="1347" w:type="dxa"/>
              </w:tcPr>
            </w:tcPrChange>
          </w:tcPr>
          <w:p w14:paraId="172E3C39" w14:textId="2147C990" w:rsidR="00377A9E" w:rsidDel="00194A28" w:rsidRDefault="00377A9E" w:rsidP="00B44413">
            <w:pPr>
              <w:rPr>
                <w:del w:id="969" w:author="Samuel Flegg" w:date="2025-01-28T11:10:00Z" w16du:dateUtc="2025-01-28T11:10:00Z"/>
              </w:rPr>
            </w:pPr>
            <w:del w:id="970" w:author="Samuel Flegg" w:date="2025-01-28T11:10:00Z" w16du:dateUtc="2025-01-28T11:10:00Z">
              <w:r w:rsidDel="00194A28">
                <w:delText>Fail</w:delText>
              </w:r>
            </w:del>
          </w:p>
        </w:tc>
      </w:tr>
    </w:tbl>
    <w:p w14:paraId="19D0444E" w14:textId="77777777" w:rsidR="00377A9E" w:rsidRDefault="00377A9E" w:rsidP="00540A74"/>
    <w:p w14:paraId="79BA8B90" w14:textId="77777777" w:rsidR="00377A9E" w:rsidRDefault="00377A9E" w:rsidP="00540A74"/>
    <w:p w14:paraId="6E4755DD" w14:textId="77777777" w:rsidR="00540A74" w:rsidRDefault="00540A74" w:rsidP="00540A74">
      <w:pPr>
        <w:pStyle w:val="Heading3"/>
      </w:pPr>
      <w:bookmarkStart w:id="971" w:name="_Toc190004465"/>
      <w:r>
        <w:t>Improvements</w:t>
      </w:r>
      <w:bookmarkEnd w:id="971"/>
    </w:p>
    <w:p w14:paraId="41B5F320" w14:textId="26975266" w:rsidR="00540A74" w:rsidRDefault="00194A28" w:rsidP="00540A74">
      <w:ins w:id="972" w:author="Samuel Flegg" w:date="2025-01-28T11:11:00Z" w16du:dateUtc="2025-01-28T11:11:00Z">
        <w:r>
          <w:t xml:space="preserve">Tests </w:t>
        </w:r>
      </w:ins>
      <w:r w:rsidR="00377A9E">
        <w:t>11</w:t>
      </w:r>
      <w:r w:rsidR="00540A74">
        <w:t xml:space="preserve">, </w:t>
      </w:r>
      <w:r w:rsidR="00377A9E">
        <w:t>12</w:t>
      </w:r>
      <w:r w:rsidR="00540A74">
        <w:t xml:space="preserve"> and </w:t>
      </w:r>
      <w:r w:rsidR="00377A9E">
        <w:t>13</w:t>
      </w:r>
      <w:r w:rsidR="00540A74">
        <w:t xml:space="preserve"> should have passed</w:t>
      </w:r>
      <w:r w:rsidR="007A24A3">
        <w:t>, but did not</w:t>
      </w:r>
      <w:r w:rsidR="00540A74">
        <w:t xml:space="preserve">. I mistakenly used keys y, h, n instead of </w:t>
      </w:r>
      <w:r w:rsidR="00377A9E">
        <w:t xml:space="preserve">the keys </w:t>
      </w:r>
      <w:r w:rsidR="00540A74">
        <w:t>r, f, v</w:t>
      </w:r>
      <w:r w:rsidR="00377A9E">
        <w:t>, which are what I chose to use as the keys for those turns. The function itself worked correctly</w:t>
      </w:r>
      <w:ins w:id="973" w:author="Samuel Flegg" w:date="2025-01-28T11:11:00Z" w16du:dateUtc="2025-01-28T11:11:00Z">
        <w:r>
          <w:t>.</w:t>
        </w:r>
      </w:ins>
      <w:r w:rsidR="007A24A3">
        <w:t xml:space="preserve"> </w:t>
      </w:r>
      <w:del w:id="974" w:author="Samuel Flegg" w:date="2025-01-28T11:11:00Z" w16du:dateUtc="2025-01-28T11:11:00Z">
        <w:r w:rsidR="007A24A3" w:rsidDel="00194A28">
          <w:delText>The other tests that failed were expected to fail, as these features were not implemented in this prototype.</w:delText>
        </w:r>
      </w:del>
    </w:p>
    <w:p w14:paraId="7C3CE591" w14:textId="77777777" w:rsidR="00540A74" w:rsidRDefault="00540A74" w:rsidP="00540A74">
      <w:pPr>
        <w:rPr>
          <w:noProof/>
        </w:rPr>
      </w:pPr>
      <w:r>
        <w:rPr>
          <w:noProof/>
        </w:rPr>
        <w:lastRenderedPageBreak/>
        <w:drawing>
          <wp:inline distT="0" distB="0" distL="0" distR="0" wp14:anchorId="46AEF194" wp14:editId="407689AA">
            <wp:extent cx="3133725" cy="1267734"/>
            <wp:effectExtent l="0" t="0" r="0" b="8890"/>
            <wp:docPr id="80262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25274" name="Picture 1"/>
                    <pic:cNvPicPr/>
                  </pic:nvPicPr>
                  <pic:blipFill>
                    <a:blip r:embed="rId44"/>
                    <a:stretch>
                      <a:fillRect/>
                    </a:stretch>
                  </pic:blipFill>
                  <pic:spPr>
                    <a:xfrm>
                      <a:off x="0" y="0"/>
                      <a:ext cx="3157159" cy="1277214"/>
                    </a:xfrm>
                    <a:prstGeom prst="rect">
                      <a:avLst/>
                    </a:prstGeom>
                  </pic:spPr>
                </pic:pic>
              </a:graphicData>
            </a:graphic>
          </wp:inline>
        </w:drawing>
      </w:r>
      <w:r w:rsidRPr="00205FD0">
        <w:rPr>
          <w:noProof/>
        </w:rPr>
        <w:t xml:space="preserve"> </w:t>
      </w:r>
      <w:r>
        <w:rPr>
          <w:noProof/>
        </w:rPr>
        <w:drawing>
          <wp:inline distT="0" distB="0" distL="0" distR="0" wp14:anchorId="1E8C22DD" wp14:editId="0122458A">
            <wp:extent cx="2181225" cy="1280590"/>
            <wp:effectExtent l="0" t="0" r="0" b="0"/>
            <wp:docPr id="776362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62154" name="Picture 1" descr="A screen shot of a computer program&#10;&#10;Description automatically generated"/>
                    <pic:cNvPicPr/>
                  </pic:nvPicPr>
                  <pic:blipFill>
                    <a:blip r:embed="rId45"/>
                    <a:stretch>
                      <a:fillRect/>
                    </a:stretch>
                  </pic:blipFill>
                  <pic:spPr>
                    <a:xfrm>
                      <a:off x="0" y="0"/>
                      <a:ext cx="2203479" cy="1293655"/>
                    </a:xfrm>
                    <a:prstGeom prst="rect">
                      <a:avLst/>
                    </a:prstGeom>
                  </pic:spPr>
                </pic:pic>
              </a:graphicData>
            </a:graphic>
          </wp:inline>
        </w:drawing>
      </w:r>
    </w:p>
    <w:p w14:paraId="473FEECD" w14:textId="77777777" w:rsidR="00540A74" w:rsidRDefault="00540A74" w:rsidP="00540A74">
      <w:pPr>
        <w:rPr>
          <w:noProof/>
        </w:rPr>
      </w:pPr>
    </w:p>
    <w:p w14:paraId="7AB90383" w14:textId="77777777" w:rsidR="00540A74" w:rsidRDefault="00540A74" w:rsidP="00540A74">
      <w:pPr>
        <w:pStyle w:val="Heading3"/>
      </w:pPr>
      <w:bookmarkStart w:id="975" w:name="_Toc190004466"/>
      <w:r>
        <w:t>Program Images</w:t>
      </w:r>
      <w:bookmarkEnd w:id="975"/>
    </w:p>
    <w:p w14:paraId="26C8BF03" w14:textId="77777777" w:rsidR="00540A74" w:rsidRDefault="00540A74" w:rsidP="00540A74">
      <w:r w:rsidRPr="009030C3">
        <w:rPr>
          <w:noProof/>
        </w:rPr>
        <w:drawing>
          <wp:inline distT="0" distB="0" distL="0" distR="0" wp14:anchorId="1AD27D07" wp14:editId="18132A5F">
            <wp:extent cx="5731510" cy="3336925"/>
            <wp:effectExtent l="0" t="0" r="2540" b="0"/>
            <wp:docPr id="7703738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3825" name="Picture 1" descr="A screenshot of a computer screen&#10;&#10;Description automatically generated"/>
                    <pic:cNvPicPr/>
                  </pic:nvPicPr>
                  <pic:blipFill>
                    <a:blip r:embed="rId46"/>
                    <a:stretch>
                      <a:fillRect/>
                    </a:stretch>
                  </pic:blipFill>
                  <pic:spPr>
                    <a:xfrm>
                      <a:off x="0" y="0"/>
                      <a:ext cx="5731510" cy="3336925"/>
                    </a:xfrm>
                    <a:prstGeom prst="rect">
                      <a:avLst/>
                    </a:prstGeom>
                  </pic:spPr>
                </pic:pic>
              </a:graphicData>
            </a:graphic>
          </wp:inline>
        </w:drawing>
      </w:r>
    </w:p>
    <w:p w14:paraId="7E54AAD5" w14:textId="77777777" w:rsidR="00540A74" w:rsidRPr="009030C3" w:rsidRDefault="00540A74" w:rsidP="00540A74">
      <w:r w:rsidRPr="009030C3">
        <w:rPr>
          <w:noProof/>
        </w:rPr>
        <w:drawing>
          <wp:inline distT="0" distB="0" distL="0" distR="0" wp14:anchorId="324D3FAA" wp14:editId="589020FB">
            <wp:extent cx="5731510" cy="3327400"/>
            <wp:effectExtent l="0" t="0" r="2540" b="6350"/>
            <wp:docPr id="9174579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57900" name="Picture 1" descr="A screenshot of a computer screen&#10;&#10;Description automatically generated"/>
                    <pic:cNvPicPr/>
                  </pic:nvPicPr>
                  <pic:blipFill>
                    <a:blip r:embed="rId47"/>
                    <a:stretch>
                      <a:fillRect/>
                    </a:stretch>
                  </pic:blipFill>
                  <pic:spPr>
                    <a:xfrm>
                      <a:off x="0" y="0"/>
                      <a:ext cx="5731510" cy="3327400"/>
                    </a:xfrm>
                    <a:prstGeom prst="rect">
                      <a:avLst/>
                    </a:prstGeom>
                  </pic:spPr>
                </pic:pic>
              </a:graphicData>
            </a:graphic>
          </wp:inline>
        </w:drawing>
      </w:r>
    </w:p>
    <w:p w14:paraId="112A97EE" w14:textId="77777777" w:rsidR="00540A74" w:rsidRDefault="00540A74" w:rsidP="00540A74"/>
    <w:p w14:paraId="2A134454" w14:textId="77777777" w:rsidR="00540A74" w:rsidRDefault="00540A74" w:rsidP="00540A74"/>
    <w:p w14:paraId="40310D34" w14:textId="77777777" w:rsidR="00540A74" w:rsidRDefault="00540A74" w:rsidP="00540A74"/>
    <w:p w14:paraId="34D450B1" w14:textId="77777777" w:rsidR="00540A74" w:rsidRDefault="00540A74" w:rsidP="00540A74">
      <w:pPr>
        <w:pStyle w:val="Heading2"/>
      </w:pPr>
      <w:bookmarkStart w:id="976" w:name="_Toc190004467"/>
      <w:r>
        <w:t>Prototype 2</w:t>
      </w:r>
      <w:bookmarkEnd w:id="976"/>
    </w:p>
    <w:p w14:paraId="5028771C" w14:textId="77777777" w:rsidR="00540A74" w:rsidRDefault="00540A74" w:rsidP="00540A74">
      <w:pPr>
        <w:pStyle w:val="Heading3"/>
      </w:pPr>
      <w:bookmarkStart w:id="977" w:name="_Toc190004468"/>
      <w:r>
        <w:t>Development</w:t>
      </w:r>
      <w:bookmarkEnd w:id="977"/>
    </w:p>
    <w:p w14:paraId="3B6E3AB9" w14:textId="77777777" w:rsidR="00540A74" w:rsidRDefault="00540A74" w:rsidP="00540A74">
      <w:r>
        <w:t>As the scope of prototype 2 was much greater and more complicated than prototype one, I initially split the code into 4 files: main – which is the file to run, and uses pygame to display the cube and features, and to record user inputs; cube – which manages any interactions with the cube, including getting the image; interface – which handles creating complicated visual elements to be displayed such as text and buttons; validation – which handles validating screen positions and anything I may find that needs validation. However, during development, I realised that I was copying some constants, and passing the same variable repeatedly through all the files, so I created a data file to store these commonly used pieces of data. During this I also realised I had made some mistakes with the format of my docstrings, so I also fixed those, and some were unclear, so I fixed that.</w:t>
      </w:r>
    </w:p>
    <w:p w14:paraId="0ECFA4F9" w14:textId="77777777" w:rsidR="00540A74" w:rsidRPr="00A123EF" w:rsidRDefault="00540A74" w:rsidP="00540A74"/>
    <w:p w14:paraId="4EF8AF29" w14:textId="77777777" w:rsidR="00540A74" w:rsidRDefault="00540A74" w:rsidP="00540A74">
      <w:r>
        <w:t>Cube display:</w:t>
      </w:r>
    </w:p>
    <w:p w14:paraId="35649568" w14:textId="77777777" w:rsidR="00540A74" w:rsidRDefault="00540A74" w:rsidP="00540A74">
      <w:pPr>
        <w:rPr>
          <w:rFonts w:ascii="Arial" w:hAnsi="Arial" w:cs="Arial"/>
          <w:lang w:bidi="he-IL"/>
        </w:rPr>
      </w:pPr>
      <w:r>
        <w:tab/>
      </w:r>
      <w:r>
        <w:rPr>
          <w:rFonts w:ascii="Arial" w:hAnsi="Arial" w:cs="Arial"/>
          <w:lang w:bidi="he-IL"/>
        </w:rPr>
        <w:t xml:space="preserve">• 3D methods </w:t>
      </w:r>
      <w:hyperlink w:anchor="_Cube_method_research" w:history="1">
        <w:r w:rsidRPr="00500371">
          <w:rPr>
            <w:rStyle w:val="Hyperlink"/>
            <w:rFonts w:ascii="Arial" w:hAnsi="Arial" w:cs="Arial"/>
            <w:lang w:bidi="he-IL"/>
          </w:rPr>
          <w:t>research</w:t>
        </w:r>
      </w:hyperlink>
    </w:p>
    <w:p w14:paraId="6EC484A1" w14:textId="77777777" w:rsidR="00540A74" w:rsidRDefault="00540A74" w:rsidP="00540A74">
      <w:pPr>
        <w:rPr>
          <w:rFonts w:ascii="Arial" w:hAnsi="Arial" w:cs="Arial"/>
          <w:lang w:bidi="he-IL"/>
        </w:rPr>
      </w:pPr>
      <w:r>
        <w:rPr>
          <w:rFonts w:ascii="Arial" w:hAnsi="Arial" w:cs="Arial"/>
          <w:lang w:bidi="he-IL"/>
        </w:rPr>
        <w:tab/>
        <w:t xml:space="preserve">• </w:t>
      </w:r>
      <w:hyperlink w:anchor="PrototypeTwoDisplayClass" w:history="1">
        <w:r w:rsidRPr="001616C8">
          <w:rPr>
            <w:rStyle w:val="Hyperlink"/>
            <w:rFonts w:ascii="Arial" w:hAnsi="Arial" w:cs="Arial"/>
            <w:lang w:bidi="he-IL"/>
          </w:rPr>
          <w:t>Cube class</w:t>
        </w:r>
      </w:hyperlink>
    </w:p>
    <w:p w14:paraId="04210A21" w14:textId="77777777" w:rsidR="00540A74" w:rsidRDefault="00540A74" w:rsidP="00540A74">
      <w:pPr>
        <w:rPr>
          <w:rFonts w:ascii="Arial" w:hAnsi="Arial" w:cs="Arial"/>
          <w:lang w:bidi="he-IL"/>
        </w:rPr>
      </w:pPr>
      <w:r>
        <w:rPr>
          <w:rFonts w:ascii="Arial" w:hAnsi="Arial" w:cs="Arial"/>
          <w:lang w:bidi="he-IL"/>
        </w:rPr>
        <w:tab/>
        <w:t xml:space="preserve">• Cube </w:t>
      </w:r>
      <w:hyperlink w:anchor="PrototypeTwoDisplayObjects" w:history="1">
        <w:r w:rsidRPr="008D7BD8">
          <w:rPr>
            <w:rStyle w:val="Hyperlink"/>
            <w:rFonts w:ascii="Arial" w:hAnsi="Arial" w:cs="Arial"/>
            <w:lang w:bidi="he-IL"/>
          </w:rPr>
          <w:t>object</w:t>
        </w:r>
      </w:hyperlink>
      <w:r>
        <w:rPr>
          <w:rFonts w:ascii="Arial" w:hAnsi="Arial" w:cs="Arial"/>
          <w:lang w:bidi="he-IL"/>
        </w:rPr>
        <w:t xml:space="preserve"> and screen creation</w:t>
      </w:r>
    </w:p>
    <w:p w14:paraId="028E4E5D" w14:textId="77777777" w:rsidR="00540A74" w:rsidRDefault="00540A74" w:rsidP="00540A74">
      <w:pPr>
        <w:rPr>
          <w:rFonts w:ascii="Arial" w:hAnsi="Arial" w:cs="Arial"/>
          <w:lang w:bidi="he-IL"/>
        </w:rPr>
      </w:pPr>
      <w:r>
        <w:rPr>
          <w:rFonts w:ascii="Arial" w:hAnsi="Arial" w:cs="Arial"/>
          <w:lang w:bidi="he-IL"/>
        </w:rPr>
        <w:tab/>
        <w:t>• Display</w:t>
      </w:r>
      <w:hyperlink w:anchor="PrototypeTwoDisplayUsage" w:history="1">
        <w:r w:rsidRPr="004B097A">
          <w:rPr>
            <w:rStyle w:val="Hyperlink"/>
            <w:rFonts w:ascii="Arial" w:hAnsi="Arial" w:cs="Arial"/>
            <w:lang w:bidi="he-IL"/>
          </w:rPr>
          <w:t xml:space="preserve"> images</w:t>
        </w:r>
      </w:hyperlink>
    </w:p>
    <w:p w14:paraId="2860E602" w14:textId="77777777" w:rsidR="00540A74" w:rsidRDefault="00540A74" w:rsidP="00540A74">
      <w:pPr>
        <w:rPr>
          <w:rFonts w:ascii="Arial" w:hAnsi="Arial" w:cs="Arial"/>
          <w:lang w:bidi="he-IL"/>
        </w:rPr>
      </w:pPr>
      <w:r>
        <w:rPr>
          <w:rFonts w:ascii="Arial" w:hAnsi="Arial" w:cs="Arial"/>
          <w:lang w:bidi="he-IL"/>
        </w:rPr>
        <w:t>Cube Logic:</w:t>
      </w:r>
    </w:p>
    <w:p w14:paraId="28649241" w14:textId="77777777" w:rsidR="00540A74" w:rsidRDefault="00540A74" w:rsidP="00540A74">
      <w:pPr>
        <w:rPr>
          <w:rFonts w:ascii="Arial" w:hAnsi="Arial" w:cs="Arial"/>
          <w:lang w:bidi="he-IL"/>
        </w:rPr>
      </w:pPr>
      <w:r>
        <w:rPr>
          <w:rFonts w:ascii="Arial" w:hAnsi="Arial" w:cs="Arial"/>
          <w:lang w:bidi="he-IL"/>
        </w:rPr>
        <w:tab/>
        <w:t xml:space="preserve">• Data </w:t>
      </w:r>
      <w:hyperlink w:anchor="PrototypeTwoLogicStorage" w:history="1">
        <w:r w:rsidRPr="00B1721C">
          <w:rPr>
            <w:rStyle w:val="Hyperlink"/>
            <w:rFonts w:ascii="Arial" w:hAnsi="Arial" w:cs="Arial"/>
            <w:lang w:bidi="he-IL"/>
          </w:rPr>
          <w:t>storage</w:t>
        </w:r>
      </w:hyperlink>
    </w:p>
    <w:p w14:paraId="354B8295" w14:textId="77777777" w:rsidR="00540A74" w:rsidRDefault="00540A74" w:rsidP="00540A74">
      <w:pPr>
        <w:rPr>
          <w:rFonts w:ascii="Arial" w:hAnsi="Arial" w:cs="Arial"/>
          <w:lang w:bidi="he-IL"/>
        </w:rPr>
      </w:pPr>
      <w:r>
        <w:rPr>
          <w:rFonts w:ascii="Arial" w:hAnsi="Arial" w:cs="Arial"/>
          <w:lang w:bidi="he-IL"/>
        </w:rPr>
        <w:tab/>
        <w:t xml:space="preserve">• </w:t>
      </w:r>
      <w:hyperlink w:anchor="PrototypeTwoLogicTurns" w:history="1">
        <w:r w:rsidRPr="00B1721C">
          <w:rPr>
            <w:rStyle w:val="Hyperlink"/>
            <w:rFonts w:ascii="Arial" w:hAnsi="Arial" w:cs="Arial"/>
            <w:lang w:bidi="he-IL"/>
          </w:rPr>
          <w:t>Turns</w:t>
        </w:r>
      </w:hyperlink>
    </w:p>
    <w:p w14:paraId="2CDD6619" w14:textId="77777777" w:rsidR="00540A74" w:rsidRDefault="00540A74" w:rsidP="00540A74">
      <w:pPr>
        <w:rPr>
          <w:rFonts w:ascii="Arial" w:hAnsi="Arial" w:cs="Arial"/>
          <w:lang w:bidi="he-IL"/>
        </w:rPr>
      </w:pPr>
      <w:r>
        <w:rPr>
          <w:rFonts w:ascii="Arial" w:hAnsi="Arial" w:cs="Arial"/>
          <w:lang w:bidi="he-IL"/>
        </w:rPr>
        <w:tab/>
        <w:t xml:space="preserve">• </w:t>
      </w:r>
      <w:hyperlink w:anchor="PrototypeTwoLogicRotations" w:history="1">
        <w:r w:rsidRPr="00B1721C">
          <w:rPr>
            <w:rStyle w:val="Hyperlink"/>
            <w:rFonts w:ascii="Arial" w:hAnsi="Arial" w:cs="Arial"/>
            <w:lang w:bidi="he-IL"/>
          </w:rPr>
          <w:t>Rotations</w:t>
        </w:r>
      </w:hyperlink>
    </w:p>
    <w:p w14:paraId="44A28A00" w14:textId="77777777" w:rsidR="00540A74" w:rsidRDefault="00540A74" w:rsidP="00540A74">
      <w:pPr>
        <w:rPr>
          <w:rFonts w:ascii="Arial" w:hAnsi="Arial" w:cs="Arial"/>
          <w:lang w:bidi="he-IL"/>
        </w:rPr>
      </w:pPr>
      <w:r>
        <w:rPr>
          <w:rFonts w:ascii="Arial" w:hAnsi="Arial" w:cs="Arial"/>
          <w:lang w:bidi="he-IL"/>
        </w:rPr>
        <w:t>Scramble:</w:t>
      </w:r>
    </w:p>
    <w:p w14:paraId="2A94EF54"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crambleFunction" w:history="1">
        <w:r w:rsidRPr="00335728">
          <w:rPr>
            <w:rStyle w:val="Hyperlink"/>
            <w:rFonts w:ascii="Arial" w:hAnsi="Arial" w:cs="Arial"/>
            <w:lang w:bidi="he-IL"/>
          </w:rPr>
          <w:t>Function</w:t>
        </w:r>
      </w:hyperlink>
    </w:p>
    <w:p w14:paraId="2EAE2E60"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crambleUsage" w:history="1">
        <w:r w:rsidRPr="00B67709">
          <w:rPr>
            <w:rStyle w:val="Hyperlink"/>
            <w:rFonts w:ascii="Arial" w:hAnsi="Arial" w:cs="Arial"/>
            <w:lang w:bidi="he-IL"/>
          </w:rPr>
          <w:t>Usage</w:t>
        </w:r>
      </w:hyperlink>
    </w:p>
    <w:p w14:paraId="6B35EFF0" w14:textId="77777777" w:rsidR="00540A74" w:rsidRDefault="00540A74" w:rsidP="00540A74">
      <w:pPr>
        <w:rPr>
          <w:rFonts w:ascii="Arial" w:hAnsi="Arial" w:cs="Arial"/>
          <w:lang w:bidi="he-IL"/>
        </w:rPr>
      </w:pPr>
      <w:r>
        <w:rPr>
          <w:rFonts w:ascii="Arial" w:hAnsi="Arial" w:cs="Arial"/>
          <w:lang w:bidi="he-IL"/>
        </w:rPr>
        <w:t>Solver:</w:t>
      </w:r>
    </w:p>
    <w:p w14:paraId="0F42CCF1"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Storage" w:history="1">
        <w:r w:rsidRPr="00335728">
          <w:rPr>
            <w:rStyle w:val="Hyperlink"/>
            <w:rFonts w:ascii="Arial" w:hAnsi="Arial" w:cs="Arial"/>
            <w:lang w:bidi="he-IL"/>
          </w:rPr>
          <w:t>Storage</w:t>
        </w:r>
      </w:hyperlink>
      <w:r>
        <w:rPr>
          <w:rFonts w:ascii="Arial" w:hAnsi="Arial" w:cs="Arial"/>
          <w:lang w:bidi="he-IL"/>
        </w:rPr>
        <w:t xml:space="preserve"> (added to by </w:t>
      </w:r>
      <w:hyperlink w:anchor="PrototypeTwoLogicTurns" w:history="1">
        <w:r w:rsidRPr="00335728">
          <w:rPr>
            <w:rStyle w:val="Hyperlink"/>
            <w:rFonts w:ascii="Arial" w:hAnsi="Arial" w:cs="Arial"/>
            <w:lang w:bidi="he-IL"/>
          </w:rPr>
          <w:t>Turns</w:t>
        </w:r>
      </w:hyperlink>
      <w:r>
        <w:rPr>
          <w:rFonts w:ascii="Arial" w:hAnsi="Arial" w:cs="Arial"/>
          <w:lang w:bidi="he-IL"/>
        </w:rPr>
        <w:t xml:space="preserve"> and </w:t>
      </w:r>
      <w:hyperlink w:anchor="PrototypeTwoLogicRotations" w:history="1">
        <w:r w:rsidRPr="00335728">
          <w:rPr>
            <w:rStyle w:val="Hyperlink"/>
            <w:rFonts w:ascii="Arial" w:hAnsi="Arial" w:cs="Arial"/>
            <w:lang w:bidi="he-IL"/>
          </w:rPr>
          <w:t>Rotations</w:t>
        </w:r>
      </w:hyperlink>
      <w:r>
        <w:rPr>
          <w:rFonts w:ascii="Arial" w:hAnsi="Arial" w:cs="Arial"/>
          <w:lang w:bidi="he-IL"/>
        </w:rPr>
        <w:t>)</w:t>
      </w:r>
    </w:p>
    <w:p w14:paraId="10BCEBAE"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Class" w:history="1">
        <w:r w:rsidRPr="00260A6F">
          <w:rPr>
            <w:rStyle w:val="Hyperlink"/>
            <w:rFonts w:ascii="Arial" w:hAnsi="Arial" w:cs="Arial"/>
            <w:lang w:bidi="he-IL"/>
          </w:rPr>
          <w:t>Class</w:t>
        </w:r>
      </w:hyperlink>
    </w:p>
    <w:p w14:paraId="3AAA398B"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Object" w:history="1">
        <w:r w:rsidRPr="00A06C74">
          <w:rPr>
            <w:rStyle w:val="Hyperlink"/>
            <w:rFonts w:ascii="Arial" w:hAnsi="Arial" w:cs="Arial"/>
            <w:lang w:bidi="he-IL"/>
          </w:rPr>
          <w:t>Object</w:t>
        </w:r>
      </w:hyperlink>
    </w:p>
    <w:p w14:paraId="2F6E6057"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Usage" w:history="1">
        <w:r w:rsidRPr="00A06C74">
          <w:rPr>
            <w:rStyle w:val="Hyperlink"/>
            <w:rFonts w:ascii="Arial" w:hAnsi="Arial" w:cs="Arial"/>
            <w:lang w:bidi="he-IL"/>
          </w:rPr>
          <w:t>Usage</w:t>
        </w:r>
      </w:hyperlink>
    </w:p>
    <w:p w14:paraId="3872B116" w14:textId="77777777" w:rsidR="00540A74" w:rsidRDefault="00540A74" w:rsidP="00540A74">
      <w:pPr>
        <w:rPr>
          <w:rFonts w:ascii="Arial" w:hAnsi="Arial" w:cs="Arial"/>
          <w:lang w:bidi="he-IL"/>
        </w:rPr>
      </w:pPr>
      <w:r>
        <w:rPr>
          <w:rFonts w:ascii="Arial" w:hAnsi="Arial" w:cs="Arial"/>
          <w:lang w:bidi="he-IL"/>
        </w:rPr>
        <w:t>Hint:</w:t>
      </w:r>
    </w:p>
    <w:p w14:paraId="23007DC6" w14:textId="77777777" w:rsidR="00540A74" w:rsidRDefault="00540A74" w:rsidP="00540A74">
      <w:pPr>
        <w:rPr>
          <w:rFonts w:ascii="Arial" w:hAnsi="Arial" w:cs="Arial"/>
          <w:lang w:bidi="he-IL"/>
        </w:rPr>
      </w:pPr>
      <w:r>
        <w:rPr>
          <w:rFonts w:ascii="Arial" w:hAnsi="Arial" w:cs="Arial"/>
          <w:lang w:bidi="he-IL"/>
        </w:rPr>
        <w:tab/>
        <w:t xml:space="preserve">• </w:t>
      </w:r>
      <w:hyperlink w:anchor="PrototypeTwoHintFunction" w:history="1">
        <w:r w:rsidRPr="008D7BD8">
          <w:rPr>
            <w:rStyle w:val="Hyperlink"/>
            <w:rFonts w:ascii="Arial" w:hAnsi="Arial" w:cs="Arial"/>
            <w:lang w:bidi="he-IL"/>
          </w:rPr>
          <w:t>Function</w:t>
        </w:r>
      </w:hyperlink>
      <w:r>
        <w:rPr>
          <w:rFonts w:ascii="Arial" w:hAnsi="Arial" w:cs="Arial"/>
          <w:lang w:bidi="he-IL"/>
        </w:rPr>
        <w:t xml:space="preserve"> (of Solver)</w:t>
      </w:r>
    </w:p>
    <w:p w14:paraId="64E5D42B" w14:textId="77777777" w:rsidR="00540A74" w:rsidRDefault="00540A74" w:rsidP="00540A74">
      <w:pPr>
        <w:rPr>
          <w:rFonts w:ascii="Arial" w:hAnsi="Arial" w:cs="Arial"/>
          <w:lang w:bidi="he-IL"/>
        </w:rPr>
      </w:pPr>
      <w:r>
        <w:rPr>
          <w:rFonts w:ascii="Arial" w:hAnsi="Arial" w:cs="Arial"/>
          <w:lang w:bidi="he-IL"/>
        </w:rPr>
        <w:lastRenderedPageBreak/>
        <w:tab/>
        <w:t xml:space="preserve">• </w:t>
      </w:r>
      <w:hyperlink w:anchor="PrototypeTwoHintUsage" w:history="1">
        <w:r w:rsidRPr="00092EBD">
          <w:rPr>
            <w:rStyle w:val="Hyperlink"/>
            <w:rFonts w:ascii="Arial" w:hAnsi="Arial" w:cs="Arial"/>
            <w:lang w:bidi="he-IL"/>
          </w:rPr>
          <w:t>Usage</w:t>
        </w:r>
      </w:hyperlink>
    </w:p>
    <w:p w14:paraId="60095B26" w14:textId="77777777" w:rsidR="00540A74" w:rsidRDefault="00540A74" w:rsidP="00540A74">
      <w:pPr>
        <w:rPr>
          <w:rFonts w:ascii="Arial" w:hAnsi="Arial" w:cs="Arial"/>
          <w:lang w:bidi="he-IL"/>
        </w:rPr>
      </w:pPr>
      <w:r>
        <w:rPr>
          <w:rFonts w:ascii="Arial" w:hAnsi="Arial" w:cs="Arial"/>
          <w:lang w:bidi="he-IL"/>
        </w:rPr>
        <w:t>Timer:</w:t>
      </w:r>
    </w:p>
    <w:p w14:paraId="61FA9F5D"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Class" w:history="1">
        <w:r w:rsidRPr="00260A6F">
          <w:rPr>
            <w:rStyle w:val="Hyperlink"/>
            <w:rFonts w:ascii="Arial" w:hAnsi="Arial" w:cs="Arial"/>
            <w:lang w:bidi="he-IL"/>
          </w:rPr>
          <w:t>Class</w:t>
        </w:r>
      </w:hyperlink>
    </w:p>
    <w:p w14:paraId="66C09577"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Object" w:history="1">
        <w:r w:rsidRPr="00FC6E55">
          <w:rPr>
            <w:rStyle w:val="Hyperlink"/>
            <w:rFonts w:ascii="Arial" w:hAnsi="Arial" w:cs="Arial"/>
            <w:lang w:bidi="he-IL"/>
          </w:rPr>
          <w:t>Object</w:t>
        </w:r>
      </w:hyperlink>
    </w:p>
    <w:p w14:paraId="0532D88A"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AutomaticStart" w:history="1">
        <w:r w:rsidRPr="00FC6E55">
          <w:rPr>
            <w:rStyle w:val="Hyperlink"/>
            <w:rFonts w:ascii="Arial" w:hAnsi="Arial" w:cs="Arial"/>
            <w:lang w:bidi="he-IL"/>
          </w:rPr>
          <w:t>Automatic</w:t>
        </w:r>
        <w:r>
          <w:rPr>
            <w:rStyle w:val="Hyperlink"/>
            <w:rFonts w:ascii="Arial" w:hAnsi="Arial" w:cs="Arial"/>
            <w:lang w:bidi="he-IL"/>
          </w:rPr>
          <w:t xml:space="preserve"> s</w:t>
        </w:r>
        <w:r w:rsidRPr="00FC6E55">
          <w:rPr>
            <w:rStyle w:val="Hyperlink"/>
            <w:rFonts w:ascii="Arial" w:hAnsi="Arial" w:cs="Arial"/>
            <w:lang w:bidi="he-IL"/>
          </w:rPr>
          <w:t>tart</w:t>
        </w:r>
      </w:hyperlink>
    </w:p>
    <w:p w14:paraId="0AA9E59A"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AutomaticStop" w:history="1">
        <w:r w:rsidRPr="00FA7E11">
          <w:rPr>
            <w:rStyle w:val="Hyperlink"/>
            <w:rFonts w:ascii="Arial" w:hAnsi="Arial" w:cs="Arial"/>
            <w:lang w:bidi="he-IL"/>
          </w:rPr>
          <w:t>Automatic stop</w:t>
        </w:r>
      </w:hyperlink>
    </w:p>
    <w:p w14:paraId="32D9F2A7"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Usage" w:history="1">
        <w:r w:rsidRPr="003B2A11">
          <w:rPr>
            <w:rStyle w:val="Hyperlink"/>
            <w:rFonts w:ascii="Arial" w:hAnsi="Arial" w:cs="Arial"/>
            <w:lang w:bidi="he-IL"/>
          </w:rPr>
          <w:t>Usage</w:t>
        </w:r>
      </w:hyperlink>
    </w:p>
    <w:p w14:paraId="6E3EC2DD" w14:textId="77777777" w:rsidR="00540A74" w:rsidRDefault="00540A74" w:rsidP="00540A74">
      <w:pPr>
        <w:rPr>
          <w:rFonts w:ascii="Arial" w:hAnsi="Arial" w:cs="Arial"/>
          <w:lang w:bidi="he-IL"/>
        </w:rPr>
      </w:pPr>
      <w:r>
        <w:rPr>
          <w:rFonts w:ascii="Arial" w:hAnsi="Arial" w:cs="Arial"/>
          <w:lang w:bidi="he-IL"/>
        </w:rPr>
        <w:t xml:space="preserve">Guide: </w:t>
      </w:r>
    </w:p>
    <w:p w14:paraId="78C67C16" w14:textId="77777777" w:rsidR="00540A74" w:rsidRDefault="00540A74" w:rsidP="00540A74">
      <w:pPr>
        <w:rPr>
          <w:rFonts w:ascii="Arial" w:hAnsi="Arial" w:cs="Arial"/>
          <w:lang w:bidi="he-IL"/>
        </w:rPr>
      </w:pPr>
      <w:r>
        <w:rPr>
          <w:rFonts w:ascii="Arial" w:hAnsi="Arial" w:cs="Arial"/>
          <w:lang w:bidi="he-IL"/>
        </w:rPr>
        <w:tab/>
        <w:t xml:space="preserve">• </w:t>
      </w:r>
      <w:hyperlink w:anchor="PrototypeTwoGuideClass" w:history="1">
        <w:r w:rsidRPr="008D7BD8">
          <w:rPr>
            <w:rStyle w:val="Hyperlink"/>
            <w:rFonts w:ascii="Arial" w:hAnsi="Arial" w:cs="Arial"/>
            <w:lang w:bidi="he-IL"/>
          </w:rPr>
          <w:t>Class</w:t>
        </w:r>
      </w:hyperlink>
    </w:p>
    <w:p w14:paraId="71935618" w14:textId="77777777" w:rsidR="00540A74" w:rsidRDefault="00540A74" w:rsidP="00540A74">
      <w:pPr>
        <w:rPr>
          <w:rFonts w:ascii="Arial" w:hAnsi="Arial" w:cs="Arial"/>
          <w:lang w:bidi="he-IL"/>
        </w:rPr>
      </w:pPr>
      <w:r>
        <w:rPr>
          <w:rFonts w:ascii="Arial" w:hAnsi="Arial" w:cs="Arial"/>
          <w:lang w:bidi="he-IL"/>
        </w:rPr>
        <w:tab/>
        <w:t xml:space="preserve">• </w:t>
      </w:r>
      <w:hyperlink w:anchor="PrototypeTwoGuideObject" w:history="1">
        <w:r w:rsidRPr="008D7BD8">
          <w:rPr>
            <w:rStyle w:val="Hyperlink"/>
            <w:rFonts w:ascii="Arial" w:hAnsi="Arial" w:cs="Arial"/>
            <w:lang w:bidi="he-IL"/>
          </w:rPr>
          <w:t>Object</w:t>
        </w:r>
      </w:hyperlink>
    </w:p>
    <w:p w14:paraId="3C5ACB88" w14:textId="77777777" w:rsidR="00540A74" w:rsidRDefault="00540A74" w:rsidP="00540A74">
      <w:pPr>
        <w:rPr>
          <w:rFonts w:ascii="Arial" w:hAnsi="Arial" w:cs="Arial"/>
          <w:lang w:bidi="he-IL"/>
        </w:rPr>
      </w:pPr>
      <w:r>
        <w:rPr>
          <w:rFonts w:ascii="Arial" w:hAnsi="Arial" w:cs="Arial"/>
          <w:lang w:bidi="he-IL"/>
        </w:rPr>
        <w:tab/>
        <w:t xml:space="preserve">• </w:t>
      </w:r>
      <w:hyperlink w:anchor="PrototypeTwoGuideUsage" w:history="1">
        <w:r w:rsidRPr="008D7BD8">
          <w:rPr>
            <w:rStyle w:val="Hyperlink"/>
            <w:rFonts w:ascii="Arial" w:hAnsi="Arial" w:cs="Arial"/>
            <w:lang w:bidi="he-IL"/>
          </w:rPr>
          <w:t>Usage</w:t>
        </w:r>
      </w:hyperlink>
    </w:p>
    <w:p w14:paraId="023F0125" w14:textId="77777777" w:rsidR="00540A74" w:rsidRDefault="00540A74" w:rsidP="00540A74">
      <w:pPr>
        <w:rPr>
          <w:rFonts w:ascii="Arial" w:hAnsi="Arial" w:cs="Arial"/>
          <w:lang w:bidi="he-IL"/>
        </w:rPr>
      </w:pPr>
      <w:r>
        <w:rPr>
          <w:rFonts w:ascii="Arial" w:hAnsi="Arial" w:cs="Arial"/>
          <w:lang w:bidi="he-IL"/>
        </w:rPr>
        <w:t>Validation:</w:t>
      </w:r>
    </w:p>
    <w:p w14:paraId="461B88A9" w14:textId="77777777" w:rsidR="00540A74" w:rsidRDefault="00540A74" w:rsidP="00540A74">
      <w:pPr>
        <w:rPr>
          <w:rFonts w:ascii="Arial" w:hAnsi="Arial" w:cs="Arial"/>
          <w:lang w:bidi="he-IL"/>
        </w:rPr>
      </w:pPr>
      <w:r>
        <w:rPr>
          <w:rFonts w:ascii="Arial" w:hAnsi="Arial" w:cs="Arial"/>
          <w:lang w:bidi="he-IL"/>
        </w:rPr>
        <w:tab/>
        <w:t xml:space="preserve">• </w:t>
      </w:r>
      <w:hyperlink w:anchor="PrototypeTwoValidationClass" w:history="1">
        <w:r w:rsidRPr="00200CE6">
          <w:rPr>
            <w:rStyle w:val="Hyperlink"/>
            <w:rFonts w:ascii="Arial" w:hAnsi="Arial" w:cs="Arial"/>
            <w:lang w:bidi="he-IL"/>
          </w:rPr>
          <w:t>Class</w:t>
        </w:r>
      </w:hyperlink>
    </w:p>
    <w:p w14:paraId="29569949" w14:textId="77777777" w:rsidR="00540A74" w:rsidRDefault="00540A74" w:rsidP="00540A74">
      <w:pPr>
        <w:rPr>
          <w:rFonts w:ascii="Arial" w:hAnsi="Arial" w:cs="Arial"/>
          <w:lang w:bidi="he-IL"/>
        </w:rPr>
      </w:pPr>
      <w:r>
        <w:rPr>
          <w:rFonts w:ascii="Arial" w:hAnsi="Arial" w:cs="Arial"/>
          <w:lang w:bidi="he-IL"/>
        </w:rPr>
        <w:tab/>
        <w:t xml:space="preserve">• </w:t>
      </w:r>
      <w:hyperlink w:anchor="PrototypeTwoValidationObject" w:history="1">
        <w:r w:rsidRPr="006D350C">
          <w:rPr>
            <w:rStyle w:val="Hyperlink"/>
            <w:rFonts w:ascii="Arial" w:hAnsi="Arial" w:cs="Arial"/>
            <w:lang w:bidi="he-IL"/>
          </w:rPr>
          <w:t>Object</w:t>
        </w:r>
      </w:hyperlink>
    </w:p>
    <w:p w14:paraId="7A43407C" w14:textId="77777777" w:rsidR="00540A74" w:rsidRDefault="00540A74" w:rsidP="00540A74">
      <w:r>
        <w:rPr>
          <w:rFonts w:ascii="Arial" w:hAnsi="Arial" w:cs="Arial"/>
          <w:lang w:bidi="he-IL"/>
        </w:rPr>
        <w:tab/>
        <w:t xml:space="preserve">• Usage can be seen throughout </w:t>
      </w:r>
      <w:hyperlink w:anchor="_Main" w:history="1">
        <w:r w:rsidRPr="00200CE6">
          <w:rPr>
            <w:rStyle w:val="Hyperlink"/>
            <w:rFonts w:ascii="Arial" w:hAnsi="Arial" w:cs="Arial"/>
            <w:lang w:bidi="he-IL"/>
          </w:rPr>
          <w:t>Main</w:t>
        </w:r>
      </w:hyperlink>
    </w:p>
    <w:p w14:paraId="2968399A" w14:textId="77777777" w:rsidR="003C5D5C" w:rsidRDefault="003C5D5C" w:rsidP="00540A74"/>
    <w:p w14:paraId="4780D401" w14:textId="182F3736" w:rsidR="003C5D5C" w:rsidRDefault="003C5D5C" w:rsidP="00540A74">
      <w:r>
        <w:tab/>
        <w:t xml:space="preserve">• </w:t>
      </w:r>
      <w:hyperlink w:anchor="PrototypeTwoValidationIgnoreInvalidKeyPr" w:history="1">
        <w:r w:rsidRPr="003C5D5C">
          <w:rPr>
            <w:rStyle w:val="Hyperlink"/>
          </w:rPr>
          <w:t>Ignore invalid key presses</w:t>
        </w:r>
      </w:hyperlink>
    </w:p>
    <w:p w14:paraId="6586AB34" w14:textId="3FED7A97" w:rsidR="003C5D5C" w:rsidRPr="008730BD" w:rsidRDefault="003C5D5C" w:rsidP="00540A74">
      <w:pPr>
        <w:rPr>
          <w:rFonts w:ascii="Arial" w:hAnsi="Arial" w:cs="Arial"/>
          <w:lang w:bidi="he-IL"/>
        </w:rPr>
      </w:pPr>
      <w:r>
        <w:tab/>
        <w:t xml:space="preserve">• </w:t>
      </w:r>
      <w:hyperlink w:anchor="PrototypeTwoValidationIgnoreForGuide" w:history="1">
        <w:r w:rsidRPr="003C5D5C">
          <w:rPr>
            <w:rStyle w:val="Hyperlink"/>
          </w:rPr>
          <w:t>Ignore cube interactions when on guide</w:t>
        </w:r>
      </w:hyperlink>
    </w:p>
    <w:p w14:paraId="010DD361" w14:textId="77777777" w:rsidR="00540A74" w:rsidRPr="0002694E" w:rsidRDefault="00540A74" w:rsidP="00540A74">
      <w:pPr>
        <w:pStyle w:val="Heading4"/>
      </w:pPr>
      <w:bookmarkStart w:id="978" w:name="_Cube_method_research"/>
      <w:bookmarkEnd w:id="978"/>
      <w:r>
        <w:t>Cube method research</w:t>
      </w:r>
      <w:bookmarkStart w:id="979" w:name="ProtypeTwoDisplayResearch"/>
      <w:bookmarkEnd w:id="979"/>
    </w:p>
    <w:p w14:paraId="0A72ED4F" w14:textId="77777777" w:rsidR="00540A74" w:rsidRDefault="00540A74" w:rsidP="00540A74">
      <w:r>
        <w:t xml:space="preserve">The first goal of my protype two – past the fixes specified in review, was to have a 3D Rubik’s cube. To achieve this, I first had to decide of a method of displaying a 3D cube, as I had not decided on an exact method to use during development, although I knew it was likely I would use pygame, I couldn’t be completely confident until I tried coding it to see what worked. </w:t>
      </w:r>
    </w:p>
    <w:p w14:paraId="7606A499" w14:textId="77777777" w:rsidR="00540A74" w:rsidRDefault="00540A74" w:rsidP="00540A74">
      <w:r>
        <w:rPr>
          <w:noProof/>
        </w:rPr>
        <w:lastRenderedPageBreak/>
        <w:drawing>
          <wp:inline distT="0" distB="0" distL="0" distR="0" wp14:anchorId="2C4E1291" wp14:editId="4A2B0A82">
            <wp:extent cx="5731510" cy="6522720"/>
            <wp:effectExtent l="0" t="0" r="2540" b="0"/>
            <wp:docPr id="192007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74676" name=""/>
                    <pic:cNvPicPr/>
                  </pic:nvPicPr>
                  <pic:blipFill>
                    <a:blip r:embed="rId48"/>
                    <a:stretch>
                      <a:fillRect/>
                    </a:stretch>
                  </pic:blipFill>
                  <pic:spPr>
                    <a:xfrm>
                      <a:off x="0" y="0"/>
                      <a:ext cx="5731510" cy="6522720"/>
                    </a:xfrm>
                    <a:prstGeom prst="rect">
                      <a:avLst/>
                    </a:prstGeom>
                  </pic:spPr>
                </pic:pic>
              </a:graphicData>
            </a:graphic>
          </wp:inline>
        </w:drawing>
      </w:r>
    </w:p>
    <w:p w14:paraId="77E57010" w14:textId="77777777" w:rsidR="00540A74" w:rsidRDefault="00540A74" w:rsidP="00540A74">
      <w:r>
        <w:rPr>
          <w:noProof/>
        </w:rPr>
        <w:lastRenderedPageBreak/>
        <w:drawing>
          <wp:inline distT="0" distB="0" distL="0" distR="0" wp14:anchorId="703F0227" wp14:editId="3C4285B5">
            <wp:extent cx="5731510" cy="4946015"/>
            <wp:effectExtent l="0" t="0" r="2540" b="6985"/>
            <wp:docPr id="369452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52355" name="Picture 1" descr="A screenshot of a computer&#10;&#10;Description automatically generated"/>
                    <pic:cNvPicPr/>
                  </pic:nvPicPr>
                  <pic:blipFill>
                    <a:blip r:embed="rId49"/>
                    <a:stretch>
                      <a:fillRect/>
                    </a:stretch>
                  </pic:blipFill>
                  <pic:spPr>
                    <a:xfrm>
                      <a:off x="0" y="0"/>
                      <a:ext cx="5731510" cy="4946015"/>
                    </a:xfrm>
                    <a:prstGeom prst="rect">
                      <a:avLst/>
                    </a:prstGeom>
                  </pic:spPr>
                </pic:pic>
              </a:graphicData>
            </a:graphic>
          </wp:inline>
        </w:drawing>
      </w:r>
    </w:p>
    <w:p w14:paraId="3808FC64" w14:textId="6CD4A536" w:rsidR="00540A74" w:rsidRDefault="00540A74" w:rsidP="00540A74">
      <w:r>
        <w:t xml:space="preserve">I looked into many options, one of which used matplotlib. I found and </w:t>
      </w:r>
      <w:del w:id="980" w:author="Samuel Flegg" w:date="2025-01-28T11:18:00Z" w16du:dateUtc="2025-01-28T11:18:00Z">
        <w:r w:rsidDel="00FE34ED">
          <w:delText xml:space="preserve">copied </w:delText>
        </w:r>
      </w:del>
      <w:ins w:id="981" w:author="Samuel Flegg" w:date="2025-01-28T11:18:00Z" w16du:dateUtc="2025-01-28T11:18:00Z">
        <w:r w:rsidR="00FE34ED">
          <w:t xml:space="preserve">modified </w:t>
        </w:r>
      </w:ins>
      <w:r>
        <w:t xml:space="preserve">this code from </w:t>
      </w:r>
      <w:ins w:id="982" w:author="Samuel Flegg" w:date="2025-01-28T11:21:00Z" w16du:dateUtc="2025-01-28T11:21:00Z">
        <w:r w:rsidR="00FE34ED">
          <w:fldChar w:fldCharType="begin"/>
        </w:r>
        <w:r w:rsidR="00FE34ED">
          <w:instrText>HYPERLINK "https://www.geeksforgeeks.org/how-to-draw-3d-cube-using-matplotlib-in-python/"</w:instrText>
        </w:r>
        <w:r w:rsidR="00FE34ED">
          <w:fldChar w:fldCharType="separate"/>
        </w:r>
        <w:r w:rsidR="00FE34ED" w:rsidRPr="00FE34ED">
          <w:rPr>
            <w:rStyle w:val="Hyperlink"/>
          </w:rPr>
          <w:t>geeksforgeeks</w:t>
        </w:r>
        <w:r w:rsidR="00FE34ED">
          <w:fldChar w:fldCharType="end"/>
        </w:r>
      </w:ins>
      <w:del w:id="983" w:author="Samuel Flegg" w:date="2025-01-28T11:21:00Z" w16du:dateUtc="2025-01-28T11:21:00Z">
        <w:r w:rsidDel="00FE34ED">
          <w:delText>online</w:delText>
        </w:r>
      </w:del>
      <w:r>
        <w:t xml:space="preserve"> to get a look into how it might function, </w:t>
      </w:r>
      <w:ins w:id="984" w:author="Samuel Flegg" w:date="2025-01-28T11:21:00Z" w16du:dateUtc="2025-01-28T11:21:00Z">
        <w:r w:rsidR="00FE34ED">
          <w:t>however</w:t>
        </w:r>
      </w:ins>
      <w:del w:id="985" w:author="Samuel Flegg" w:date="2025-01-28T11:21:00Z" w16du:dateUtc="2025-01-28T11:21:00Z">
        <w:r w:rsidDel="00FE34ED">
          <w:delText>and</w:delText>
        </w:r>
      </w:del>
      <w:r>
        <w:t xml:space="preserve"> I found I wasn’t happy with the results. </w:t>
      </w:r>
    </w:p>
    <w:p w14:paraId="4BC7556E" w14:textId="77777777" w:rsidR="00540A74" w:rsidRDefault="00540A74" w:rsidP="00540A74">
      <w:r>
        <w:rPr>
          <w:noProof/>
        </w:rPr>
        <w:lastRenderedPageBreak/>
        <w:drawing>
          <wp:inline distT="0" distB="0" distL="0" distR="0" wp14:anchorId="5F104E30" wp14:editId="0F9474B0">
            <wp:extent cx="5731510" cy="7463155"/>
            <wp:effectExtent l="0" t="0" r="2540" b="4445"/>
            <wp:docPr id="4855296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29632" name="Picture 1" descr="A screen shot of a computer&#10;&#10;Description automatically generated"/>
                    <pic:cNvPicPr/>
                  </pic:nvPicPr>
                  <pic:blipFill>
                    <a:blip r:embed="rId50"/>
                    <a:stretch>
                      <a:fillRect/>
                    </a:stretch>
                  </pic:blipFill>
                  <pic:spPr>
                    <a:xfrm>
                      <a:off x="0" y="0"/>
                      <a:ext cx="5731510" cy="7463155"/>
                    </a:xfrm>
                    <a:prstGeom prst="rect">
                      <a:avLst/>
                    </a:prstGeom>
                  </pic:spPr>
                </pic:pic>
              </a:graphicData>
            </a:graphic>
          </wp:inline>
        </w:drawing>
      </w:r>
      <w:r w:rsidRPr="009030C3">
        <w:rPr>
          <w:noProof/>
        </w:rPr>
        <w:lastRenderedPageBreak/>
        <w:drawing>
          <wp:inline distT="0" distB="0" distL="0" distR="0" wp14:anchorId="4D4D30F8" wp14:editId="255C7A4E">
            <wp:extent cx="5731510" cy="3322320"/>
            <wp:effectExtent l="0" t="0" r="2540" b="0"/>
            <wp:docPr id="458500435" name="Picture 1" descr="A red and green cub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0435" name="Picture 1" descr="A red and green cube on a black background&#10;&#10;Description automatically generated"/>
                    <pic:cNvPicPr/>
                  </pic:nvPicPr>
                  <pic:blipFill>
                    <a:blip r:embed="rId51"/>
                    <a:stretch>
                      <a:fillRect/>
                    </a:stretch>
                  </pic:blipFill>
                  <pic:spPr>
                    <a:xfrm>
                      <a:off x="0" y="0"/>
                      <a:ext cx="5731510" cy="3322320"/>
                    </a:xfrm>
                    <a:prstGeom prst="rect">
                      <a:avLst/>
                    </a:prstGeom>
                  </pic:spPr>
                </pic:pic>
              </a:graphicData>
            </a:graphic>
          </wp:inline>
        </w:drawing>
      </w:r>
    </w:p>
    <w:p w14:paraId="39253347" w14:textId="77777777" w:rsidR="00540A74" w:rsidRDefault="00540A74" w:rsidP="00540A74">
      <w:r>
        <w:t>In the end I did decide to use pygame, using stretched and angles cubes to give the impression of it being 3D, manually drawing them, without using any complicated 3D libraries. As I coded this myself, I was confident in how it worked and therefore comfortable expanding upon it to create a full Rubik’s cube.</w:t>
      </w:r>
    </w:p>
    <w:p w14:paraId="632D0E39" w14:textId="77777777" w:rsidR="00540A74" w:rsidRDefault="00540A74" w:rsidP="00540A74"/>
    <w:p w14:paraId="52877BF8" w14:textId="77777777" w:rsidR="00540A74" w:rsidRDefault="00540A74" w:rsidP="00540A74">
      <w:pPr>
        <w:pStyle w:val="Heading4"/>
      </w:pPr>
      <w:bookmarkStart w:id="986" w:name="_Main"/>
      <w:bookmarkEnd w:id="986"/>
      <w:r>
        <w:lastRenderedPageBreak/>
        <w:t>Main</w:t>
      </w:r>
      <w:r>
        <w:rPr>
          <w:noProof/>
        </w:rPr>
        <w:drawing>
          <wp:inline distT="0" distB="0" distL="0" distR="0" wp14:anchorId="67CCBE80" wp14:editId="34B52F3C">
            <wp:extent cx="5731510" cy="5085715"/>
            <wp:effectExtent l="0" t="0" r="2540" b="635"/>
            <wp:docPr id="13978391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9116" name="Picture 1" descr="A screenshot of a computer program&#10;&#10;Description automatically generated"/>
                    <pic:cNvPicPr/>
                  </pic:nvPicPr>
                  <pic:blipFill>
                    <a:blip r:embed="rId52"/>
                    <a:stretch>
                      <a:fillRect/>
                    </a:stretch>
                  </pic:blipFill>
                  <pic:spPr>
                    <a:xfrm>
                      <a:off x="0" y="0"/>
                      <a:ext cx="5731510" cy="5085715"/>
                    </a:xfrm>
                    <a:prstGeom prst="rect">
                      <a:avLst/>
                    </a:prstGeom>
                  </pic:spPr>
                </pic:pic>
              </a:graphicData>
            </a:graphic>
          </wp:inline>
        </w:drawing>
      </w:r>
      <w:bookmarkStart w:id="987" w:name="PrototypeTwoDisplayObjects"/>
      <w:bookmarkStart w:id="988" w:name="PrototypeTwoValidationObject"/>
      <w:bookmarkStart w:id="989" w:name="PrototypeTwoGuideObject"/>
      <w:bookmarkEnd w:id="987"/>
      <w:bookmarkEnd w:id="988"/>
      <w:bookmarkEnd w:id="989"/>
    </w:p>
    <w:p w14:paraId="32ABBC13" w14:textId="77777777" w:rsidR="00540A74" w:rsidRDefault="00540A74" w:rsidP="00540A74">
      <w:r>
        <w:t>As I knew I had made mistakes (albeit small ones) when it came to documentation in prototype one, I endeavoured to have perfect documentation this time. As such, the main file (along with every other file) starts with a doc-string. Then, like in prototype one, importing the necessary libraries, although this time I’m also importing my own files. I chose to import all from data as this is the main file, and as such will end up needing most of the data.</w:t>
      </w:r>
    </w:p>
    <w:p w14:paraId="015AFCB9" w14:textId="77777777" w:rsidR="00540A74" w:rsidRDefault="00540A74" w:rsidP="00540A74"/>
    <w:p w14:paraId="1A9DF431" w14:textId="77777777" w:rsidR="00540A74" w:rsidRDefault="00540A74" w:rsidP="00540A74">
      <w:r>
        <w:t>I have also allowed the screen window to be resized by the user, however, most of the calculations to place images on the surface are only done once and will be done before the has the chance to change the screen size, resulting in changing screen size making little difference for the user.</w:t>
      </w:r>
    </w:p>
    <w:p w14:paraId="38ADAB02" w14:textId="77777777" w:rsidR="00540A74" w:rsidRDefault="00540A74" w:rsidP="00540A74"/>
    <w:p w14:paraId="79863B56" w14:textId="77777777" w:rsidR="00540A74" w:rsidRDefault="00540A74" w:rsidP="00540A74">
      <w:r>
        <w:t>I then create 3 objects – one of each cube type – from the imported cube classes from cube file. These are what draw the image of the cube to the screen, at the position specified, when their update method is ran.</w:t>
      </w:r>
    </w:p>
    <w:p w14:paraId="2D9F3F0A" w14:textId="77777777" w:rsidR="00540A74" w:rsidRDefault="00540A74" w:rsidP="00540A74"/>
    <w:p w14:paraId="51423295" w14:textId="77777777" w:rsidR="00540A74" w:rsidRDefault="00540A74" w:rsidP="00540A74">
      <w:r>
        <w:lastRenderedPageBreak/>
        <w:t>The aforementioned positions are validated by being run through the ValidateScreenPositions class, or more specifically, the class’s run function. This ensures that the positions are within the bounds of the screen and a 4k resolution. Every other screen position in the main file is also validated this way.</w:t>
      </w:r>
    </w:p>
    <w:p w14:paraId="739B50B2" w14:textId="77777777" w:rsidR="00540A74" w:rsidRDefault="00540A74" w:rsidP="00540A74"/>
    <w:p w14:paraId="2873C350" w14:textId="77777777" w:rsidR="00540A74" w:rsidRDefault="00540A74" w:rsidP="00540A74">
      <w:r>
        <w:rPr>
          <w:noProof/>
        </w:rPr>
        <w:drawing>
          <wp:inline distT="0" distB="0" distL="0" distR="0" wp14:anchorId="25E1D881" wp14:editId="643BA02F">
            <wp:extent cx="5731510" cy="7018020"/>
            <wp:effectExtent l="0" t="0" r="2540" b="0"/>
            <wp:docPr id="1425187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7009" name="Picture 1" descr="A screenshot of a computer program&#10;&#10;Description automatically generated"/>
                    <pic:cNvPicPr/>
                  </pic:nvPicPr>
                  <pic:blipFill>
                    <a:blip r:embed="rId53"/>
                    <a:stretch>
                      <a:fillRect/>
                    </a:stretch>
                  </pic:blipFill>
                  <pic:spPr>
                    <a:xfrm>
                      <a:off x="0" y="0"/>
                      <a:ext cx="5731510" cy="7018020"/>
                    </a:xfrm>
                    <a:prstGeom prst="rect">
                      <a:avLst/>
                    </a:prstGeom>
                  </pic:spPr>
                </pic:pic>
              </a:graphicData>
            </a:graphic>
          </wp:inline>
        </w:drawing>
      </w:r>
    </w:p>
    <w:p w14:paraId="7C189745" w14:textId="77777777" w:rsidR="00540A74" w:rsidRDefault="00540A74" w:rsidP="00540A74">
      <w:r>
        <w:rPr>
          <w:noProof/>
        </w:rPr>
        <w:lastRenderedPageBreak/>
        <w:drawing>
          <wp:inline distT="0" distB="0" distL="0" distR="0" wp14:anchorId="5E7D0450" wp14:editId="7D1B57B6">
            <wp:extent cx="5731510" cy="4382135"/>
            <wp:effectExtent l="0" t="0" r="2540" b="0"/>
            <wp:docPr id="3884724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2427" name="Picture 1" descr="A screen shot of a computer program&#10;&#10;Description automatically generated"/>
                    <pic:cNvPicPr/>
                  </pic:nvPicPr>
                  <pic:blipFill>
                    <a:blip r:embed="rId54"/>
                    <a:stretch>
                      <a:fillRect/>
                    </a:stretch>
                  </pic:blipFill>
                  <pic:spPr>
                    <a:xfrm>
                      <a:off x="0" y="0"/>
                      <a:ext cx="5731510" cy="4382135"/>
                    </a:xfrm>
                    <a:prstGeom prst="rect">
                      <a:avLst/>
                    </a:prstGeom>
                  </pic:spPr>
                </pic:pic>
              </a:graphicData>
            </a:graphic>
          </wp:inline>
        </w:drawing>
      </w:r>
    </w:p>
    <w:p w14:paraId="56702FA5" w14:textId="77777777" w:rsidR="00540A74" w:rsidRDefault="00540A74" w:rsidP="00540A74">
      <w:r>
        <w:t xml:space="preserve">Next, I have created a class that manages the buttons for swapping between the different types of cubes that can be displayed (3D, net, guide). As this class only has one purpose and only serves to encapsulate the buttons, it has no constructor, and the two functions are static, meaning that they do the exact same thing regardless of the state of the object they are in. </w:t>
      </w:r>
    </w:p>
    <w:p w14:paraId="28E0B744" w14:textId="77777777" w:rsidR="00540A74" w:rsidRDefault="00540A74" w:rsidP="00540A74"/>
    <w:p w14:paraId="4FE37BE0" w14:textId="77777777" w:rsidR="00540A74" w:rsidRDefault="00540A74" w:rsidP="00540A74">
      <w:r>
        <w:t xml:space="preserve">The buttons are object of the class DisplayOption from the interface file, and they are placed in a list that is a parameter to DisplayBar, which was specifically designed to work with objects of DisplayOption. The buttons are placed in a column in the top left corner of the screen, and this position is validated. The buttons are given the get_image function of their respective cubes and a size of [100, 100], meaning the image they display is what just a shrunk-down version of what will actually be displayed to the screen as the main cube. When a button is hovered, it will be enlarged by 1.5x in each direction, and the cube_bar will account for this and move the images to ensure they do not overlap. </w:t>
      </w:r>
    </w:p>
    <w:p w14:paraId="651427D9" w14:textId="77777777" w:rsidR="00540A74" w:rsidRDefault="00540A74" w:rsidP="00540A74"/>
    <w:p w14:paraId="5149AA1D" w14:textId="77777777" w:rsidR="00540A74" w:rsidRDefault="00540A74" w:rsidP="00540A74">
      <w:r>
        <w:t>The update function is somewhat unneeded, as running Buttons.update() has the exact same effect as running Buttons.cube_option_bar.update(), however I felt it resulted in cleaner code and helped abstract away unneeded elements.</w:t>
      </w:r>
    </w:p>
    <w:p w14:paraId="12100529" w14:textId="77777777" w:rsidR="00540A74" w:rsidRDefault="00540A74" w:rsidP="00540A74"/>
    <w:p w14:paraId="0BA2BB95" w14:textId="77777777" w:rsidR="00540A74" w:rsidRDefault="00540A74" w:rsidP="00540A74">
      <w:r>
        <w:rPr>
          <w:noProof/>
        </w:rPr>
        <w:lastRenderedPageBreak/>
        <w:drawing>
          <wp:inline distT="0" distB="0" distL="0" distR="0" wp14:anchorId="1D00DB7A" wp14:editId="44F0A2A0">
            <wp:extent cx="5731510" cy="1144905"/>
            <wp:effectExtent l="0" t="0" r="2540" b="0"/>
            <wp:docPr id="5094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47130" name=""/>
                    <pic:cNvPicPr/>
                  </pic:nvPicPr>
                  <pic:blipFill>
                    <a:blip r:embed="rId55"/>
                    <a:stretch>
                      <a:fillRect/>
                    </a:stretch>
                  </pic:blipFill>
                  <pic:spPr>
                    <a:xfrm>
                      <a:off x="0" y="0"/>
                      <a:ext cx="5731510" cy="1144905"/>
                    </a:xfrm>
                    <a:prstGeom prst="rect">
                      <a:avLst/>
                    </a:prstGeom>
                  </pic:spPr>
                </pic:pic>
              </a:graphicData>
            </a:graphic>
          </wp:inline>
        </w:drawing>
      </w:r>
      <w:bookmarkStart w:id="990" w:name="PrototypeTwoSolverObject"/>
      <w:bookmarkStart w:id="991" w:name="PrototypeTwoTimerObject"/>
      <w:bookmarkEnd w:id="990"/>
      <w:bookmarkEnd w:id="991"/>
    </w:p>
    <w:p w14:paraId="7D02F3C1" w14:textId="77777777" w:rsidR="00540A74" w:rsidRDefault="00540A74" w:rsidP="00540A74"/>
    <w:p w14:paraId="754E2EE4" w14:textId="77777777" w:rsidR="00540A74" w:rsidRDefault="00540A74" w:rsidP="00540A74">
      <w:r>
        <w:t>Then I have defined a variable for whether or not the cube is actively being solve, and 2 for the objects of Solver and Timer respectively.</w:t>
      </w:r>
    </w:p>
    <w:p w14:paraId="5369E3BA" w14:textId="77777777" w:rsidR="00540A74" w:rsidRDefault="00540A74" w:rsidP="00540A74"/>
    <w:p w14:paraId="20523D00" w14:textId="77777777" w:rsidR="00540A74" w:rsidRDefault="00540A74" w:rsidP="00540A74">
      <w:r>
        <w:rPr>
          <w:noProof/>
        </w:rPr>
        <w:lastRenderedPageBreak/>
        <w:drawing>
          <wp:inline distT="0" distB="0" distL="0" distR="0" wp14:anchorId="5E9B9CA7" wp14:editId="12D5AC48">
            <wp:extent cx="5224145" cy="8863330"/>
            <wp:effectExtent l="0" t="0" r="0" b="0"/>
            <wp:docPr id="1246371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71032" name="Picture 1" descr="A screen shot of a computer&#10;&#10;Description automatically generated"/>
                    <pic:cNvPicPr/>
                  </pic:nvPicPr>
                  <pic:blipFill>
                    <a:blip r:embed="rId56"/>
                    <a:stretch>
                      <a:fillRect/>
                    </a:stretch>
                  </pic:blipFill>
                  <pic:spPr>
                    <a:xfrm>
                      <a:off x="0" y="0"/>
                      <a:ext cx="5224145" cy="8863330"/>
                    </a:xfrm>
                    <a:prstGeom prst="rect">
                      <a:avLst/>
                    </a:prstGeom>
                  </pic:spPr>
                </pic:pic>
              </a:graphicData>
            </a:graphic>
          </wp:inline>
        </w:drawing>
      </w:r>
      <w:bookmarkStart w:id="992" w:name="PrototypeTwoTimerAutomaticStart"/>
      <w:bookmarkStart w:id="993" w:name="PrototypeTwoHintUsage"/>
      <w:bookmarkStart w:id="994" w:name="PrototypeTwoScrambleUsage"/>
      <w:bookmarkStart w:id="995" w:name="PrototypeTwoValidationIgnoreInvalidKeyPr"/>
      <w:bookmarkStart w:id="996" w:name="PrototypeTwoValidationIgnoreForGuide"/>
      <w:bookmarkEnd w:id="992"/>
      <w:bookmarkEnd w:id="993"/>
      <w:bookmarkEnd w:id="994"/>
      <w:bookmarkEnd w:id="995"/>
      <w:bookmarkEnd w:id="996"/>
    </w:p>
    <w:p w14:paraId="0DFAE818" w14:textId="77777777" w:rsidR="00540A74" w:rsidRDefault="00540A74" w:rsidP="00540A74">
      <w:r>
        <w:lastRenderedPageBreak/>
        <w:t>I then start the game loop. At the start if the game loop I update some key information – mouse_pos and mouse_up, as these are important for the event checks that are about to happen. Mouse up is set to False in case it was being pressed last game loop but isn’t anymore, and it will be one of the first events checked so it can be updated.</w:t>
      </w:r>
    </w:p>
    <w:p w14:paraId="6DA691F2" w14:textId="77777777" w:rsidR="00540A74" w:rsidRDefault="00540A74" w:rsidP="00540A74"/>
    <w:p w14:paraId="2A39D7B8" w14:textId="77777777" w:rsidR="00540A74" w:rsidRDefault="00540A74" w:rsidP="00540A74">
      <w:r>
        <w:t>I also update the screen size for the validation object in case the user has resized the screen, but as mentioned earlier this has little effect on what and where things are displayed. However, adding this update in now ensures that I don’t forget it if I add more support for resizing the screen at a later date.</w:t>
      </w:r>
    </w:p>
    <w:p w14:paraId="0815696A" w14:textId="77777777" w:rsidR="00540A74" w:rsidRDefault="00540A74" w:rsidP="00540A74"/>
    <w:p w14:paraId="3879CA7F" w14:textId="77777777" w:rsidR="00540A74" w:rsidRDefault="00540A74" w:rsidP="00540A74">
      <w:r>
        <w:t>I iterate though all the new events, checking for expected inputs. The ‘and …’ portion of line 121 ensures that no cube rotations or turns happen when the cube guide is being displayed, as the cube guide displays the default cube image which isn’t supposed to be changed. I have updated the keys used for left turns so that they now match what is expected. In the portion for the solve key being pressed the timer is deleted as a completion time shouldn’t be awarded for using the solve function. The scramble portion starts the timer as the timer is supposed to start automatically and be as easy to use as possible. The hint feature simply uses the solve function that gets the next move to do, as the hint feature is supposed to just do one move.</w:t>
      </w:r>
    </w:p>
    <w:p w14:paraId="335A2C73" w14:textId="77777777" w:rsidR="00540A74" w:rsidRDefault="00540A74" w:rsidP="00540A74"/>
    <w:p w14:paraId="2568081A" w14:textId="77777777" w:rsidR="00540A74" w:rsidRDefault="00540A74" w:rsidP="00540A74">
      <w:r>
        <w:rPr>
          <w:noProof/>
        </w:rPr>
        <w:lastRenderedPageBreak/>
        <w:drawing>
          <wp:inline distT="0" distB="0" distL="0" distR="0" wp14:anchorId="2A3EF211" wp14:editId="4BD93A96">
            <wp:extent cx="5174615" cy="8863330"/>
            <wp:effectExtent l="0" t="0" r="6985" b="0"/>
            <wp:docPr id="106125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52741" name=""/>
                    <pic:cNvPicPr/>
                  </pic:nvPicPr>
                  <pic:blipFill>
                    <a:blip r:embed="rId57"/>
                    <a:stretch>
                      <a:fillRect/>
                    </a:stretch>
                  </pic:blipFill>
                  <pic:spPr>
                    <a:xfrm>
                      <a:off x="0" y="0"/>
                      <a:ext cx="5174615" cy="8863330"/>
                    </a:xfrm>
                    <a:prstGeom prst="rect">
                      <a:avLst/>
                    </a:prstGeom>
                  </pic:spPr>
                </pic:pic>
              </a:graphicData>
            </a:graphic>
          </wp:inline>
        </w:drawing>
      </w:r>
      <w:bookmarkStart w:id="997" w:name="PrototypeTwoSolverUsage"/>
      <w:bookmarkStart w:id="998" w:name="PrototypeTwoDisplayUsage"/>
      <w:bookmarkStart w:id="999" w:name="PrototypeTwoTimerUsage"/>
      <w:bookmarkStart w:id="1000" w:name="PrototypeTwoTimerAutomaticStop"/>
      <w:bookmarkStart w:id="1001" w:name="PrototypeTwoGuideUsage"/>
      <w:bookmarkEnd w:id="997"/>
      <w:bookmarkEnd w:id="998"/>
      <w:bookmarkEnd w:id="999"/>
      <w:bookmarkEnd w:id="1000"/>
      <w:bookmarkEnd w:id="1001"/>
    </w:p>
    <w:p w14:paraId="230B9C7F" w14:textId="77777777" w:rsidR="00540A74" w:rsidRDefault="00540A74" w:rsidP="00540A74">
      <w:r>
        <w:lastRenderedPageBreak/>
        <w:t>In the final part of the game loop, I get and draw all the images to the screen. The if solve_cube section works to do a single move of the solve and wait the calculated amount of time between each move. The else ensures that after each solve the first attribute of solve is reset to True, for the next solve.</w:t>
      </w:r>
    </w:p>
    <w:p w14:paraId="0F7F7FD1" w14:textId="77777777" w:rsidR="00540A74" w:rsidRDefault="00540A74" w:rsidP="00540A74"/>
    <w:p w14:paraId="295739F0" w14:textId="77777777" w:rsidR="00540A74" w:rsidRDefault="00540A74" w:rsidP="00540A74">
      <w:r>
        <w:t>The if and elifs on lines 181, 184, and 186 change display_cube to the correct object so that display_cube.update() only has to be written once. The guide portion also writes additional text to the screen. Ideally, this should be apart of the guide_image, but as the classes responsible for the images place the image based on a centre position, adding them would change the position of the cube so it would no longer be centred. As I want to avoid this, I have simply added the text directly to the screen like this.</w:t>
      </w:r>
    </w:p>
    <w:p w14:paraId="12566AD5" w14:textId="77777777" w:rsidR="00540A74" w:rsidRDefault="00540A74" w:rsidP="00540A74"/>
    <w:p w14:paraId="184D1B2A" w14:textId="77777777" w:rsidR="00540A74" w:rsidRDefault="00540A74" w:rsidP="00540A74">
      <w:pPr>
        <w:pStyle w:val="Heading4"/>
      </w:pPr>
      <w:r>
        <w:t>Validation</w:t>
      </w:r>
    </w:p>
    <w:p w14:paraId="6117CD0F" w14:textId="77777777" w:rsidR="00540A74" w:rsidRDefault="00540A74" w:rsidP="00540A74">
      <w:r>
        <w:rPr>
          <w:noProof/>
        </w:rPr>
        <w:drawing>
          <wp:inline distT="0" distB="0" distL="0" distR="0" wp14:anchorId="67A9601C" wp14:editId="67D90748">
            <wp:extent cx="5731510" cy="4237990"/>
            <wp:effectExtent l="0" t="0" r="2540" b="0"/>
            <wp:docPr id="30537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79338" name=""/>
                    <pic:cNvPicPr/>
                  </pic:nvPicPr>
                  <pic:blipFill>
                    <a:blip r:embed="rId58"/>
                    <a:stretch>
                      <a:fillRect/>
                    </a:stretch>
                  </pic:blipFill>
                  <pic:spPr>
                    <a:xfrm>
                      <a:off x="0" y="0"/>
                      <a:ext cx="5731510" cy="4237990"/>
                    </a:xfrm>
                    <a:prstGeom prst="rect">
                      <a:avLst/>
                    </a:prstGeom>
                  </pic:spPr>
                </pic:pic>
              </a:graphicData>
            </a:graphic>
          </wp:inline>
        </w:drawing>
      </w:r>
    </w:p>
    <w:p w14:paraId="69229821" w14:textId="77777777" w:rsidR="00540A74" w:rsidRDefault="00540A74" w:rsidP="00540A74">
      <w:r>
        <w:t xml:space="preserve">In a large project, particularly one that will be used by others, error handling is very important of the code, ensuring that any unexpected errors are recorded so that they can be fixed, and so that anyone working with the code knows what went wrong and what to avoid doing. Important sections of code would be within try except statements to handle any errors that do occur. </w:t>
      </w:r>
    </w:p>
    <w:p w14:paraId="6F332877" w14:textId="77777777" w:rsidR="00540A74" w:rsidRDefault="00540A74" w:rsidP="00540A74"/>
    <w:p w14:paraId="18A44E73" w14:textId="5512BCAE" w:rsidR="00540A74" w:rsidRDefault="00540A74" w:rsidP="00540A74">
      <w:r>
        <w:t xml:space="preserve">As my code is relatively simple and static (there is not much that can be changed, so if it works once, it will likely always work), this is far less important for me. However, I wanted to learn more about error handling, and there is nothing to prevent me from using this file in other projects I </w:t>
      </w:r>
      <w:r>
        <w:lastRenderedPageBreak/>
        <w:t xml:space="preserve">end up working on, so I decided to do validation </w:t>
      </w:r>
      <w:del w:id="1002" w:author="Samuel Flegg" w:date="2025-01-28T11:48:00Z" w16du:dateUtc="2025-01-28T11:48:00Z">
        <w:r w:rsidDel="00CB71C4">
          <w:delText>the ‘proper’ way</w:delText>
        </w:r>
      </w:del>
      <w:ins w:id="1003" w:author="Samuel Flegg" w:date="2025-01-28T11:48:00Z" w16du:dateUtc="2025-01-28T11:48:00Z">
        <w:r w:rsidR="00CB71C4">
          <w:t>in the correct manner</w:t>
        </w:r>
      </w:ins>
      <w:r>
        <w:t>. As such, I have created a custom exception for invalid screen positions, which can be raised as an exception, and will document itself in an error file with a timestamp and the position that caused the error, so that if one does occur, I can hopefully identify what caused it and fix it.</w:t>
      </w:r>
    </w:p>
    <w:p w14:paraId="726256EF" w14:textId="77777777" w:rsidR="00540A74" w:rsidRDefault="00540A74" w:rsidP="00540A74"/>
    <w:p w14:paraId="41AE01C4" w14:textId="77777777" w:rsidR="00540A74" w:rsidRDefault="00540A74" w:rsidP="00540A74">
      <w:r>
        <w:rPr>
          <w:noProof/>
        </w:rPr>
        <w:lastRenderedPageBreak/>
        <w:drawing>
          <wp:inline distT="0" distB="0" distL="0" distR="0" wp14:anchorId="0BF951B1" wp14:editId="76BFA26D">
            <wp:extent cx="5727700" cy="8863330"/>
            <wp:effectExtent l="0" t="0" r="6350" b="0"/>
            <wp:docPr id="4392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37692" name=""/>
                    <pic:cNvPicPr/>
                  </pic:nvPicPr>
                  <pic:blipFill>
                    <a:blip r:embed="rId59"/>
                    <a:stretch>
                      <a:fillRect/>
                    </a:stretch>
                  </pic:blipFill>
                  <pic:spPr>
                    <a:xfrm>
                      <a:off x="0" y="0"/>
                      <a:ext cx="5727700" cy="8863330"/>
                    </a:xfrm>
                    <a:prstGeom prst="rect">
                      <a:avLst/>
                    </a:prstGeom>
                  </pic:spPr>
                </pic:pic>
              </a:graphicData>
            </a:graphic>
          </wp:inline>
        </w:drawing>
      </w:r>
      <w:bookmarkStart w:id="1004" w:name="PrototypeTwoValidationClass"/>
      <w:bookmarkEnd w:id="1004"/>
    </w:p>
    <w:p w14:paraId="4B868841" w14:textId="77777777" w:rsidR="00540A74" w:rsidRDefault="00540A74" w:rsidP="00540A74">
      <w:r>
        <w:lastRenderedPageBreak/>
        <w:t>I’ve also updated the validation function to check if its within the expected screen size, although I kept the 4k resolution checks in case the screen size ends up incorrect. I also changed it to raise the exception instead of printing an error message and quitting the program.</w:t>
      </w:r>
    </w:p>
    <w:p w14:paraId="03260D78" w14:textId="77777777" w:rsidR="00540A74" w:rsidRDefault="00540A74" w:rsidP="00540A74"/>
    <w:p w14:paraId="65DF5EA0" w14:textId="77777777" w:rsidR="00540A74" w:rsidRDefault="00540A74" w:rsidP="00540A74">
      <w:r>
        <w:t xml:space="preserve">To prevent having the pass the width and height of the screen each time the validation function is run, I made it into a class that stores the width and height of the screen, and created a function to update that information should it change. </w:t>
      </w:r>
    </w:p>
    <w:p w14:paraId="453E1C82" w14:textId="77777777" w:rsidR="00540A74" w:rsidRDefault="00540A74" w:rsidP="00540A74"/>
    <w:p w14:paraId="7AD885C8" w14:textId="77777777" w:rsidR="00540A74" w:rsidRDefault="00540A74" w:rsidP="00540A74">
      <w:pPr>
        <w:pStyle w:val="Heading4"/>
      </w:pPr>
      <w:r>
        <w:t>Cube</w:t>
      </w:r>
    </w:p>
    <w:p w14:paraId="5F9152B3" w14:textId="77777777" w:rsidR="00540A74" w:rsidRDefault="00540A74" w:rsidP="00540A74">
      <w:r>
        <w:rPr>
          <w:noProof/>
        </w:rPr>
        <w:drawing>
          <wp:inline distT="0" distB="0" distL="0" distR="0" wp14:anchorId="30C73978" wp14:editId="65F46C76">
            <wp:extent cx="5731510" cy="3343910"/>
            <wp:effectExtent l="0" t="0" r="2540" b="8890"/>
            <wp:docPr id="28176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60843" name=""/>
                    <pic:cNvPicPr/>
                  </pic:nvPicPr>
                  <pic:blipFill>
                    <a:blip r:embed="rId60"/>
                    <a:stretch>
                      <a:fillRect/>
                    </a:stretch>
                  </pic:blipFill>
                  <pic:spPr>
                    <a:xfrm>
                      <a:off x="0" y="0"/>
                      <a:ext cx="5731510" cy="3343910"/>
                    </a:xfrm>
                    <a:prstGeom prst="rect">
                      <a:avLst/>
                    </a:prstGeom>
                  </pic:spPr>
                </pic:pic>
              </a:graphicData>
            </a:graphic>
          </wp:inline>
        </w:drawing>
      </w:r>
    </w:p>
    <w:p w14:paraId="651E7F68" w14:textId="77777777" w:rsidR="00540A74" w:rsidRDefault="00540A74" w:rsidP="00540A74">
      <w:r>
        <w:t>I first import all the required libraries and files, including all the colour constants I have denied in the data file.</w:t>
      </w:r>
    </w:p>
    <w:p w14:paraId="5E0AA593" w14:textId="77777777" w:rsidR="00540A74" w:rsidRDefault="00540A74" w:rsidP="00540A74"/>
    <w:p w14:paraId="597EEEB6" w14:textId="77777777" w:rsidR="00540A74" w:rsidRDefault="00540A74" w:rsidP="00540A74">
      <w:r>
        <w:rPr>
          <w:noProof/>
        </w:rPr>
        <w:lastRenderedPageBreak/>
        <w:drawing>
          <wp:inline distT="0" distB="0" distL="0" distR="0" wp14:anchorId="6CF1C9B9" wp14:editId="12D4BCC4">
            <wp:extent cx="5731510" cy="8321675"/>
            <wp:effectExtent l="0" t="0" r="2540" b="3175"/>
            <wp:docPr id="10232496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9617" name="Picture 1" descr="A screenshot of a computer program&#10;&#10;Description automatically generated"/>
                    <pic:cNvPicPr/>
                  </pic:nvPicPr>
                  <pic:blipFill>
                    <a:blip r:embed="rId61"/>
                    <a:stretch>
                      <a:fillRect/>
                    </a:stretch>
                  </pic:blipFill>
                  <pic:spPr>
                    <a:xfrm>
                      <a:off x="0" y="0"/>
                      <a:ext cx="5731510" cy="8321675"/>
                    </a:xfrm>
                    <a:prstGeom prst="rect">
                      <a:avLst/>
                    </a:prstGeom>
                  </pic:spPr>
                </pic:pic>
              </a:graphicData>
            </a:graphic>
          </wp:inline>
        </w:drawing>
      </w:r>
      <w:bookmarkStart w:id="1005" w:name="PrototypeTwoLogicStorage"/>
      <w:bookmarkStart w:id="1006" w:name="PrototypeTwoSolverStorage"/>
      <w:bookmarkEnd w:id="1005"/>
      <w:bookmarkEnd w:id="1006"/>
    </w:p>
    <w:p w14:paraId="7598B50C" w14:textId="77777777" w:rsidR="00540A74" w:rsidRDefault="00540A74" w:rsidP="00540A74">
      <w:r>
        <w:lastRenderedPageBreak/>
        <w:t>I then create the cube and the copy, as well as create a moves list that will store all the moves made. This is vital for the Solve feature, as it works by undoing all of the completed moves. And for the hint feature, as that uses the solve function.</w:t>
      </w:r>
    </w:p>
    <w:p w14:paraId="7E669401" w14:textId="77777777" w:rsidR="00540A74" w:rsidRDefault="00540A74" w:rsidP="00540A74"/>
    <w:p w14:paraId="4048D3F0" w14:textId="77777777" w:rsidR="00540A74" w:rsidRDefault="00540A74" w:rsidP="00540A74">
      <w:r>
        <w:rPr>
          <w:noProof/>
        </w:rPr>
        <w:lastRenderedPageBreak/>
        <w:drawing>
          <wp:inline distT="0" distB="0" distL="0" distR="0" wp14:anchorId="065A56BE" wp14:editId="52BE5897">
            <wp:extent cx="5731510" cy="8513445"/>
            <wp:effectExtent l="0" t="0" r="2540" b="1905"/>
            <wp:docPr id="596696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9620" name="Picture 1" descr="A screen shot of a computer program&#10;&#10;Description automatically generated"/>
                    <pic:cNvPicPr/>
                  </pic:nvPicPr>
                  <pic:blipFill>
                    <a:blip r:embed="rId62"/>
                    <a:stretch>
                      <a:fillRect/>
                    </a:stretch>
                  </pic:blipFill>
                  <pic:spPr>
                    <a:xfrm>
                      <a:off x="0" y="0"/>
                      <a:ext cx="5731510" cy="8513445"/>
                    </a:xfrm>
                    <a:prstGeom prst="rect">
                      <a:avLst/>
                    </a:prstGeom>
                  </pic:spPr>
                </pic:pic>
              </a:graphicData>
            </a:graphic>
          </wp:inline>
        </w:drawing>
      </w:r>
    </w:p>
    <w:p w14:paraId="44F7757B" w14:textId="77777777" w:rsidR="00540A74" w:rsidRDefault="00540A74" w:rsidP="00540A74">
      <w:r>
        <w:rPr>
          <w:noProof/>
        </w:rPr>
        <w:lastRenderedPageBreak/>
        <w:drawing>
          <wp:inline distT="0" distB="0" distL="0" distR="0" wp14:anchorId="6B598114" wp14:editId="63B9CF81">
            <wp:extent cx="5596890" cy="8863330"/>
            <wp:effectExtent l="0" t="0" r="3810" b="0"/>
            <wp:docPr id="3095351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35127" name="Picture 1" descr="A screen shot of a computer program&#10;&#10;Description automatically generated"/>
                    <pic:cNvPicPr/>
                  </pic:nvPicPr>
                  <pic:blipFill>
                    <a:blip r:embed="rId63"/>
                    <a:stretch>
                      <a:fillRect/>
                    </a:stretch>
                  </pic:blipFill>
                  <pic:spPr>
                    <a:xfrm>
                      <a:off x="0" y="0"/>
                      <a:ext cx="5596890" cy="8863330"/>
                    </a:xfrm>
                    <a:prstGeom prst="rect">
                      <a:avLst/>
                    </a:prstGeom>
                  </pic:spPr>
                </pic:pic>
              </a:graphicData>
            </a:graphic>
          </wp:inline>
        </w:drawing>
      </w:r>
    </w:p>
    <w:p w14:paraId="6462BA9C" w14:textId="77777777" w:rsidR="00540A74" w:rsidRDefault="00540A74" w:rsidP="00540A74">
      <w:r>
        <w:lastRenderedPageBreak/>
        <w:t>I then create a class for the net design of the cube, so that it can have an update function that will display the cube to the screen at the saved position. The get_image function is very similar to the cube function in prototype one, as it creates the same image. It is a static method as it creates the image based solely on the used_cube variable available in that file. I am able to use the used_cube variable like this as I have no intentions of having any cube states available past the state of the user’s cube and the default image.</w:t>
      </w:r>
    </w:p>
    <w:p w14:paraId="3A9DE517" w14:textId="77777777" w:rsidR="00540A74" w:rsidRDefault="00540A74" w:rsidP="00540A74"/>
    <w:p w14:paraId="566A64D7" w14:textId="77777777" w:rsidR="00540A74" w:rsidRDefault="00540A74" w:rsidP="00540A74">
      <w:r>
        <w:rPr>
          <w:noProof/>
        </w:rPr>
        <w:drawing>
          <wp:inline distT="0" distB="0" distL="0" distR="0" wp14:anchorId="6A5A6FC9" wp14:editId="2A7F6FC0">
            <wp:extent cx="5731510" cy="6118860"/>
            <wp:effectExtent l="0" t="0" r="2540" b="0"/>
            <wp:docPr id="7621692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69295" name="Picture 1" descr="A screen shot of a computer&#10;&#10;Description automatically generated"/>
                    <pic:cNvPicPr/>
                  </pic:nvPicPr>
                  <pic:blipFill>
                    <a:blip r:embed="rId64"/>
                    <a:stretch>
                      <a:fillRect/>
                    </a:stretch>
                  </pic:blipFill>
                  <pic:spPr>
                    <a:xfrm>
                      <a:off x="0" y="0"/>
                      <a:ext cx="5731510" cy="6118860"/>
                    </a:xfrm>
                    <a:prstGeom prst="rect">
                      <a:avLst/>
                    </a:prstGeom>
                  </pic:spPr>
                </pic:pic>
              </a:graphicData>
            </a:graphic>
          </wp:inline>
        </w:drawing>
      </w:r>
      <w:bookmarkStart w:id="1007" w:name="PrototypeTwoDisplayClass"/>
      <w:bookmarkEnd w:id="1007"/>
    </w:p>
    <w:p w14:paraId="4AAB82DE" w14:textId="77777777" w:rsidR="00540A74" w:rsidRDefault="00540A74" w:rsidP="00540A74">
      <w:r>
        <w:rPr>
          <w:noProof/>
        </w:rPr>
        <w:lastRenderedPageBreak/>
        <w:drawing>
          <wp:inline distT="0" distB="0" distL="0" distR="0" wp14:anchorId="75EEEAA5" wp14:editId="69ACAA3C">
            <wp:extent cx="5731510" cy="5603875"/>
            <wp:effectExtent l="0" t="0" r="2540" b="0"/>
            <wp:docPr id="6769839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83916" name="Picture 1" descr="A screenshot of a computer program&#10;&#10;Description automatically generated"/>
                    <pic:cNvPicPr/>
                  </pic:nvPicPr>
                  <pic:blipFill>
                    <a:blip r:embed="rId65"/>
                    <a:stretch>
                      <a:fillRect/>
                    </a:stretch>
                  </pic:blipFill>
                  <pic:spPr>
                    <a:xfrm>
                      <a:off x="0" y="0"/>
                      <a:ext cx="5731510" cy="5603875"/>
                    </a:xfrm>
                    <a:prstGeom prst="rect">
                      <a:avLst/>
                    </a:prstGeom>
                  </pic:spPr>
                </pic:pic>
              </a:graphicData>
            </a:graphic>
          </wp:inline>
        </w:drawing>
      </w:r>
    </w:p>
    <w:p w14:paraId="30C854AB" w14:textId="77777777" w:rsidR="00540A74" w:rsidRDefault="00540A74" w:rsidP="00540A74">
      <w:r>
        <w:t>I then create a class for the 3D version of the cube, which inherits the CubeNet class, allowing me to reuse the constructor and update methods. The get image function is polymorphed, meaning that its name stays the same, but it works differently than the get image function in the parent class. In this case I have changed it so that it creates and returns a psudo-3D image, using slanted images to give the impression of a 3D cube.</w:t>
      </w:r>
    </w:p>
    <w:p w14:paraId="1064EBAE" w14:textId="77777777" w:rsidR="00540A74" w:rsidRDefault="00540A74" w:rsidP="00540A74"/>
    <w:p w14:paraId="0AB23799" w14:textId="77777777" w:rsidR="00540A74" w:rsidRDefault="00540A74" w:rsidP="00540A74">
      <w:r>
        <w:t>It works by using subfunctions with subfunctions to break the image down into individual cubes, then slowly constructing it, into rows then a face. The surf.colourkey makes the background of the surface transparent, which is important as these slanted cubes can end up overlapping, and would break the image if the not for the transparency,</w:t>
      </w:r>
    </w:p>
    <w:p w14:paraId="720BA3B3" w14:textId="77777777" w:rsidR="00540A74" w:rsidRDefault="00540A74" w:rsidP="00540A74"/>
    <w:p w14:paraId="4393EFEE" w14:textId="77777777" w:rsidR="00540A74" w:rsidRDefault="00540A74" w:rsidP="00540A74">
      <w:r>
        <w:rPr>
          <w:noProof/>
        </w:rPr>
        <w:lastRenderedPageBreak/>
        <w:drawing>
          <wp:inline distT="0" distB="0" distL="0" distR="0" wp14:anchorId="200BA806" wp14:editId="7A39BB0E">
            <wp:extent cx="5731510" cy="5320665"/>
            <wp:effectExtent l="0" t="0" r="2540" b="0"/>
            <wp:docPr id="179543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39094" name=""/>
                    <pic:cNvPicPr/>
                  </pic:nvPicPr>
                  <pic:blipFill>
                    <a:blip r:embed="rId66"/>
                    <a:stretch>
                      <a:fillRect/>
                    </a:stretch>
                  </pic:blipFill>
                  <pic:spPr>
                    <a:xfrm>
                      <a:off x="0" y="0"/>
                      <a:ext cx="5731510" cy="5320665"/>
                    </a:xfrm>
                    <a:prstGeom prst="rect">
                      <a:avLst/>
                    </a:prstGeom>
                  </pic:spPr>
                </pic:pic>
              </a:graphicData>
            </a:graphic>
          </wp:inline>
        </w:drawing>
      </w:r>
    </w:p>
    <w:p w14:paraId="1D685880" w14:textId="77777777" w:rsidR="00540A74" w:rsidRDefault="00540A74" w:rsidP="00540A74">
      <w:r>
        <w:rPr>
          <w:noProof/>
        </w:rPr>
        <w:drawing>
          <wp:inline distT="0" distB="0" distL="0" distR="0" wp14:anchorId="13C9EFDD" wp14:editId="4503BACA">
            <wp:extent cx="5731510" cy="3207385"/>
            <wp:effectExtent l="0" t="0" r="2540" b="0"/>
            <wp:docPr id="18646444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4420" name="Picture 1" descr="A screen shot of a computer program&#10;&#10;Description automatically generated"/>
                    <pic:cNvPicPr/>
                  </pic:nvPicPr>
                  <pic:blipFill>
                    <a:blip r:embed="rId67"/>
                    <a:stretch>
                      <a:fillRect/>
                    </a:stretch>
                  </pic:blipFill>
                  <pic:spPr>
                    <a:xfrm>
                      <a:off x="0" y="0"/>
                      <a:ext cx="5731510" cy="3207385"/>
                    </a:xfrm>
                    <a:prstGeom prst="rect">
                      <a:avLst/>
                    </a:prstGeom>
                  </pic:spPr>
                </pic:pic>
              </a:graphicData>
            </a:graphic>
          </wp:inline>
        </w:drawing>
      </w:r>
    </w:p>
    <w:p w14:paraId="4717F493" w14:textId="77777777" w:rsidR="00540A74" w:rsidRDefault="00540A74" w:rsidP="00540A74">
      <w:r>
        <w:rPr>
          <w:noProof/>
        </w:rPr>
        <w:lastRenderedPageBreak/>
        <w:drawing>
          <wp:inline distT="0" distB="0" distL="0" distR="0" wp14:anchorId="3B21B87E" wp14:editId="17AF7CD6">
            <wp:extent cx="5731510" cy="6461125"/>
            <wp:effectExtent l="0" t="0" r="2540" b="0"/>
            <wp:docPr id="1213484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84343" name="Picture 1" descr="A screenshot of a computer program&#10;&#10;Description automatically generated"/>
                    <pic:cNvPicPr/>
                  </pic:nvPicPr>
                  <pic:blipFill>
                    <a:blip r:embed="rId68"/>
                    <a:stretch>
                      <a:fillRect/>
                    </a:stretch>
                  </pic:blipFill>
                  <pic:spPr>
                    <a:xfrm>
                      <a:off x="0" y="0"/>
                      <a:ext cx="5731510" cy="6461125"/>
                    </a:xfrm>
                    <a:prstGeom prst="rect">
                      <a:avLst/>
                    </a:prstGeom>
                  </pic:spPr>
                </pic:pic>
              </a:graphicData>
            </a:graphic>
          </wp:inline>
        </w:drawing>
      </w:r>
      <w:r>
        <w:rPr>
          <w:noProof/>
        </w:rPr>
        <w:lastRenderedPageBreak/>
        <w:drawing>
          <wp:inline distT="0" distB="0" distL="0" distR="0" wp14:anchorId="4254E706" wp14:editId="4E2F9D62">
            <wp:extent cx="5731510" cy="3321050"/>
            <wp:effectExtent l="0" t="0" r="2540" b="0"/>
            <wp:docPr id="20148483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48303" name="Picture 1" descr="A screen shot of a computer program&#10;&#10;Description automatically generated"/>
                    <pic:cNvPicPr/>
                  </pic:nvPicPr>
                  <pic:blipFill>
                    <a:blip r:embed="rId69"/>
                    <a:stretch>
                      <a:fillRect/>
                    </a:stretch>
                  </pic:blipFill>
                  <pic:spPr>
                    <a:xfrm>
                      <a:off x="0" y="0"/>
                      <a:ext cx="5731510" cy="3321050"/>
                    </a:xfrm>
                    <a:prstGeom prst="rect">
                      <a:avLst/>
                    </a:prstGeom>
                  </pic:spPr>
                </pic:pic>
              </a:graphicData>
            </a:graphic>
          </wp:inline>
        </w:drawing>
      </w:r>
    </w:p>
    <w:p w14:paraId="7D0E8F94" w14:textId="77777777" w:rsidR="00540A74" w:rsidRDefault="00540A74" w:rsidP="00540A74">
      <w:r>
        <w:t>Unfortunately, despite the similarity of the right, front and top images they are not similar enough that using a single function instead could meaningfully decrease the amount of code required.</w:t>
      </w:r>
    </w:p>
    <w:p w14:paraId="32A71B59" w14:textId="77777777" w:rsidR="00540A74" w:rsidRDefault="00540A74" w:rsidP="00540A74"/>
    <w:p w14:paraId="4FD10577" w14:textId="77777777" w:rsidR="00540A74" w:rsidRDefault="00540A74" w:rsidP="00540A74">
      <w:r>
        <w:rPr>
          <w:noProof/>
        </w:rPr>
        <w:drawing>
          <wp:inline distT="0" distB="0" distL="0" distR="0" wp14:anchorId="13B58807" wp14:editId="36303CB3">
            <wp:extent cx="5731510" cy="1276985"/>
            <wp:effectExtent l="0" t="0" r="2540" b="0"/>
            <wp:docPr id="1292989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9242" name="Picture 1" descr="A screen shot of a computer&#10;&#10;Description automatically generated"/>
                    <pic:cNvPicPr/>
                  </pic:nvPicPr>
                  <pic:blipFill>
                    <a:blip r:embed="rId70"/>
                    <a:stretch>
                      <a:fillRect/>
                    </a:stretch>
                  </pic:blipFill>
                  <pic:spPr>
                    <a:xfrm>
                      <a:off x="0" y="0"/>
                      <a:ext cx="5731510" cy="1276985"/>
                    </a:xfrm>
                    <a:prstGeom prst="rect">
                      <a:avLst/>
                    </a:prstGeom>
                  </pic:spPr>
                </pic:pic>
              </a:graphicData>
            </a:graphic>
          </wp:inline>
        </w:drawing>
      </w:r>
    </w:p>
    <w:p w14:paraId="20CB81CC" w14:textId="77777777" w:rsidR="00540A74" w:rsidRDefault="00540A74" w:rsidP="00540A74">
      <w:r>
        <w:t xml:space="preserve">Finally, the 3 functions can be called to create the image. </w:t>
      </w:r>
    </w:p>
    <w:p w14:paraId="3A3F213D" w14:textId="77777777" w:rsidR="00540A74" w:rsidRDefault="00540A74" w:rsidP="00540A74"/>
    <w:p w14:paraId="22EAE87E" w14:textId="77777777" w:rsidR="00540A74" w:rsidRDefault="00540A74" w:rsidP="00540A74"/>
    <w:p w14:paraId="28E6009E" w14:textId="77777777" w:rsidR="00540A74" w:rsidRDefault="00540A74" w:rsidP="00540A74">
      <w:r>
        <w:rPr>
          <w:noProof/>
        </w:rPr>
        <w:lastRenderedPageBreak/>
        <w:drawing>
          <wp:inline distT="0" distB="0" distL="0" distR="0" wp14:anchorId="739575CB" wp14:editId="47D4D39F">
            <wp:extent cx="5731510" cy="3692525"/>
            <wp:effectExtent l="0" t="0" r="2540" b="3175"/>
            <wp:docPr id="7600678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67829" name="Picture 1" descr="A screen shot of a computer program&#10;&#10;Description automatically generated"/>
                    <pic:cNvPicPr/>
                  </pic:nvPicPr>
                  <pic:blipFill>
                    <a:blip r:embed="rId71"/>
                    <a:stretch>
                      <a:fillRect/>
                    </a:stretch>
                  </pic:blipFill>
                  <pic:spPr>
                    <a:xfrm>
                      <a:off x="0" y="0"/>
                      <a:ext cx="5731510" cy="3692525"/>
                    </a:xfrm>
                    <a:prstGeom prst="rect">
                      <a:avLst/>
                    </a:prstGeom>
                  </pic:spPr>
                </pic:pic>
              </a:graphicData>
            </a:graphic>
          </wp:inline>
        </w:drawing>
      </w:r>
      <w:bookmarkStart w:id="1008" w:name="PrototypeTwoGuideClass"/>
      <w:bookmarkEnd w:id="1008"/>
    </w:p>
    <w:p w14:paraId="1AB274E2" w14:textId="77777777" w:rsidR="00540A74" w:rsidRDefault="00540A74" w:rsidP="00540A74">
      <w:r>
        <w:t>Next, I create the class for the cube guide – an annotated version of the 3D cube which serves as a guide for using the program. This class inherits from Cube3D, again reusing the constructor and update methods. However, whilst I still want to change the get_image function, I also want to be able to use the get_image function from Cube3D. As such, I have used @classmethod instead of @staticmethod. This means that, unlike static methods, it is not completely independent of the class, but it does require the object-specific self, it instead only requires a pointer to the class itself. This allows super() to be used in the function to access methods from the parent class.</w:t>
      </w:r>
    </w:p>
    <w:p w14:paraId="4B3AC084" w14:textId="77777777" w:rsidR="00540A74" w:rsidRDefault="00540A74" w:rsidP="00540A74"/>
    <w:p w14:paraId="27F86D8F" w14:textId="77777777" w:rsidR="00540A74" w:rsidRDefault="00540A74" w:rsidP="00540A74">
      <w:r>
        <w:t>I have also added a very basic warning in case the background colour ends up the same colour as the guide arrows, making then impossible to see. Whilst far from a perfect solution, as this is a simple problem, a small error message such as this should be sufficient for anyone to identify the problem should one occur.</w:t>
      </w:r>
    </w:p>
    <w:p w14:paraId="008FC61E" w14:textId="77777777" w:rsidR="00540A74" w:rsidRDefault="00540A74" w:rsidP="00540A74"/>
    <w:p w14:paraId="26B02519" w14:textId="77777777" w:rsidR="00540A74" w:rsidRDefault="00540A74" w:rsidP="00540A74">
      <w:r>
        <w:rPr>
          <w:noProof/>
        </w:rPr>
        <w:lastRenderedPageBreak/>
        <w:drawing>
          <wp:inline distT="0" distB="0" distL="0" distR="0" wp14:anchorId="4AC763BC" wp14:editId="5E4A0F7E">
            <wp:extent cx="5731510" cy="5017770"/>
            <wp:effectExtent l="0" t="0" r="2540" b="0"/>
            <wp:docPr id="11760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76574" name="Picture 1" descr="A screenshot of a computer program&#10;&#10;Description automatically generated"/>
                    <pic:cNvPicPr/>
                  </pic:nvPicPr>
                  <pic:blipFill>
                    <a:blip r:embed="rId72"/>
                    <a:stretch>
                      <a:fillRect/>
                    </a:stretch>
                  </pic:blipFill>
                  <pic:spPr>
                    <a:xfrm>
                      <a:off x="0" y="0"/>
                      <a:ext cx="5731510" cy="5017770"/>
                    </a:xfrm>
                    <a:prstGeom prst="rect">
                      <a:avLst/>
                    </a:prstGeom>
                  </pic:spPr>
                </pic:pic>
              </a:graphicData>
            </a:graphic>
          </wp:inline>
        </w:drawing>
      </w:r>
    </w:p>
    <w:p w14:paraId="4E8BEC66" w14:textId="77777777" w:rsidR="00540A74" w:rsidRDefault="00540A74" w:rsidP="00540A74">
      <w:r>
        <w:rPr>
          <w:noProof/>
        </w:rPr>
        <w:lastRenderedPageBreak/>
        <w:drawing>
          <wp:inline distT="0" distB="0" distL="0" distR="0" wp14:anchorId="5A4139B3" wp14:editId="134F7B92">
            <wp:extent cx="5731510" cy="6567170"/>
            <wp:effectExtent l="0" t="0" r="2540" b="5080"/>
            <wp:docPr id="36100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00941" name=""/>
                    <pic:cNvPicPr/>
                  </pic:nvPicPr>
                  <pic:blipFill>
                    <a:blip r:embed="rId73"/>
                    <a:stretch>
                      <a:fillRect/>
                    </a:stretch>
                  </pic:blipFill>
                  <pic:spPr>
                    <a:xfrm>
                      <a:off x="0" y="0"/>
                      <a:ext cx="5731510" cy="6567170"/>
                    </a:xfrm>
                    <a:prstGeom prst="rect">
                      <a:avLst/>
                    </a:prstGeom>
                  </pic:spPr>
                </pic:pic>
              </a:graphicData>
            </a:graphic>
          </wp:inline>
        </w:drawing>
      </w:r>
    </w:p>
    <w:p w14:paraId="68F8F2DC" w14:textId="77777777" w:rsidR="00540A74" w:rsidRDefault="00540A74" w:rsidP="00540A74">
      <w:r>
        <w:rPr>
          <w:noProof/>
        </w:rPr>
        <w:lastRenderedPageBreak/>
        <w:drawing>
          <wp:inline distT="0" distB="0" distL="0" distR="0" wp14:anchorId="6B4446F6" wp14:editId="35632AAD">
            <wp:extent cx="5731510" cy="6537960"/>
            <wp:effectExtent l="0" t="0" r="2540" b="0"/>
            <wp:docPr id="17281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078" name=""/>
                    <pic:cNvPicPr/>
                  </pic:nvPicPr>
                  <pic:blipFill>
                    <a:blip r:embed="rId74"/>
                    <a:stretch>
                      <a:fillRect/>
                    </a:stretch>
                  </pic:blipFill>
                  <pic:spPr>
                    <a:xfrm>
                      <a:off x="0" y="0"/>
                      <a:ext cx="5731510" cy="6537960"/>
                    </a:xfrm>
                    <a:prstGeom prst="rect">
                      <a:avLst/>
                    </a:prstGeom>
                  </pic:spPr>
                </pic:pic>
              </a:graphicData>
            </a:graphic>
          </wp:inline>
        </w:drawing>
      </w:r>
    </w:p>
    <w:p w14:paraId="3189D65D" w14:textId="77777777" w:rsidR="00540A74" w:rsidRDefault="00540A74" w:rsidP="00540A74">
      <w:r>
        <w:t>Inside the get_image function I created 3 sub-functions. arrow_top creates an arrow aligned to the top slant of the cube that can display text (to instruct the user on what key press will achieve that rotation), the rotation parameter allows any degree of rotation, buts its intended usage was specifically angle=180 to get an arrow for the downwards rotation. arrow_right is similar to arrow_top, just aligned to the right side of the cube. arrow_rotate has no alignment to the cube, instead creating a large arrow to show the direction of rotation.</w:t>
      </w:r>
    </w:p>
    <w:p w14:paraId="0FF16B9B" w14:textId="77777777" w:rsidR="00540A74" w:rsidRDefault="00540A74" w:rsidP="00540A74"/>
    <w:p w14:paraId="3BB9C72A" w14:textId="77777777" w:rsidR="00540A74" w:rsidRDefault="00540A74" w:rsidP="00540A74">
      <w:r>
        <w:rPr>
          <w:noProof/>
        </w:rPr>
        <w:lastRenderedPageBreak/>
        <w:drawing>
          <wp:inline distT="0" distB="0" distL="0" distR="0" wp14:anchorId="38690A7C" wp14:editId="30C41682">
            <wp:extent cx="5731510" cy="4653915"/>
            <wp:effectExtent l="0" t="0" r="2540" b="0"/>
            <wp:docPr id="7268571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7162" name="Picture 1" descr="A screen shot of a computer&#10;&#10;Description automatically generated"/>
                    <pic:cNvPicPr/>
                  </pic:nvPicPr>
                  <pic:blipFill>
                    <a:blip r:embed="rId75"/>
                    <a:stretch>
                      <a:fillRect/>
                    </a:stretch>
                  </pic:blipFill>
                  <pic:spPr>
                    <a:xfrm>
                      <a:off x="0" y="0"/>
                      <a:ext cx="5731510" cy="4653915"/>
                    </a:xfrm>
                    <a:prstGeom prst="rect">
                      <a:avLst/>
                    </a:prstGeom>
                  </pic:spPr>
                </pic:pic>
              </a:graphicData>
            </a:graphic>
          </wp:inline>
        </w:drawing>
      </w:r>
    </w:p>
    <w:p w14:paraId="611A7664" w14:textId="77777777" w:rsidR="00540A74" w:rsidRDefault="00540A74" w:rsidP="00540A74">
      <w:r>
        <w:t>At the end of the get_image function I first define variables cube_offset_x and cube_offset_y. These are used to help move all the images on the surf whilst maintaining their positions relative to each other. This was important as when I started placing the images I had started with the cube too far to the left, and didn’t have enough space for Y rotation arrow. Thanks to the offset variables I only had to update 2 variables to move everything to the right to make space.</w:t>
      </w:r>
    </w:p>
    <w:p w14:paraId="4F3CB5E4" w14:textId="77777777" w:rsidR="00540A74" w:rsidRDefault="00540A74" w:rsidP="00540A74"/>
    <w:p w14:paraId="671AC451" w14:textId="77777777" w:rsidR="00540A74" w:rsidRDefault="00540A74" w:rsidP="00540A74">
      <w:r>
        <w:t>To get the image of the cube, I used the super() function so that I could access Cube3D’s get_image function. I passed True as a parameter as I wanted the guide cube to always show the default image.</w:t>
      </w:r>
    </w:p>
    <w:p w14:paraId="08EA4520" w14:textId="77777777" w:rsidR="00540A74" w:rsidRDefault="00540A74" w:rsidP="00540A74"/>
    <w:p w14:paraId="1E6A8D1B" w14:textId="77777777" w:rsidR="00540A74" w:rsidRDefault="00540A74" w:rsidP="00540A74">
      <w:r>
        <w:t>Then all the arrows were created and blitted to the surf before it is returned.</w:t>
      </w:r>
    </w:p>
    <w:p w14:paraId="78B40C49" w14:textId="77777777" w:rsidR="00540A74" w:rsidRDefault="00540A74" w:rsidP="00540A74"/>
    <w:p w14:paraId="2E4857AA" w14:textId="77777777" w:rsidR="00540A74" w:rsidRDefault="00540A74" w:rsidP="00540A74">
      <w:r>
        <w:rPr>
          <w:noProof/>
        </w:rPr>
        <w:lastRenderedPageBreak/>
        <w:drawing>
          <wp:inline distT="0" distB="0" distL="0" distR="0" wp14:anchorId="6DA03C6F" wp14:editId="373B6BE8">
            <wp:extent cx="5731510" cy="6065520"/>
            <wp:effectExtent l="0" t="0" r="2540" b="0"/>
            <wp:docPr id="214561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13464" name=""/>
                    <pic:cNvPicPr/>
                  </pic:nvPicPr>
                  <pic:blipFill>
                    <a:blip r:embed="rId76"/>
                    <a:stretch>
                      <a:fillRect/>
                    </a:stretch>
                  </pic:blipFill>
                  <pic:spPr>
                    <a:xfrm>
                      <a:off x="0" y="0"/>
                      <a:ext cx="5731510" cy="6065520"/>
                    </a:xfrm>
                    <a:prstGeom prst="rect">
                      <a:avLst/>
                    </a:prstGeom>
                  </pic:spPr>
                </pic:pic>
              </a:graphicData>
            </a:graphic>
          </wp:inline>
        </w:drawing>
      </w:r>
      <w:bookmarkStart w:id="1009" w:name="PrototypeTwoLogicTurns"/>
      <w:bookmarkEnd w:id="1009"/>
    </w:p>
    <w:p w14:paraId="2857D413" w14:textId="77777777" w:rsidR="00540A74" w:rsidRDefault="00540A74" w:rsidP="00540A74">
      <w:r>
        <w:rPr>
          <w:noProof/>
        </w:rPr>
        <w:lastRenderedPageBreak/>
        <w:drawing>
          <wp:inline distT="0" distB="0" distL="0" distR="0" wp14:anchorId="7DA7673D" wp14:editId="1A3085B3">
            <wp:extent cx="5731510" cy="4142740"/>
            <wp:effectExtent l="0" t="0" r="2540" b="0"/>
            <wp:docPr id="56473898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8988" name="Picture 1" descr="A computer screen shot of a program&#10;&#10;Description automatically generated"/>
                    <pic:cNvPicPr/>
                  </pic:nvPicPr>
                  <pic:blipFill>
                    <a:blip r:embed="rId77"/>
                    <a:stretch>
                      <a:fillRect/>
                    </a:stretch>
                  </pic:blipFill>
                  <pic:spPr>
                    <a:xfrm>
                      <a:off x="0" y="0"/>
                      <a:ext cx="5731510" cy="4142740"/>
                    </a:xfrm>
                    <a:prstGeom prst="rect">
                      <a:avLst/>
                    </a:prstGeom>
                  </pic:spPr>
                </pic:pic>
              </a:graphicData>
            </a:graphic>
          </wp:inline>
        </w:drawing>
      </w:r>
    </w:p>
    <w:p w14:paraId="4C6FA309" w14:textId="77777777" w:rsidR="00540A74" w:rsidRDefault="00540A74" w:rsidP="00540A74">
      <w:r>
        <w:t>The turn function is a slightly updated and renamed version of the rotate function from prototype one. The 2 coding changes are the addition of recording moves and changing the iterator of the loop. Apart from that some small changes were made to the docstring and comments.</w:t>
      </w:r>
    </w:p>
    <w:p w14:paraId="71CE6AB5" w14:textId="77777777" w:rsidR="00540A74" w:rsidRDefault="00540A74" w:rsidP="00540A74"/>
    <w:p w14:paraId="16E084D0" w14:textId="77777777" w:rsidR="00540A74" w:rsidRDefault="00540A74" w:rsidP="00540A74">
      <w:r>
        <w:t>The addition of recording moves involved adding ignore_moves as a parameter and lines 585-588 to record the moves. Ignore moves allows moves to be undone by the solver without getting readded to the list.</w:t>
      </w:r>
    </w:p>
    <w:p w14:paraId="3E53D822" w14:textId="77777777" w:rsidR="00540A74" w:rsidRDefault="00540A74" w:rsidP="00540A74"/>
    <w:p w14:paraId="31976F83" w14:textId="77777777" w:rsidR="00540A74" w:rsidRDefault="00540A74" w:rsidP="00540A74">
      <w:r>
        <w:t>The iterator was changed to _ from I as _ is conventionally used as a throwaway variable, and the loop doesn’t need to know the iteration it is on for any reason, which this indicates.</w:t>
      </w:r>
    </w:p>
    <w:p w14:paraId="199DC24B" w14:textId="77777777" w:rsidR="00540A74" w:rsidRDefault="00540A74" w:rsidP="00540A74"/>
    <w:p w14:paraId="54337895" w14:textId="77777777" w:rsidR="00540A74" w:rsidRDefault="00540A74" w:rsidP="00540A74">
      <w:r>
        <w:rPr>
          <w:noProof/>
        </w:rPr>
        <w:lastRenderedPageBreak/>
        <w:drawing>
          <wp:inline distT="0" distB="0" distL="0" distR="0" wp14:anchorId="5285E54A" wp14:editId="75BA29BC">
            <wp:extent cx="5731510" cy="7353300"/>
            <wp:effectExtent l="0" t="0" r="2540" b="0"/>
            <wp:docPr id="21186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0485" name=""/>
                    <pic:cNvPicPr/>
                  </pic:nvPicPr>
                  <pic:blipFill>
                    <a:blip r:embed="rId78"/>
                    <a:stretch>
                      <a:fillRect/>
                    </a:stretch>
                  </pic:blipFill>
                  <pic:spPr>
                    <a:xfrm>
                      <a:off x="0" y="0"/>
                      <a:ext cx="5731510" cy="7353300"/>
                    </a:xfrm>
                    <a:prstGeom prst="rect">
                      <a:avLst/>
                    </a:prstGeom>
                  </pic:spPr>
                </pic:pic>
              </a:graphicData>
            </a:graphic>
          </wp:inline>
        </w:drawing>
      </w:r>
      <w:bookmarkStart w:id="1010" w:name="PrototypeTwoLogicRotations"/>
      <w:bookmarkEnd w:id="1010"/>
    </w:p>
    <w:p w14:paraId="55A5D4F4" w14:textId="77777777" w:rsidR="00540A74" w:rsidRDefault="00540A74" w:rsidP="00540A74">
      <w:r>
        <w:t>The rotate function does a rotation to the cube and like the turn function, it adds the move to the moves list. Rotations in the x or y direction are achieved by turning each row or column once. Rotations in the z axis were far more complicated. Whilst I knew what needed to be done physically to the cube, I couldn’t think of exactly how to that whilst using the 3D array. However, I was confident that whatever the solution was it would involve the rotations of face 1 and 3, and face0=face5, face5=face2, etc. As such, I chose to use a trial-and-error approach until I found something that worked.</w:t>
      </w:r>
    </w:p>
    <w:p w14:paraId="55E772E6" w14:textId="77777777" w:rsidR="00540A74" w:rsidRDefault="00540A74" w:rsidP="00540A74"/>
    <w:p w14:paraId="2B2FCEBA" w14:textId="77777777" w:rsidR="00540A74" w:rsidRDefault="00540A74" w:rsidP="00540A74">
      <w:r>
        <w:rPr>
          <w:noProof/>
        </w:rPr>
        <w:drawing>
          <wp:inline distT="0" distB="0" distL="0" distR="0" wp14:anchorId="01E01A0C" wp14:editId="0D53DE82">
            <wp:extent cx="5731510" cy="2399665"/>
            <wp:effectExtent l="0" t="0" r="2540" b="635"/>
            <wp:docPr id="11218926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92655" name="Picture 1" descr="A screenshot of a computer program&#10;&#10;Description automatically generated"/>
                    <pic:cNvPicPr/>
                  </pic:nvPicPr>
                  <pic:blipFill>
                    <a:blip r:embed="rId79"/>
                    <a:stretch>
                      <a:fillRect/>
                    </a:stretch>
                  </pic:blipFill>
                  <pic:spPr>
                    <a:xfrm>
                      <a:off x="0" y="0"/>
                      <a:ext cx="5731510" cy="2399665"/>
                    </a:xfrm>
                    <a:prstGeom prst="rect">
                      <a:avLst/>
                    </a:prstGeom>
                  </pic:spPr>
                </pic:pic>
              </a:graphicData>
            </a:graphic>
          </wp:inline>
        </w:drawing>
      </w:r>
      <w:bookmarkStart w:id="1011" w:name="PrototypeTwoScrambleFunction"/>
      <w:bookmarkEnd w:id="1011"/>
    </w:p>
    <w:p w14:paraId="641A81FF" w14:textId="77777777" w:rsidR="00540A74" w:rsidRDefault="00540A74" w:rsidP="00540A74">
      <w:r>
        <w:t>To scramble the cube whilst ensuring that it was possible to solve, I chose to make many turns, knowing that if the turn function worked correctly it couldn’t result in an impossible position. I used the random library to randomise each turn, and have many turns are made. I arbitrarily chose between 15 and 25 turns, finding this resulted in a sufficiently difficult position. Each move is also added to the moves list so that the solve function can undo them.</w:t>
      </w:r>
    </w:p>
    <w:p w14:paraId="67F9F7F7" w14:textId="77777777" w:rsidR="00540A74" w:rsidRDefault="00540A74" w:rsidP="00540A74"/>
    <w:p w14:paraId="7BAAA0E2" w14:textId="77777777" w:rsidR="00540A74" w:rsidRDefault="00540A74" w:rsidP="00540A74">
      <w:r>
        <w:rPr>
          <w:noProof/>
        </w:rPr>
        <w:drawing>
          <wp:inline distT="0" distB="0" distL="0" distR="0" wp14:anchorId="658BD1C8" wp14:editId="3FFBCB1A">
            <wp:extent cx="5731510" cy="3662045"/>
            <wp:effectExtent l="0" t="0" r="2540" b="0"/>
            <wp:docPr id="10753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87376" name=""/>
                    <pic:cNvPicPr/>
                  </pic:nvPicPr>
                  <pic:blipFill>
                    <a:blip r:embed="rId80"/>
                    <a:stretch>
                      <a:fillRect/>
                    </a:stretch>
                  </pic:blipFill>
                  <pic:spPr>
                    <a:xfrm>
                      <a:off x="0" y="0"/>
                      <a:ext cx="5731510" cy="3662045"/>
                    </a:xfrm>
                    <a:prstGeom prst="rect">
                      <a:avLst/>
                    </a:prstGeom>
                  </pic:spPr>
                </pic:pic>
              </a:graphicData>
            </a:graphic>
          </wp:inline>
        </w:drawing>
      </w:r>
      <w:bookmarkStart w:id="1012" w:name="PrototypeTwoSolverClass"/>
      <w:bookmarkEnd w:id="1012"/>
    </w:p>
    <w:p w14:paraId="5BEAFC5B" w14:textId="77777777" w:rsidR="00540A74" w:rsidRDefault="00540A74" w:rsidP="00540A74">
      <w:r>
        <w:t>For the solve function I created a class, with sleep_time being used in the game loop to ensure each solve takes 5 seconds, assuming there’s no hardware limitations.</w:t>
      </w:r>
    </w:p>
    <w:p w14:paraId="60E00B72" w14:textId="77777777" w:rsidR="00540A74" w:rsidRDefault="00540A74" w:rsidP="00540A74">
      <w:r>
        <w:rPr>
          <w:noProof/>
        </w:rPr>
        <w:lastRenderedPageBreak/>
        <w:drawing>
          <wp:inline distT="0" distB="0" distL="0" distR="0" wp14:anchorId="39AB6CC0" wp14:editId="0077E675">
            <wp:extent cx="5731510" cy="4005580"/>
            <wp:effectExtent l="0" t="0" r="2540" b="0"/>
            <wp:docPr id="188360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04596" name=""/>
                    <pic:cNvPicPr/>
                  </pic:nvPicPr>
                  <pic:blipFill>
                    <a:blip r:embed="rId81"/>
                    <a:stretch>
                      <a:fillRect/>
                    </a:stretch>
                  </pic:blipFill>
                  <pic:spPr>
                    <a:xfrm>
                      <a:off x="0" y="0"/>
                      <a:ext cx="5731510" cy="4005580"/>
                    </a:xfrm>
                    <a:prstGeom prst="rect">
                      <a:avLst/>
                    </a:prstGeom>
                  </pic:spPr>
                </pic:pic>
              </a:graphicData>
            </a:graphic>
          </wp:inline>
        </w:drawing>
      </w:r>
    </w:p>
    <w:p w14:paraId="0E23ECD5" w14:textId="77777777" w:rsidR="00540A74" w:rsidRDefault="00540A74" w:rsidP="00540A74">
      <w:r>
        <w:t>The solve function itself first checks if the cube is solved as a guard clause. This prevents the solve function from un-solving a cube just so it can completely empty the moves list. Doing this as a guard clause means checking and returning before the main block of code, so the main block isn’t reached. Guard clauses can be treated as if all the following code is in an else block, but without the need for indentation.</w:t>
      </w:r>
    </w:p>
    <w:p w14:paraId="134167BF" w14:textId="77777777" w:rsidR="00540A74" w:rsidRDefault="00540A74" w:rsidP="00540A74"/>
    <w:p w14:paraId="4F35BEFC" w14:textId="77777777" w:rsidR="00540A74" w:rsidRDefault="00540A74" w:rsidP="00540A74">
      <w:r>
        <w:t>The solve function calculates the time to sleep for that move, before returning pop.move(), which is what will undo the move.</w:t>
      </w:r>
    </w:p>
    <w:p w14:paraId="5BECB704" w14:textId="77777777" w:rsidR="00540A74" w:rsidRDefault="00540A74" w:rsidP="00540A74"/>
    <w:p w14:paraId="2335FCC1" w14:textId="77777777" w:rsidR="00540A74" w:rsidRDefault="00540A74" w:rsidP="00540A74">
      <w:r>
        <w:rPr>
          <w:noProof/>
        </w:rPr>
        <w:lastRenderedPageBreak/>
        <w:drawing>
          <wp:inline distT="0" distB="0" distL="0" distR="0" wp14:anchorId="12D0CEC7" wp14:editId="6F996B94">
            <wp:extent cx="5731510" cy="2898140"/>
            <wp:effectExtent l="0" t="0" r="2540" b="0"/>
            <wp:docPr id="4394365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6580" name="Picture 1" descr="A computer screen shot of a computer code&#10;&#10;Description automatically generated"/>
                    <pic:cNvPicPr/>
                  </pic:nvPicPr>
                  <pic:blipFill>
                    <a:blip r:embed="rId82"/>
                    <a:stretch>
                      <a:fillRect/>
                    </a:stretch>
                  </pic:blipFill>
                  <pic:spPr>
                    <a:xfrm>
                      <a:off x="0" y="0"/>
                      <a:ext cx="5731510" cy="2898140"/>
                    </a:xfrm>
                    <a:prstGeom prst="rect">
                      <a:avLst/>
                    </a:prstGeom>
                  </pic:spPr>
                </pic:pic>
              </a:graphicData>
            </a:graphic>
          </wp:inline>
        </w:drawing>
      </w:r>
    </w:p>
    <w:p w14:paraId="692E4BF5" w14:textId="77777777" w:rsidR="00540A74" w:rsidRDefault="00540A74" w:rsidP="00540A74">
      <w:r>
        <w:t>The check_solve function checks whether all squares on a face match the centre square, as this is the case for a solved cube and if this is true for every face, then it must be a solved cube. The not_solved variable will be updated to True if any one of these checks fails, as then the cube can’t be solved. The return includes a not as I want the output to be True if the cube is solved.</w:t>
      </w:r>
    </w:p>
    <w:p w14:paraId="3024D9A9" w14:textId="77777777" w:rsidR="00540A74" w:rsidRDefault="00540A74" w:rsidP="00540A74"/>
    <w:p w14:paraId="10BEF234" w14:textId="77777777" w:rsidR="00540A74" w:rsidRDefault="00540A74" w:rsidP="00540A74">
      <w:r>
        <w:rPr>
          <w:noProof/>
        </w:rPr>
        <w:drawing>
          <wp:inline distT="0" distB="0" distL="0" distR="0" wp14:anchorId="6BC0F673" wp14:editId="64BB8EBD">
            <wp:extent cx="5731510" cy="3446780"/>
            <wp:effectExtent l="0" t="0" r="2540" b="1270"/>
            <wp:docPr id="905468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6879" name="Picture 1" descr="A screenshot of a computer program&#10;&#10;Description automatically generated"/>
                    <pic:cNvPicPr/>
                  </pic:nvPicPr>
                  <pic:blipFill>
                    <a:blip r:embed="rId83"/>
                    <a:stretch>
                      <a:fillRect/>
                    </a:stretch>
                  </pic:blipFill>
                  <pic:spPr>
                    <a:xfrm>
                      <a:off x="0" y="0"/>
                      <a:ext cx="5731510" cy="3446780"/>
                    </a:xfrm>
                    <a:prstGeom prst="rect">
                      <a:avLst/>
                    </a:prstGeom>
                  </pic:spPr>
                </pic:pic>
              </a:graphicData>
            </a:graphic>
          </wp:inline>
        </w:drawing>
      </w:r>
      <w:bookmarkStart w:id="1013" w:name="PrototypeTwoHintFunction"/>
      <w:bookmarkEnd w:id="1013"/>
    </w:p>
    <w:p w14:paraId="085E6526" w14:textId="77777777" w:rsidR="00540A74" w:rsidRDefault="00540A74" w:rsidP="00540A74">
      <w:r>
        <w:t xml:space="preserve">The pop_move function is static as it only uses the move list. It gets the last done move from the move list and undoes it, before returning if the moves list is empty or not. It is possible the cube may be solved even when the moves list still has moves in it, but this is checked for in the solve() function, which is its primary usage and where this issue is most likely to occur. </w:t>
      </w:r>
    </w:p>
    <w:p w14:paraId="285B1562" w14:textId="77777777" w:rsidR="00540A74" w:rsidRDefault="00540A74" w:rsidP="00540A74"/>
    <w:p w14:paraId="49501B61" w14:textId="77777777" w:rsidR="00540A74" w:rsidRDefault="00540A74" w:rsidP="00540A74">
      <w:r>
        <w:lastRenderedPageBreak/>
        <w:t>The moves list should ideally be stored in a class, requiring moves to be added by a function, to ensure that all moves added are stored in the correct format, however due to the small scale of this project I felt I could safely access the moves list directly and just ensure I was using the correct format every time I did.</w:t>
      </w:r>
    </w:p>
    <w:p w14:paraId="21373CB8" w14:textId="77777777" w:rsidR="00540A74" w:rsidRDefault="00540A74" w:rsidP="00540A74"/>
    <w:p w14:paraId="5F212892" w14:textId="77777777" w:rsidR="00540A74" w:rsidRDefault="00540A74" w:rsidP="00540A74">
      <w:r>
        <w:rPr>
          <w:noProof/>
        </w:rPr>
        <w:drawing>
          <wp:inline distT="0" distB="0" distL="0" distR="0" wp14:anchorId="0A5FD755" wp14:editId="19D49639">
            <wp:extent cx="5731510" cy="6666230"/>
            <wp:effectExtent l="0" t="0" r="2540" b="1270"/>
            <wp:docPr id="25041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15631" name=""/>
                    <pic:cNvPicPr/>
                  </pic:nvPicPr>
                  <pic:blipFill>
                    <a:blip r:embed="rId84"/>
                    <a:stretch>
                      <a:fillRect/>
                    </a:stretch>
                  </pic:blipFill>
                  <pic:spPr>
                    <a:xfrm>
                      <a:off x="0" y="0"/>
                      <a:ext cx="5731510" cy="6666230"/>
                    </a:xfrm>
                    <a:prstGeom prst="rect">
                      <a:avLst/>
                    </a:prstGeom>
                  </pic:spPr>
                </pic:pic>
              </a:graphicData>
            </a:graphic>
          </wp:inline>
        </w:drawing>
      </w:r>
      <w:bookmarkStart w:id="1014" w:name="PrototypeTwoTimerClass"/>
      <w:bookmarkEnd w:id="1014"/>
    </w:p>
    <w:p w14:paraId="161E5F0E" w14:textId="77777777" w:rsidR="00540A74" w:rsidRDefault="00540A74" w:rsidP="00540A74">
      <w:r>
        <w:rPr>
          <w:noProof/>
        </w:rPr>
        <w:lastRenderedPageBreak/>
        <w:drawing>
          <wp:inline distT="0" distB="0" distL="0" distR="0" wp14:anchorId="0B93C0FB" wp14:editId="3E5F2078">
            <wp:extent cx="5731510" cy="4450715"/>
            <wp:effectExtent l="0" t="0" r="2540" b="6985"/>
            <wp:docPr id="192195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4382" name=""/>
                    <pic:cNvPicPr/>
                  </pic:nvPicPr>
                  <pic:blipFill>
                    <a:blip r:embed="rId85"/>
                    <a:stretch>
                      <a:fillRect/>
                    </a:stretch>
                  </pic:blipFill>
                  <pic:spPr>
                    <a:xfrm>
                      <a:off x="0" y="0"/>
                      <a:ext cx="5731510" cy="4450715"/>
                    </a:xfrm>
                    <a:prstGeom prst="rect">
                      <a:avLst/>
                    </a:prstGeom>
                  </pic:spPr>
                </pic:pic>
              </a:graphicData>
            </a:graphic>
          </wp:inline>
        </w:drawing>
      </w:r>
    </w:p>
    <w:p w14:paraId="263152C9" w14:textId="77777777" w:rsidR="00540A74" w:rsidRDefault="00540A74" w:rsidP="00540A74">
      <w:r>
        <w:t xml:space="preserve">The timer class manages recording the time taken for a solve so far, and in total. It also creates an image with the time taken to display to the user. If the time taken is less than a minute the image displays the time taken rounded to the millisecond, otherwise it displays the time taken in mutes and seconds. </w:t>
      </w:r>
    </w:p>
    <w:p w14:paraId="4D41B36C" w14:textId="77777777" w:rsidR="00540A74" w:rsidRDefault="00540A74" w:rsidP="00540A74"/>
    <w:p w14:paraId="6C8D1E3C" w14:textId="77777777" w:rsidR="00540A74" w:rsidRDefault="00540A74" w:rsidP="00540A74">
      <w:r>
        <w:t>The minutes are obtained by dividing by 60, and this value gets rounded down when it is converted to python. The seconds are obtained using modulus 60, and this also gets converted to an integer, as I did not feel milliseconds were important after the time taken exceeds a minute.</w:t>
      </w:r>
    </w:p>
    <w:p w14:paraId="7CCDC221" w14:textId="77777777" w:rsidR="00540A74" w:rsidRDefault="00540A74" w:rsidP="00540A74"/>
    <w:p w14:paraId="7C9D6033" w14:textId="77777777" w:rsidR="00540A74" w:rsidRDefault="00540A74" w:rsidP="00540A74">
      <w:pPr>
        <w:pStyle w:val="Heading4"/>
      </w:pPr>
      <w:r>
        <w:lastRenderedPageBreak/>
        <w:t>Interface</w:t>
      </w:r>
    </w:p>
    <w:p w14:paraId="3C807A3D" w14:textId="77777777" w:rsidR="00540A74" w:rsidRDefault="00540A74" w:rsidP="00540A74">
      <w:r>
        <w:rPr>
          <w:noProof/>
        </w:rPr>
        <w:drawing>
          <wp:inline distT="0" distB="0" distL="0" distR="0" wp14:anchorId="626D79C7" wp14:editId="1CE5AD7F">
            <wp:extent cx="5731510" cy="2332355"/>
            <wp:effectExtent l="0" t="0" r="2540" b="0"/>
            <wp:docPr id="1866373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73688" name="Picture 1" descr="A screenshot of a computer&#10;&#10;Description automatically generated"/>
                    <pic:cNvPicPr/>
                  </pic:nvPicPr>
                  <pic:blipFill>
                    <a:blip r:embed="rId86"/>
                    <a:stretch>
                      <a:fillRect/>
                    </a:stretch>
                  </pic:blipFill>
                  <pic:spPr>
                    <a:xfrm>
                      <a:off x="0" y="0"/>
                      <a:ext cx="5731510" cy="2332355"/>
                    </a:xfrm>
                    <a:prstGeom prst="rect">
                      <a:avLst/>
                    </a:prstGeom>
                  </pic:spPr>
                </pic:pic>
              </a:graphicData>
            </a:graphic>
          </wp:inline>
        </w:drawing>
      </w:r>
    </w:p>
    <w:p w14:paraId="27DE5DCA" w14:textId="77777777" w:rsidR="00540A74" w:rsidRDefault="00540A74" w:rsidP="00540A74">
      <w:r>
        <w:rPr>
          <w:noProof/>
        </w:rPr>
        <w:lastRenderedPageBreak/>
        <w:drawing>
          <wp:inline distT="0" distB="0" distL="0" distR="0" wp14:anchorId="323DB1B0" wp14:editId="03D66A88">
            <wp:extent cx="5731510" cy="8478520"/>
            <wp:effectExtent l="0" t="0" r="2540" b="0"/>
            <wp:docPr id="33491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15007" name="Picture 1" descr="A screenshot of a computer program&#10;&#10;Description automatically generated"/>
                    <pic:cNvPicPr/>
                  </pic:nvPicPr>
                  <pic:blipFill>
                    <a:blip r:embed="rId87"/>
                    <a:stretch>
                      <a:fillRect/>
                    </a:stretch>
                  </pic:blipFill>
                  <pic:spPr>
                    <a:xfrm>
                      <a:off x="0" y="0"/>
                      <a:ext cx="5731510" cy="8478520"/>
                    </a:xfrm>
                    <a:prstGeom prst="rect">
                      <a:avLst/>
                    </a:prstGeom>
                  </pic:spPr>
                </pic:pic>
              </a:graphicData>
            </a:graphic>
          </wp:inline>
        </w:drawing>
      </w:r>
    </w:p>
    <w:p w14:paraId="18C0C9E1" w14:textId="77777777" w:rsidR="00540A74" w:rsidRDefault="00540A74" w:rsidP="00540A74">
      <w:r>
        <w:lastRenderedPageBreak/>
        <w:t>The DisplayOption class creates a button that enlarges when hovered over. It takes a function as a parameter to get an image to display. This allows it to have an updating image. The get_image function gets the image and scales it to the size of the button based on self.size. The background is also made transparent.</w:t>
      </w:r>
    </w:p>
    <w:p w14:paraId="370D78C2" w14:textId="77777777" w:rsidR="00540A74" w:rsidRDefault="00540A74" w:rsidP="00540A74"/>
    <w:p w14:paraId="1ADE70E9" w14:textId="77777777" w:rsidR="00540A74" w:rsidRDefault="00540A74" w:rsidP="00540A74">
      <w:r>
        <w:rPr>
          <w:noProof/>
        </w:rPr>
        <w:lastRenderedPageBreak/>
        <w:drawing>
          <wp:inline distT="0" distB="0" distL="0" distR="0" wp14:anchorId="53C1A2B8" wp14:editId="468C5957">
            <wp:extent cx="5731510" cy="8046720"/>
            <wp:effectExtent l="0" t="0" r="2540" b="0"/>
            <wp:docPr id="17363886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88697" name="Picture 1" descr="A screen shot of a computer program&#10;&#10;Description automatically generated"/>
                    <pic:cNvPicPr/>
                  </pic:nvPicPr>
                  <pic:blipFill>
                    <a:blip r:embed="rId88"/>
                    <a:stretch>
                      <a:fillRect/>
                    </a:stretch>
                  </pic:blipFill>
                  <pic:spPr>
                    <a:xfrm>
                      <a:off x="0" y="0"/>
                      <a:ext cx="5731510" cy="8046720"/>
                    </a:xfrm>
                    <a:prstGeom prst="rect">
                      <a:avLst/>
                    </a:prstGeom>
                  </pic:spPr>
                </pic:pic>
              </a:graphicData>
            </a:graphic>
          </wp:inline>
        </w:drawing>
      </w:r>
    </w:p>
    <w:p w14:paraId="629E6A97" w14:textId="77777777" w:rsidR="00540A74" w:rsidRDefault="00540A74" w:rsidP="00540A74">
      <w:r>
        <w:t xml:space="preserve">The update function will display the button to the screen. It includes an offset as when many buttons are next to each other, and one is enlarged the rest need to move or there will be </w:t>
      </w:r>
      <w:r>
        <w:lastRenderedPageBreak/>
        <w:t xml:space="preserve">overlapping. The last size is used as the user will see the image with its last size, not the image about to be gotten, and thus that is the size of the button they expect. </w:t>
      </w:r>
    </w:p>
    <w:p w14:paraId="726C1BC9" w14:textId="77777777" w:rsidR="00540A74" w:rsidRDefault="00540A74" w:rsidP="00540A74"/>
    <w:p w14:paraId="3872F4AB" w14:textId="77777777" w:rsidR="00540A74" w:rsidRDefault="00540A74" w:rsidP="00540A74">
      <w:r>
        <w:t xml:space="preserve">The button checks if it is being hovered by checking if the mouse position collides with its image. If it is, its checked if the mouse button has been pressed. If it has the button action is done. If not, self.size is stored in a temp variable, before self.size is updated to the enlarged size, and then get_image is called. As get image uses self.size, it will return the enlarged image. Self.size is then returned to its original size by using the temp value. </w:t>
      </w:r>
    </w:p>
    <w:p w14:paraId="2D210755" w14:textId="77777777" w:rsidR="00540A74" w:rsidRDefault="00540A74" w:rsidP="00540A74"/>
    <w:p w14:paraId="67231F18" w14:textId="77777777" w:rsidR="00540A74" w:rsidRDefault="00540A74" w:rsidP="00540A74">
      <w:r>
        <w:rPr>
          <w:noProof/>
        </w:rPr>
        <w:drawing>
          <wp:inline distT="0" distB="0" distL="0" distR="0" wp14:anchorId="114C390C" wp14:editId="34353E0D">
            <wp:extent cx="5731510" cy="5704205"/>
            <wp:effectExtent l="0" t="0" r="2540" b="0"/>
            <wp:docPr id="112279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0936" name=""/>
                    <pic:cNvPicPr/>
                  </pic:nvPicPr>
                  <pic:blipFill>
                    <a:blip r:embed="rId89"/>
                    <a:stretch>
                      <a:fillRect/>
                    </a:stretch>
                  </pic:blipFill>
                  <pic:spPr>
                    <a:xfrm>
                      <a:off x="0" y="0"/>
                      <a:ext cx="5731510" cy="5704205"/>
                    </a:xfrm>
                    <a:prstGeom prst="rect">
                      <a:avLst/>
                    </a:prstGeom>
                  </pic:spPr>
                </pic:pic>
              </a:graphicData>
            </a:graphic>
          </wp:inline>
        </w:drawing>
      </w:r>
    </w:p>
    <w:p w14:paraId="496CC60B" w14:textId="77777777" w:rsidR="00540A74" w:rsidRDefault="00540A74" w:rsidP="00540A74">
      <w:r>
        <w:t>DisplayBar was created to help manage DisplayOption objects. It allows for a bar of vertical or horizontal buttons to be created. With the objects stored sequentially in order from the edge of what they can touch, a loop can be used to check if an object is being hovered and offset all the following buttons by the change that object’s image size, preventing overlap. This also updates all of the DisplayOptions.</w:t>
      </w:r>
    </w:p>
    <w:p w14:paraId="6CF6642B" w14:textId="77777777" w:rsidR="00540A74" w:rsidRDefault="00540A74" w:rsidP="00540A74"/>
    <w:p w14:paraId="436DAD19" w14:textId="77777777" w:rsidR="00540A74" w:rsidRDefault="00540A74" w:rsidP="00540A74">
      <w:r>
        <w:rPr>
          <w:noProof/>
        </w:rPr>
        <w:drawing>
          <wp:inline distT="0" distB="0" distL="0" distR="0" wp14:anchorId="799A5781" wp14:editId="311BE773">
            <wp:extent cx="5731510" cy="3771900"/>
            <wp:effectExtent l="0" t="0" r="2540" b="0"/>
            <wp:docPr id="128035750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57503" name="Picture 1" descr="A computer screen shot of a program&#10;&#10;Description automatically generated"/>
                    <pic:cNvPicPr/>
                  </pic:nvPicPr>
                  <pic:blipFill>
                    <a:blip r:embed="rId90"/>
                    <a:stretch>
                      <a:fillRect/>
                    </a:stretch>
                  </pic:blipFill>
                  <pic:spPr>
                    <a:xfrm>
                      <a:off x="0" y="0"/>
                      <a:ext cx="5731510" cy="3771900"/>
                    </a:xfrm>
                    <a:prstGeom prst="rect">
                      <a:avLst/>
                    </a:prstGeom>
                  </pic:spPr>
                </pic:pic>
              </a:graphicData>
            </a:graphic>
          </wp:inline>
        </w:drawing>
      </w:r>
    </w:p>
    <w:p w14:paraId="61966C13" w14:textId="77777777" w:rsidR="00540A74" w:rsidRDefault="00540A74" w:rsidP="00540A74">
      <w:r>
        <w:t>The text function returns the image created by rendering the text. The surface’s Rect is returned by .render but it is not needed so I assign it to the throwaway variable. I also run .convert_alpha() on the image as this optimises the image for faster blitting to the screen.</w:t>
      </w:r>
    </w:p>
    <w:p w14:paraId="62BD067E" w14:textId="77777777" w:rsidR="00540A74" w:rsidRDefault="00540A74" w:rsidP="00540A74"/>
    <w:p w14:paraId="08AEF7B4" w14:textId="77777777" w:rsidR="00540A74" w:rsidRDefault="00540A74" w:rsidP="00540A74">
      <w:pPr>
        <w:pStyle w:val="Heading4"/>
      </w:pPr>
      <w:r>
        <w:lastRenderedPageBreak/>
        <w:t>Data</w:t>
      </w:r>
    </w:p>
    <w:p w14:paraId="3B616565" w14:textId="77777777" w:rsidR="00540A74" w:rsidRDefault="00540A74" w:rsidP="00540A74">
      <w:r>
        <w:rPr>
          <w:noProof/>
        </w:rPr>
        <w:drawing>
          <wp:inline distT="0" distB="0" distL="0" distR="0" wp14:anchorId="168AFCB9" wp14:editId="6D0E05CB">
            <wp:extent cx="5731510" cy="5440680"/>
            <wp:effectExtent l="0" t="0" r="2540" b="7620"/>
            <wp:docPr id="2020728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8190" name="Picture 1" descr="A screen shot of a computer&#10;&#10;Description automatically generated"/>
                    <pic:cNvPicPr/>
                  </pic:nvPicPr>
                  <pic:blipFill>
                    <a:blip r:embed="rId91"/>
                    <a:stretch>
                      <a:fillRect/>
                    </a:stretch>
                  </pic:blipFill>
                  <pic:spPr>
                    <a:xfrm>
                      <a:off x="0" y="0"/>
                      <a:ext cx="5731510" cy="5440680"/>
                    </a:xfrm>
                    <a:prstGeom prst="rect">
                      <a:avLst/>
                    </a:prstGeom>
                  </pic:spPr>
                </pic:pic>
              </a:graphicData>
            </a:graphic>
          </wp:inline>
        </w:drawing>
      </w:r>
    </w:p>
    <w:p w14:paraId="227BA597" w14:textId="77777777" w:rsidR="00540A74" w:rsidRDefault="00540A74" w:rsidP="00540A74">
      <w:r>
        <w:t>The data file holds key data used by every file, so that I can be easily accessed and updated as needed.</w:t>
      </w:r>
    </w:p>
    <w:p w14:paraId="7C8C59C9" w14:textId="77777777" w:rsidR="00540A74" w:rsidRDefault="00540A74" w:rsidP="00540A74"/>
    <w:p w14:paraId="2C52DB28" w14:textId="340507C5" w:rsidR="00540A74" w:rsidRDefault="00540A74" w:rsidP="00643719">
      <w:pPr>
        <w:pStyle w:val="Heading3"/>
        <w:rPr>
          <w:ins w:id="1015" w:author="Samuel Flegg" w:date="2025-01-28T11:15:00Z" w16du:dateUtc="2025-01-28T11:15:00Z"/>
        </w:rPr>
      </w:pPr>
      <w:bookmarkStart w:id="1016" w:name="_Toc190004469"/>
      <w:r>
        <w:t>Testing</w:t>
      </w:r>
      <w:bookmarkEnd w:id="1016"/>
    </w:p>
    <w:p w14:paraId="2EB120EF" w14:textId="04EC5B1D" w:rsidR="00194A28" w:rsidRPr="00194A28" w:rsidRDefault="00194A28">
      <w:pPr>
        <w:pPrChange w:id="1017" w:author="Samuel Flegg" w:date="2025-01-28T11:15:00Z" w16du:dateUtc="2025-01-28T11:15:00Z">
          <w:pPr>
            <w:pStyle w:val="Heading3"/>
          </w:pPr>
        </w:pPrChange>
      </w:pPr>
      <w:ins w:id="1018" w:author="Samuel Flegg" w:date="2025-01-28T11:15:00Z" w16du:dateUtc="2025-01-28T11:15:00Z">
        <w:r>
          <w:t>I am only going to test the implemented features.</w:t>
        </w:r>
      </w:ins>
    </w:p>
    <w:tbl>
      <w:tblPr>
        <w:tblStyle w:val="TableGrid"/>
        <w:tblW w:w="0" w:type="auto"/>
        <w:tblLook w:val="04A0" w:firstRow="1" w:lastRow="0" w:firstColumn="1" w:lastColumn="0" w:noHBand="0" w:noVBand="1"/>
        <w:tblPrChange w:id="1019" w:author="Samuel Flegg" w:date="2025-01-28T11:13:00Z" w16du:dateUtc="2025-01-28T11:13: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801"/>
        <w:gridCol w:w="1436"/>
        <w:gridCol w:w="1746"/>
        <w:gridCol w:w="1746"/>
        <w:gridCol w:w="2114"/>
        <w:gridCol w:w="1173"/>
        <w:tblGridChange w:id="1020">
          <w:tblGrid>
            <w:gridCol w:w="801"/>
            <w:gridCol w:w="370"/>
            <w:gridCol w:w="1066"/>
            <w:gridCol w:w="387"/>
            <w:gridCol w:w="1359"/>
            <w:gridCol w:w="387"/>
            <w:gridCol w:w="1359"/>
            <w:gridCol w:w="387"/>
            <w:gridCol w:w="1553"/>
            <w:gridCol w:w="174"/>
            <w:gridCol w:w="1173"/>
          </w:tblGrid>
        </w:tblGridChange>
      </w:tblGrid>
      <w:tr w:rsidR="007A24A3" w14:paraId="4896F2BC" w14:textId="77777777" w:rsidTr="00376C7D">
        <w:trPr>
          <w:cantSplit/>
        </w:trPr>
        <w:tc>
          <w:tcPr>
            <w:tcW w:w="1171" w:type="dxa"/>
            <w:tcPrChange w:id="1021" w:author="Samuel Flegg" w:date="2025-01-28T11:13:00Z" w16du:dateUtc="2025-01-28T11:13:00Z">
              <w:tcPr>
                <w:tcW w:w="1171" w:type="dxa"/>
                <w:gridSpan w:val="2"/>
              </w:tcPr>
            </w:tcPrChange>
          </w:tcPr>
          <w:p w14:paraId="46B1E45C" w14:textId="77777777" w:rsidR="007A24A3" w:rsidRDefault="007A24A3" w:rsidP="00B44413">
            <w:r>
              <w:t>Test No.</w:t>
            </w:r>
          </w:p>
        </w:tc>
        <w:tc>
          <w:tcPr>
            <w:tcW w:w="1453" w:type="dxa"/>
            <w:tcPrChange w:id="1022" w:author="Samuel Flegg" w:date="2025-01-28T11:13:00Z" w16du:dateUtc="2025-01-28T11:13:00Z">
              <w:tcPr>
                <w:tcW w:w="1453" w:type="dxa"/>
                <w:gridSpan w:val="2"/>
              </w:tcPr>
            </w:tcPrChange>
          </w:tcPr>
          <w:p w14:paraId="3192679A" w14:textId="77777777" w:rsidR="007A24A3" w:rsidRDefault="007A24A3" w:rsidP="00B44413">
            <w:r>
              <w:t>What is being tested</w:t>
            </w:r>
          </w:p>
        </w:tc>
        <w:tc>
          <w:tcPr>
            <w:tcW w:w="1746" w:type="dxa"/>
            <w:tcPrChange w:id="1023" w:author="Samuel Flegg" w:date="2025-01-28T11:13:00Z" w16du:dateUtc="2025-01-28T11:13:00Z">
              <w:tcPr>
                <w:tcW w:w="1746" w:type="dxa"/>
                <w:gridSpan w:val="2"/>
              </w:tcPr>
            </w:tcPrChange>
          </w:tcPr>
          <w:p w14:paraId="589D520A" w14:textId="77777777" w:rsidR="007A24A3" w:rsidRDefault="007A24A3" w:rsidP="00B44413">
            <w:r>
              <w:t>Description</w:t>
            </w:r>
          </w:p>
        </w:tc>
        <w:tc>
          <w:tcPr>
            <w:tcW w:w="1746" w:type="dxa"/>
            <w:tcPrChange w:id="1024" w:author="Samuel Flegg" w:date="2025-01-28T11:13:00Z" w16du:dateUtc="2025-01-28T11:13:00Z">
              <w:tcPr>
                <w:tcW w:w="1746" w:type="dxa"/>
                <w:gridSpan w:val="2"/>
              </w:tcPr>
            </w:tcPrChange>
          </w:tcPr>
          <w:p w14:paraId="26613455" w14:textId="77777777" w:rsidR="007A24A3" w:rsidRDefault="007A24A3" w:rsidP="00B44413">
            <w:r>
              <w:t>Method</w:t>
            </w:r>
          </w:p>
        </w:tc>
        <w:tc>
          <w:tcPr>
            <w:tcW w:w="1553" w:type="dxa"/>
            <w:tcPrChange w:id="1025" w:author="Samuel Flegg" w:date="2025-01-28T11:13:00Z" w16du:dateUtc="2025-01-28T11:13:00Z">
              <w:tcPr>
                <w:tcW w:w="1553" w:type="dxa"/>
              </w:tcPr>
            </w:tcPrChange>
          </w:tcPr>
          <w:p w14:paraId="7A216D87" w14:textId="77777777" w:rsidR="007A24A3" w:rsidRDefault="007A24A3" w:rsidP="00B44413">
            <w:r>
              <w:t>Expected Output</w:t>
            </w:r>
          </w:p>
        </w:tc>
        <w:tc>
          <w:tcPr>
            <w:tcW w:w="1347" w:type="dxa"/>
            <w:tcPrChange w:id="1026" w:author="Samuel Flegg" w:date="2025-01-28T11:13:00Z" w16du:dateUtc="2025-01-28T11:13:00Z">
              <w:tcPr>
                <w:tcW w:w="1347" w:type="dxa"/>
                <w:gridSpan w:val="2"/>
              </w:tcPr>
            </w:tcPrChange>
          </w:tcPr>
          <w:p w14:paraId="6F73CD46" w14:textId="77777777" w:rsidR="007A24A3" w:rsidRDefault="007A24A3" w:rsidP="00B44413">
            <w:r>
              <w:t>Pass/Fail</w:t>
            </w:r>
          </w:p>
        </w:tc>
      </w:tr>
      <w:tr w:rsidR="007A24A3" w14:paraId="36752EBA" w14:textId="77777777" w:rsidTr="00306096">
        <w:trPr>
          <w:cantSplit/>
        </w:trPr>
        <w:tc>
          <w:tcPr>
            <w:tcW w:w="1171" w:type="dxa"/>
            <w:tcPrChange w:id="1027" w:author="Samuel Flegg" w:date="2025-01-30T08:41:00Z" w16du:dateUtc="2025-01-30T08:41:00Z">
              <w:tcPr>
                <w:tcW w:w="1171" w:type="dxa"/>
                <w:gridSpan w:val="2"/>
              </w:tcPr>
            </w:tcPrChange>
          </w:tcPr>
          <w:p w14:paraId="61EAFD52" w14:textId="77777777" w:rsidR="007A24A3" w:rsidRDefault="007A24A3" w:rsidP="00B44413">
            <w:r>
              <w:lastRenderedPageBreak/>
              <w:t>1</w:t>
            </w:r>
          </w:p>
        </w:tc>
        <w:tc>
          <w:tcPr>
            <w:tcW w:w="1453" w:type="dxa"/>
            <w:tcPrChange w:id="1028" w:author="Samuel Flegg" w:date="2025-01-30T08:41:00Z" w16du:dateUtc="2025-01-30T08:41:00Z">
              <w:tcPr>
                <w:tcW w:w="1453" w:type="dxa"/>
                <w:gridSpan w:val="2"/>
              </w:tcPr>
            </w:tcPrChange>
          </w:tcPr>
          <w:p w14:paraId="0F0529A1" w14:textId="77777777" w:rsidR="007A24A3" w:rsidRDefault="007A24A3" w:rsidP="00B44413">
            <w:r>
              <w:t>3D cube algorithm</w:t>
            </w:r>
          </w:p>
        </w:tc>
        <w:tc>
          <w:tcPr>
            <w:tcW w:w="1746" w:type="dxa"/>
            <w:tcPrChange w:id="1029" w:author="Samuel Flegg" w:date="2025-01-30T08:41:00Z" w16du:dateUtc="2025-01-30T08:41:00Z">
              <w:tcPr>
                <w:tcW w:w="1746" w:type="dxa"/>
                <w:gridSpan w:val="2"/>
              </w:tcPr>
            </w:tcPrChange>
          </w:tcPr>
          <w:p w14:paraId="541ABC1C" w14:textId="360B81A7" w:rsidR="007A24A3" w:rsidRDefault="007A24A3" w:rsidP="00B44413">
            <w:r>
              <w:t xml:space="preserve">There should be an image algorithm that either returns a pygame.Surface containing an image of the cube, </w:t>
            </w:r>
            <w:del w:id="1030" w:author="Samuel Flegg" w:date="2025-01-30T08:41:00Z" w16du:dateUtc="2025-01-30T08:41:00Z">
              <w:r w:rsidDel="00306096">
                <w:delText>or  display</w:delText>
              </w:r>
            </w:del>
            <w:ins w:id="1031" w:author="Samuel Flegg" w:date="2025-01-30T08:41:00Z" w16du:dateUtc="2025-01-30T08:41:00Z">
              <w:r w:rsidR="00306096">
                <w:t>or display</w:t>
              </w:r>
            </w:ins>
            <w:r>
              <w:t xml:space="preserve"> the cube to the screen.</w:t>
            </w:r>
          </w:p>
        </w:tc>
        <w:tc>
          <w:tcPr>
            <w:tcW w:w="1746" w:type="dxa"/>
            <w:tcPrChange w:id="1032" w:author="Samuel Flegg" w:date="2025-01-30T08:41:00Z" w16du:dateUtc="2025-01-30T08:41:00Z">
              <w:tcPr>
                <w:tcW w:w="1746" w:type="dxa"/>
                <w:gridSpan w:val="2"/>
              </w:tcPr>
            </w:tcPrChange>
          </w:tcPr>
          <w:p w14:paraId="20AF67F9" w14:textId="77777777" w:rsidR="007A24A3" w:rsidRDefault="007A24A3" w:rsidP="00B44413">
            <w:r>
              <w:t>Blit the image returned by the function to the screen or call the function, inside the main game loop.</w:t>
            </w:r>
          </w:p>
          <w:p w14:paraId="04348138" w14:textId="77777777" w:rsidR="007A24A3" w:rsidRDefault="007A24A3" w:rsidP="00B44413"/>
          <w:p w14:paraId="6D4DF8F0" w14:textId="77777777" w:rsidR="007A24A3" w:rsidRDefault="007A24A3" w:rsidP="00B44413">
            <w:r>
              <w:t>Repeat whilst making changes to used_cube.</w:t>
            </w:r>
          </w:p>
        </w:tc>
        <w:tc>
          <w:tcPr>
            <w:tcW w:w="1553" w:type="dxa"/>
            <w:tcPrChange w:id="1033" w:author="Samuel Flegg" w:date="2025-01-30T08:41:00Z" w16du:dateUtc="2025-01-30T08:41:00Z">
              <w:tcPr>
                <w:tcW w:w="1553" w:type="dxa"/>
              </w:tcPr>
            </w:tcPrChange>
          </w:tcPr>
          <w:p w14:paraId="635406D9" w14:textId="285876B6" w:rsidR="007A24A3" w:rsidRDefault="007A24A3" w:rsidP="00B44413">
            <w:r>
              <w:t xml:space="preserve">An image should be </w:t>
            </w:r>
            <w:del w:id="1034" w:author="Samuel Flegg" w:date="2025-01-30T08:41:00Z" w16du:dateUtc="2025-01-30T08:41:00Z">
              <w:r w:rsidDel="00306096">
                <w:delText>displayed</w:delText>
              </w:r>
            </w:del>
            <w:ins w:id="1035" w:author="Samuel Flegg" w:date="2025-01-30T08:41:00Z" w16du:dateUtc="2025-01-30T08:41:00Z">
              <w:r w:rsidR="00306096">
                <w:t>displayed,</w:t>
              </w:r>
            </w:ins>
            <w:r>
              <w:t xml:space="preserve"> and it should match used_cube.</w:t>
            </w:r>
          </w:p>
        </w:tc>
        <w:tc>
          <w:tcPr>
            <w:tcW w:w="1347" w:type="dxa"/>
            <w:tcPrChange w:id="1036" w:author="Samuel Flegg" w:date="2025-01-30T08:41:00Z" w16du:dateUtc="2025-01-30T08:41:00Z">
              <w:tcPr>
                <w:tcW w:w="1347" w:type="dxa"/>
                <w:gridSpan w:val="2"/>
              </w:tcPr>
            </w:tcPrChange>
          </w:tcPr>
          <w:p w14:paraId="29978FD2" w14:textId="29B5B53D" w:rsidR="007A24A3" w:rsidRDefault="007A24A3" w:rsidP="00B44413">
            <w:r>
              <w:t>Pass</w:t>
            </w:r>
          </w:p>
        </w:tc>
      </w:tr>
      <w:tr w:rsidR="007A24A3" w14:paraId="3317B0A1" w14:textId="77777777" w:rsidTr="00194A28">
        <w:tc>
          <w:tcPr>
            <w:tcW w:w="1171" w:type="dxa"/>
            <w:tcPrChange w:id="1037" w:author="Samuel Flegg" w:date="2025-01-28T11:13:00Z" w16du:dateUtc="2025-01-28T11:13:00Z">
              <w:tcPr>
                <w:tcW w:w="1171" w:type="dxa"/>
                <w:gridSpan w:val="2"/>
              </w:tcPr>
            </w:tcPrChange>
          </w:tcPr>
          <w:p w14:paraId="488E5B54" w14:textId="77777777" w:rsidR="007A24A3" w:rsidRDefault="007A24A3" w:rsidP="00B44413">
            <w:r>
              <w:t>2</w:t>
            </w:r>
          </w:p>
        </w:tc>
        <w:tc>
          <w:tcPr>
            <w:tcW w:w="1453" w:type="dxa"/>
            <w:tcPrChange w:id="1038" w:author="Samuel Flegg" w:date="2025-01-28T11:13:00Z" w16du:dateUtc="2025-01-28T11:13:00Z">
              <w:tcPr>
                <w:tcW w:w="1453" w:type="dxa"/>
                <w:gridSpan w:val="2"/>
              </w:tcPr>
            </w:tcPrChange>
          </w:tcPr>
          <w:p w14:paraId="1852837A" w14:textId="77777777" w:rsidR="007A24A3" w:rsidRDefault="007A24A3" w:rsidP="00B44413">
            <w:r>
              <w:t>Cube turn – vertical, left, up</w:t>
            </w:r>
          </w:p>
        </w:tc>
        <w:tc>
          <w:tcPr>
            <w:tcW w:w="1746" w:type="dxa"/>
            <w:tcPrChange w:id="1039" w:author="Samuel Flegg" w:date="2025-01-28T11:13:00Z" w16du:dateUtc="2025-01-28T11:13:00Z">
              <w:tcPr>
                <w:tcW w:w="1746" w:type="dxa"/>
                <w:gridSpan w:val="2"/>
              </w:tcPr>
            </w:tcPrChange>
          </w:tcPr>
          <w:p w14:paraId="308AB09E" w14:textId="77777777" w:rsidR="007A24A3" w:rsidRDefault="007A24A3" w:rsidP="00B44413">
            <w:r>
              <w:t>Executing the turns function with the correct parameters for the given turn should result in the leftmost column being rotated upwards.</w:t>
            </w:r>
          </w:p>
        </w:tc>
        <w:tc>
          <w:tcPr>
            <w:tcW w:w="1746" w:type="dxa"/>
            <w:vMerge w:val="restart"/>
            <w:tcPrChange w:id="1040" w:author="Samuel Flegg" w:date="2025-01-28T11:13:00Z" w16du:dateUtc="2025-01-28T11:13:00Z">
              <w:tcPr>
                <w:tcW w:w="1746" w:type="dxa"/>
                <w:gridSpan w:val="2"/>
                <w:vMerge w:val="restart"/>
              </w:tcPr>
            </w:tcPrChange>
          </w:tcPr>
          <w:p w14:paraId="53A67A4F" w14:textId="77777777" w:rsidR="007A24A3" w:rsidRDefault="007A24A3" w:rsidP="00B44413">
            <w:r>
              <w:t>Execute the turns function with the parameters for the turn.</w:t>
            </w:r>
          </w:p>
          <w:p w14:paraId="34AF0B88" w14:textId="77777777" w:rsidR="007A24A3" w:rsidRDefault="007A24A3" w:rsidP="00B44413">
            <w:r>
              <w:t>Run the cube display, the display should show the new cube state. The same rotation should be done to a real Rubik’s cube.</w:t>
            </w:r>
          </w:p>
        </w:tc>
        <w:tc>
          <w:tcPr>
            <w:tcW w:w="1553" w:type="dxa"/>
            <w:vMerge w:val="restart"/>
            <w:tcPrChange w:id="1041" w:author="Samuel Flegg" w:date="2025-01-28T11:13:00Z" w16du:dateUtc="2025-01-28T11:13:00Z">
              <w:tcPr>
                <w:tcW w:w="1553" w:type="dxa"/>
                <w:vMerge w:val="restart"/>
              </w:tcPr>
            </w:tcPrChange>
          </w:tcPr>
          <w:p w14:paraId="3A5A2A49" w14:textId="77777777" w:rsidR="007A24A3" w:rsidRDefault="007A24A3" w:rsidP="00B44413">
            <w:r>
              <w:t>The image of both cubes should be exactly the same.</w:t>
            </w:r>
          </w:p>
        </w:tc>
        <w:tc>
          <w:tcPr>
            <w:tcW w:w="1347" w:type="dxa"/>
            <w:tcPrChange w:id="1042" w:author="Samuel Flegg" w:date="2025-01-28T11:13:00Z" w16du:dateUtc="2025-01-28T11:13:00Z">
              <w:tcPr>
                <w:tcW w:w="1347" w:type="dxa"/>
                <w:gridSpan w:val="2"/>
              </w:tcPr>
            </w:tcPrChange>
          </w:tcPr>
          <w:p w14:paraId="3015101B" w14:textId="63160443" w:rsidR="007A24A3" w:rsidRDefault="007A24A3" w:rsidP="00B44413">
            <w:r>
              <w:t>Pass</w:t>
            </w:r>
          </w:p>
        </w:tc>
      </w:tr>
      <w:tr w:rsidR="007A24A3" w14:paraId="1FD60C2D" w14:textId="77777777" w:rsidTr="00194A28">
        <w:tc>
          <w:tcPr>
            <w:tcW w:w="1171" w:type="dxa"/>
            <w:tcPrChange w:id="1043" w:author="Samuel Flegg" w:date="2025-01-28T11:13:00Z" w16du:dateUtc="2025-01-28T11:13:00Z">
              <w:tcPr>
                <w:tcW w:w="1171" w:type="dxa"/>
                <w:gridSpan w:val="2"/>
              </w:tcPr>
            </w:tcPrChange>
          </w:tcPr>
          <w:p w14:paraId="2EDFDBA5" w14:textId="77777777" w:rsidR="007A24A3" w:rsidRDefault="007A24A3" w:rsidP="00B44413">
            <w:r>
              <w:t>3</w:t>
            </w:r>
          </w:p>
        </w:tc>
        <w:tc>
          <w:tcPr>
            <w:tcW w:w="1453" w:type="dxa"/>
            <w:tcPrChange w:id="1044" w:author="Samuel Flegg" w:date="2025-01-28T11:13:00Z" w16du:dateUtc="2025-01-28T11:13:00Z">
              <w:tcPr>
                <w:tcW w:w="1453" w:type="dxa"/>
                <w:gridSpan w:val="2"/>
              </w:tcPr>
            </w:tcPrChange>
          </w:tcPr>
          <w:p w14:paraId="5CFA0389" w14:textId="77777777" w:rsidR="007A24A3" w:rsidRDefault="007A24A3" w:rsidP="00B44413">
            <w:r>
              <w:t>Cube turns – vertical, middle, up</w:t>
            </w:r>
          </w:p>
        </w:tc>
        <w:tc>
          <w:tcPr>
            <w:tcW w:w="1746" w:type="dxa"/>
            <w:tcPrChange w:id="1045" w:author="Samuel Flegg" w:date="2025-01-28T11:13:00Z" w16du:dateUtc="2025-01-28T11:13:00Z">
              <w:tcPr>
                <w:tcW w:w="1746" w:type="dxa"/>
                <w:gridSpan w:val="2"/>
              </w:tcPr>
            </w:tcPrChange>
          </w:tcPr>
          <w:p w14:paraId="7E667A41" w14:textId="77777777" w:rsidR="007A24A3" w:rsidRDefault="007A24A3" w:rsidP="00B44413">
            <w:r>
              <w:t>Executing the turns function with the correct parameters for the given turn should result in the middle column being rotated upwards.</w:t>
            </w:r>
          </w:p>
        </w:tc>
        <w:tc>
          <w:tcPr>
            <w:tcW w:w="1746" w:type="dxa"/>
            <w:vMerge/>
            <w:tcPrChange w:id="1046" w:author="Samuel Flegg" w:date="2025-01-28T11:13:00Z" w16du:dateUtc="2025-01-28T11:13:00Z">
              <w:tcPr>
                <w:tcW w:w="1746" w:type="dxa"/>
                <w:gridSpan w:val="2"/>
                <w:vMerge/>
              </w:tcPr>
            </w:tcPrChange>
          </w:tcPr>
          <w:p w14:paraId="3C6D0780" w14:textId="77777777" w:rsidR="007A24A3" w:rsidRDefault="007A24A3" w:rsidP="00B44413"/>
        </w:tc>
        <w:tc>
          <w:tcPr>
            <w:tcW w:w="1553" w:type="dxa"/>
            <w:vMerge/>
            <w:tcPrChange w:id="1047" w:author="Samuel Flegg" w:date="2025-01-28T11:13:00Z" w16du:dateUtc="2025-01-28T11:13:00Z">
              <w:tcPr>
                <w:tcW w:w="1553" w:type="dxa"/>
                <w:vMerge/>
              </w:tcPr>
            </w:tcPrChange>
          </w:tcPr>
          <w:p w14:paraId="3DC584F4" w14:textId="77777777" w:rsidR="007A24A3" w:rsidRDefault="007A24A3" w:rsidP="00B44413"/>
        </w:tc>
        <w:tc>
          <w:tcPr>
            <w:tcW w:w="1347" w:type="dxa"/>
            <w:tcPrChange w:id="1048" w:author="Samuel Flegg" w:date="2025-01-28T11:13:00Z" w16du:dateUtc="2025-01-28T11:13:00Z">
              <w:tcPr>
                <w:tcW w:w="1347" w:type="dxa"/>
                <w:gridSpan w:val="2"/>
              </w:tcPr>
            </w:tcPrChange>
          </w:tcPr>
          <w:p w14:paraId="5D8A5B1B" w14:textId="0887A222" w:rsidR="007A24A3" w:rsidRDefault="007A24A3" w:rsidP="00B44413">
            <w:r>
              <w:t>Pass</w:t>
            </w:r>
          </w:p>
        </w:tc>
      </w:tr>
      <w:tr w:rsidR="007A24A3" w14:paraId="7DD76A3E" w14:textId="77777777" w:rsidTr="00194A28">
        <w:tc>
          <w:tcPr>
            <w:tcW w:w="1171" w:type="dxa"/>
            <w:tcPrChange w:id="1049" w:author="Samuel Flegg" w:date="2025-01-28T11:13:00Z" w16du:dateUtc="2025-01-28T11:13:00Z">
              <w:tcPr>
                <w:tcW w:w="1171" w:type="dxa"/>
                <w:gridSpan w:val="2"/>
              </w:tcPr>
            </w:tcPrChange>
          </w:tcPr>
          <w:p w14:paraId="719DED5E" w14:textId="77777777" w:rsidR="007A24A3" w:rsidRDefault="007A24A3" w:rsidP="00B44413">
            <w:r>
              <w:t>4</w:t>
            </w:r>
          </w:p>
        </w:tc>
        <w:tc>
          <w:tcPr>
            <w:tcW w:w="1453" w:type="dxa"/>
            <w:tcPrChange w:id="1050" w:author="Samuel Flegg" w:date="2025-01-28T11:13:00Z" w16du:dateUtc="2025-01-28T11:13:00Z">
              <w:tcPr>
                <w:tcW w:w="1453" w:type="dxa"/>
                <w:gridSpan w:val="2"/>
              </w:tcPr>
            </w:tcPrChange>
          </w:tcPr>
          <w:p w14:paraId="52A812E1" w14:textId="77777777" w:rsidR="007A24A3" w:rsidRDefault="007A24A3" w:rsidP="00B44413">
            <w:r>
              <w:t>Cube turns – vertical, right, up</w:t>
            </w:r>
          </w:p>
        </w:tc>
        <w:tc>
          <w:tcPr>
            <w:tcW w:w="1746" w:type="dxa"/>
            <w:tcPrChange w:id="1051" w:author="Samuel Flegg" w:date="2025-01-28T11:13:00Z" w16du:dateUtc="2025-01-28T11:13:00Z">
              <w:tcPr>
                <w:tcW w:w="1746" w:type="dxa"/>
                <w:gridSpan w:val="2"/>
              </w:tcPr>
            </w:tcPrChange>
          </w:tcPr>
          <w:p w14:paraId="14E91297" w14:textId="77777777" w:rsidR="007A24A3" w:rsidRDefault="007A24A3" w:rsidP="00B44413">
            <w:r>
              <w:t>Executing the turns function with the correct parameters for the given turn should result in the rightmost column being rotated upwards.</w:t>
            </w:r>
          </w:p>
        </w:tc>
        <w:tc>
          <w:tcPr>
            <w:tcW w:w="1746" w:type="dxa"/>
            <w:vMerge/>
            <w:tcPrChange w:id="1052" w:author="Samuel Flegg" w:date="2025-01-28T11:13:00Z" w16du:dateUtc="2025-01-28T11:13:00Z">
              <w:tcPr>
                <w:tcW w:w="1746" w:type="dxa"/>
                <w:gridSpan w:val="2"/>
                <w:vMerge/>
              </w:tcPr>
            </w:tcPrChange>
          </w:tcPr>
          <w:p w14:paraId="4C7ADDF5" w14:textId="77777777" w:rsidR="007A24A3" w:rsidRDefault="007A24A3" w:rsidP="00B44413"/>
        </w:tc>
        <w:tc>
          <w:tcPr>
            <w:tcW w:w="1553" w:type="dxa"/>
            <w:vMerge/>
            <w:tcPrChange w:id="1053" w:author="Samuel Flegg" w:date="2025-01-28T11:13:00Z" w16du:dateUtc="2025-01-28T11:13:00Z">
              <w:tcPr>
                <w:tcW w:w="1553" w:type="dxa"/>
                <w:vMerge/>
              </w:tcPr>
            </w:tcPrChange>
          </w:tcPr>
          <w:p w14:paraId="20A1D533" w14:textId="77777777" w:rsidR="007A24A3" w:rsidRDefault="007A24A3" w:rsidP="00B44413"/>
        </w:tc>
        <w:tc>
          <w:tcPr>
            <w:tcW w:w="1347" w:type="dxa"/>
            <w:tcPrChange w:id="1054" w:author="Samuel Flegg" w:date="2025-01-28T11:13:00Z" w16du:dateUtc="2025-01-28T11:13:00Z">
              <w:tcPr>
                <w:tcW w:w="1347" w:type="dxa"/>
                <w:gridSpan w:val="2"/>
              </w:tcPr>
            </w:tcPrChange>
          </w:tcPr>
          <w:p w14:paraId="7B7CCD28" w14:textId="1842D55D" w:rsidR="007A24A3" w:rsidRDefault="007A24A3" w:rsidP="00B44413">
            <w:r>
              <w:t>Pass</w:t>
            </w:r>
          </w:p>
        </w:tc>
      </w:tr>
      <w:tr w:rsidR="007A24A3" w14:paraId="210570BB" w14:textId="77777777" w:rsidTr="00194A28">
        <w:tc>
          <w:tcPr>
            <w:tcW w:w="1171" w:type="dxa"/>
            <w:tcPrChange w:id="1055" w:author="Samuel Flegg" w:date="2025-01-28T11:13:00Z" w16du:dateUtc="2025-01-28T11:13:00Z">
              <w:tcPr>
                <w:tcW w:w="1171" w:type="dxa"/>
                <w:gridSpan w:val="2"/>
              </w:tcPr>
            </w:tcPrChange>
          </w:tcPr>
          <w:p w14:paraId="4C13D052" w14:textId="77777777" w:rsidR="007A24A3" w:rsidRDefault="007A24A3" w:rsidP="00B44413">
            <w:r>
              <w:t>5</w:t>
            </w:r>
          </w:p>
        </w:tc>
        <w:tc>
          <w:tcPr>
            <w:tcW w:w="1453" w:type="dxa"/>
            <w:tcPrChange w:id="1056" w:author="Samuel Flegg" w:date="2025-01-28T11:13:00Z" w16du:dateUtc="2025-01-28T11:13:00Z">
              <w:tcPr>
                <w:tcW w:w="1453" w:type="dxa"/>
                <w:gridSpan w:val="2"/>
              </w:tcPr>
            </w:tcPrChange>
          </w:tcPr>
          <w:p w14:paraId="2F2BC71C" w14:textId="77777777" w:rsidR="007A24A3" w:rsidRDefault="007A24A3" w:rsidP="00B44413">
            <w:r>
              <w:t>Cube turns – vertical, left, down</w:t>
            </w:r>
          </w:p>
        </w:tc>
        <w:tc>
          <w:tcPr>
            <w:tcW w:w="1746" w:type="dxa"/>
            <w:tcPrChange w:id="1057" w:author="Samuel Flegg" w:date="2025-01-28T11:13:00Z" w16du:dateUtc="2025-01-28T11:13:00Z">
              <w:tcPr>
                <w:tcW w:w="1746" w:type="dxa"/>
                <w:gridSpan w:val="2"/>
              </w:tcPr>
            </w:tcPrChange>
          </w:tcPr>
          <w:p w14:paraId="3D825789" w14:textId="77777777" w:rsidR="007A24A3" w:rsidRDefault="007A24A3" w:rsidP="00B44413">
            <w:r>
              <w:t xml:space="preserve">Executing the turns function with the correct parameters for the given turn should result in the leftmost column being </w:t>
            </w:r>
            <w:r>
              <w:lastRenderedPageBreak/>
              <w:t>rotated downwards.</w:t>
            </w:r>
          </w:p>
        </w:tc>
        <w:tc>
          <w:tcPr>
            <w:tcW w:w="1746" w:type="dxa"/>
            <w:vMerge/>
            <w:tcPrChange w:id="1058" w:author="Samuel Flegg" w:date="2025-01-28T11:13:00Z" w16du:dateUtc="2025-01-28T11:13:00Z">
              <w:tcPr>
                <w:tcW w:w="1746" w:type="dxa"/>
                <w:gridSpan w:val="2"/>
                <w:vMerge/>
              </w:tcPr>
            </w:tcPrChange>
          </w:tcPr>
          <w:p w14:paraId="4C64FEDB" w14:textId="77777777" w:rsidR="007A24A3" w:rsidRDefault="007A24A3" w:rsidP="00B44413"/>
        </w:tc>
        <w:tc>
          <w:tcPr>
            <w:tcW w:w="1553" w:type="dxa"/>
            <w:vMerge/>
            <w:tcPrChange w:id="1059" w:author="Samuel Flegg" w:date="2025-01-28T11:13:00Z" w16du:dateUtc="2025-01-28T11:13:00Z">
              <w:tcPr>
                <w:tcW w:w="1553" w:type="dxa"/>
                <w:vMerge/>
              </w:tcPr>
            </w:tcPrChange>
          </w:tcPr>
          <w:p w14:paraId="5991FA76" w14:textId="77777777" w:rsidR="007A24A3" w:rsidRDefault="007A24A3" w:rsidP="00B44413"/>
        </w:tc>
        <w:tc>
          <w:tcPr>
            <w:tcW w:w="1347" w:type="dxa"/>
            <w:tcPrChange w:id="1060" w:author="Samuel Flegg" w:date="2025-01-28T11:13:00Z" w16du:dateUtc="2025-01-28T11:13:00Z">
              <w:tcPr>
                <w:tcW w:w="1347" w:type="dxa"/>
                <w:gridSpan w:val="2"/>
              </w:tcPr>
            </w:tcPrChange>
          </w:tcPr>
          <w:p w14:paraId="50427814" w14:textId="15EEB636" w:rsidR="007A24A3" w:rsidRDefault="007A24A3" w:rsidP="00B44413">
            <w:r>
              <w:t>Pass</w:t>
            </w:r>
          </w:p>
        </w:tc>
      </w:tr>
      <w:tr w:rsidR="007A24A3" w14:paraId="267B6902" w14:textId="77777777" w:rsidTr="00194A28">
        <w:tc>
          <w:tcPr>
            <w:tcW w:w="1171" w:type="dxa"/>
            <w:tcPrChange w:id="1061" w:author="Samuel Flegg" w:date="2025-01-28T11:13:00Z" w16du:dateUtc="2025-01-28T11:13:00Z">
              <w:tcPr>
                <w:tcW w:w="1171" w:type="dxa"/>
                <w:gridSpan w:val="2"/>
              </w:tcPr>
            </w:tcPrChange>
          </w:tcPr>
          <w:p w14:paraId="68C28B20" w14:textId="77777777" w:rsidR="007A24A3" w:rsidRDefault="007A24A3" w:rsidP="00B44413">
            <w:r>
              <w:t>6</w:t>
            </w:r>
          </w:p>
        </w:tc>
        <w:tc>
          <w:tcPr>
            <w:tcW w:w="1453" w:type="dxa"/>
            <w:tcPrChange w:id="1062" w:author="Samuel Flegg" w:date="2025-01-28T11:13:00Z" w16du:dateUtc="2025-01-28T11:13:00Z">
              <w:tcPr>
                <w:tcW w:w="1453" w:type="dxa"/>
                <w:gridSpan w:val="2"/>
              </w:tcPr>
            </w:tcPrChange>
          </w:tcPr>
          <w:p w14:paraId="0A6038A0" w14:textId="77777777" w:rsidR="007A24A3" w:rsidRDefault="007A24A3" w:rsidP="00B44413">
            <w:r>
              <w:t>Cube turns – vertical, middle, down</w:t>
            </w:r>
          </w:p>
        </w:tc>
        <w:tc>
          <w:tcPr>
            <w:tcW w:w="1746" w:type="dxa"/>
            <w:tcPrChange w:id="1063" w:author="Samuel Flegg" w:date="2025-01-28T11:13:00Z" w16du:dateUtc="2025-01-28T11:13:00Z">
              <w:tcPr>
                <w:tcW w:w="1746" w:type="dxa"/>
                <w:gridSpan w:val="2"/>
              </w:tcPr>
            </w:tcPrChange>
          </w:tcPr>
          <w:p w14:paraId="2868F81E" w14:textId="77777777" w:rsidR="007A24A3" w:rsidRDefault="007A24A3" w:rsidP="00B44413">
            <w:r>
              <w:t>Executing the turns function with the correct parameters for the given turn should result in the middle column being rotated downwards.</w:t>
            </w:r>
          </w:p>
        </w:tc>
        <w:tc>
          <w:tcPr>
            <w:tcW w:w="1746" w:type="dxa"/>
            <w:vMerge/>
            <w:tcPrChange w:id="1064" w:author="Samuel Flegg" w:date="2025-01-28T11:13:00Z" w16du:dateUtc="2025-01-28T11:13:00Z">
              <w:tcPr>
                <w:tcW w:w="1746" w:type="dxa"/>
                <w:gridSpan w:val="2"/>
                <w:vMerge/>
              </w:tcPr>
            </w:tcPrChange>
          </w:tcPr>
          <w:p w14:paraId="5E034DE5" w14:textId="77777777" w:rsidR="007A24A3" w:rsidRDefault="007A24A3" w:rsidP="00B44413"/>
        </w:tc>
        <w:tc>
          <w:tcPr>
            <w:tcW w:w="1553" w:type="dxa"/>
            <w:vMerge/>
            <w:tcPrChange w:id="1065" w:author="Samuel Flegg" w:date="2025-01-28T11:13:00Z" w16du:dateUtc="2025-01-28T11:13:00Z">
              <w:tcPr>
                <w:tcW w:w="1553" w:type="dxa"/>
                <w:vMerge/>
              </w:tcPr>
            </w:tcPrChange>
          </w:tcPr>
          <w:p w14:paraId="3FD03078" w14:textId="77777777" w:rsidR="007A24A3" w:rsidRDefault="007A24A3" w:rsidP="00B44413"/>
        </w:tc>
        <w:tc>
          <w:tcPr>
            <w:tcW w:w="1347" w:type="dxa"/>
            <w:tcPrChange w:id="1066" w:author="Samuel Flegg" w:date="2025-01-28T11:13:00Z" w16du:dateUtc="2025-01-28T11:13:00Z">
              <w:tcPr>
                <w:tcW w:w="1347" w:type="dxa"/>
                <w:gridSpan w:val="2"/>
              </w:tcPr>
            </w:tcPrChange>
          </w:tcPr>
          <w:p w14:paraId="30E0431C" w14:textId="53C5812E" w:rsidR="007A24A3" w:rsidRDefault="007A24A3" w:rsidP="00B44413">
            <w:r>
              <w:t>Pass</w:t>
            </w:r>
          </w:p>
        </w:tc>
      </w:tr>
      <w:tr w:rsidR="007A24A3" w14:paraId="0709033F" w14:textId="77777777" w:rsidTr="00194A28">
        <w:trPr>
          <w:cantSplit/>
          <w:trPrChange w:id="1067" w:author="Samuel Flegg" w:date="2025-01-28T11:13:00Z" w16du:dateUtc="2025-01-28T11:13:00Z">
            <w:trPr>
              <w:cantSplit/>
            </w:trPr>
          </w:trPrChange>
        </w:trPr>
        <w:tc>
          <w:tcPr>
            <w:tcW w:w="1171" w:type="dxa"/>
            <w:tcPrChange w:id="1068" w:author="Samuel Flegg" w:date="2025-01-28T11:13:00Z" w16du:dateUtc="2025-01-28T11:13:00Z">
              <w:tcPr>
                <w:tcW w:w="1171" w:type="dxa"/>
                <w:gridSpan w:val="2"/>
              </w:tcPr>
            </w:tcPrChange>
          </w:tcPr>
          <w:p w14:paraId="6778316A" w14:textId="77777777" w:rsidR="007A24A3" w:rsidRDefault="007A24A3" w:rsidP="00B44413">
            <w:r>
              <w:t>7</w:t>
            </w:r>
          </w:p>
        </w:tc>
        <w:tc>
          <w:tcPr>
            <w:tcW w:w="1453" w:type="dxa"/>
            <w:tcPrChange w:id="1069" w:author="Samuel Flegg" w:date="2025-01-28T11:13:00Z" w16du:dateUtc="2025-01-28T11:13:00Z">
              <w:tcPr>
                <w:tcW w:w="1453" w:type="dxa"/>
                <w:gridSpan w:val="2"/>
              </w:tcPr>
            </w:tcPrChange>
          </w:tcPr>
          <w:p w14:paraId="090C987C" w14:textId="77777777" w:rsidR="007A24A3" w:rsidRDefault="007A24A3" w:rsidP="00B44413">
            <w:r>
              <w:t>Cube turns – vertical, right, down</w:t>
            </w:r>
          </w:p>
        </w:tc>
        <w:tc>
          <w:tcPr>
            <w:tcW w:w="1746" w:type="dxa"/>
            <w:tcPrChange w:id="1070" w:author="Samuel Flegg" w:date="2025-01-28T11:13:00Z" w16du:dateUtc="2025-01-28T11:13:00Z">
              <w:tcPr>
                <w:tcW w:w="1746" w:type="dxa"/>
                <w:gridSpan w:val="2"/>
              </w:tcPr>
            </w:tcPrChange>
          </w:tcPr>
          <w:p w14:paraId="434292E1" w14:textId="77777777" w:rsidR="007A24A3" w:rsidRDefault="007A24A3" w:rsidP="00B44413">
            <w:r>
              <w:t>Executing the turns function with the correct parameters for the given turn should result in the rightmost column being rotated downwards.</w:t>
            </w:r>
          </w:p>
        </w:tc>
        <w:tc>
          <w:tcPr>
            <w:tcW w:w="1746" w:type="dxa"/>
            <w:vMerge/>
            <w:tcPrChange w:id="1071" w:author="Samuel Flegg" w:date="2025-01-28T11:13:00Z" w16du:dateUtc="2025-01-28T11:13:00Z">
              <w:tcPr>
                <w:tcW w:w="1746" w:type="dxa"/>
                <w:gridSpan w:val="2"/>
                <w:vMerge/>
              </w:tcPr>
            </w:tcPrChange>
          </w:tcPr>
          <w:p w14:paraId="6C09A6AA" w14:textId="77777777" w:rsidR="007A24A3" w:rsidRDefault="007A24A3" w:rsidP="00B44413"/>
        </w:tc>
        <w:tc>
          <w:tcPr>
            <w:tcW w:w="1553" w:type="dxa"/>
            <w:vMerge/>
            <w:tcPrChange w:id="1072" w:author="Samuel Flegg" w:date="2025-01-28T11:13:00Z" w16du:dateUtc="2025-01-28T11:13:00Z">
              <w:tcPr>
                <w:tcW w:w="1553" w:type="dxa"/>
                <w:vMerge/>
              </w:tcPr>
            </w:tcPrChange>
          </w:tcPr>
          <w:p w14:paraId="494BBB4C" w14:textId="77777777" w:rsidR="007A24A3" w:rsidRDefault="007A24A3" w:rsidP="00B44413"/>
        </w:tc>
        <w:tc>
          <w:tcPr>
            <w:tcW w:w="1347" w:type="dxa"/>
            <w:tcPrChange w:id="1073" w:author="Samuel Flegg" w:date="2025-01-28T11:13:00Z" w16du:dateUtc="2025-01-28T11:13:00Z">
              <w:tcPr>
                <w:tcW w:w="1347" w:type="dxa"/>
                <w:gridSpan w:val="2"/>
              </w:tcPr>
            </w:tcPrChange>
          </w:tcPr>
          <w:p w14:paraId="795D300B" w14:textId="4B890AB7" w:rsidR="007A24A3" w:rsidRDefault="007A24A3" w:rsidP="00B44413">
            <w:r>
              <w:t>Pass</w:t>
            </w:r>
          </w:p>
        </w:tc>
      </w:tr>
      <w:tr w:rsidR="007A24A3" w14:paraId="54F60617" w14:textId="77777777" w:rsidTr="00194A28">
        <w:trPr>
          <w:cantSplit/>
          <w:trPrChange w:id="1074" w:author="Samuel Flegg" w:date="2025-01-28T11:13:00Z" w16du:dateUtc="2025-01-28T11:13:00Z">
            <w:trPr>
              <w:cantSplit/>
            </w:trPr>
          </w:trPrChange>
        </w:trPr>
        <w:tc>
          <w:tcPr>
            <w:tcW w:w="1171" w:type="dxa"/>
            <w:tcPrChange w:id="1075" w:author="Samuel Flegg" w:date="2025-01-28T11:13:00Z" w16du:dateUtc="2025-01-28T11:13:00Z">
              <w:tcPr>
                <w:tcW w:w="1171" w:type="dxa"/>
                <w:gridSpan w:val="2"/>
              </w:tcPr>
            </w:tcPrChange>
          </w:tcPr>
          <w:p w14:paraId="7FCE3511" w14:textId="77777777" w:rsidR="007A24A3" w:rsidRDefault="007A24A3" w:rsidP="00B44413">
            <w:r>
              <w:t>8</w:t>
            </w:r>
          </w:p>
        </w:tc>
        <w:tc>
          <w:tcPr>
            <w:tcW w:w="1453" w:type="dxa"/>
            <w:tcPrChange w:id="1076" w:author="Samuel Flegg" w:date="2025-01-28T11:13:00Z" w16du:dateUtc="2025-01-28T11:13:00Z">
              <w:tcPr>
                <w:tcW w:w="1453" w:type="dxa"/>
                <w:gridSpan w:val="2"/>
              </w:tcPr>
            </w:tcPrChange>
          </w:tcPr>
          <w:p w14:paraId="24D6BB53" w14:textId="77777777" w:rsidR="007A24A3" w:rsidRDefault="007A24A3" w:rsidP="00B44413">
            <w:r>
              <w:t>Cube turns – horizontal, top, right</w:t>
            </w:r>
          </w:p>
        </w:tc>
        <w:tc>
          <w:tcPr>
            <w:tcW w:w="1746" w:type="dxa"/>
            <w:tcPrChange w:id="1077" w:author="Samuel Flegg" w:date="2025-01-28T11:13:00Z" w16du:dateUtc="2025-01-28T11:13:00Z">
              <w:tcPr>
                <w:tcW w:w="1746" w:type="dxa"/>
                <w:gridSpan w:val="2"/>
              </w:tcPr>
            </w:tcPrChange>
          </w:tcPr>
          <w:p w14:paraId="5CDD133A" w14:textId="77777777" w:rsidR="007A24A3" w:rsidRDefault="007A24A3" w:rsidP="00B44413">
            <w:r>
              <w:t>Executing the turns function with the correct parameters for the given turn should result in the upper row being rotated right.</w:t>
            </w:r>
          </w:p>
        </w:tc>
        <w:tc>
          <w:tcPr>
            <w:tcW w:w="1746" w:type="dxa"/>
            <w:vMerge/>
            <w:tcPrChange w:id="1078" w:author="Samuel Flegg" w:date="2025-01-28T11:13:00Z" w16du:dateUtc="2025-01-28T11:13:00Z">
              <w:tcPr>
                <w:tcW w:w="1746" w:type="dxa"/>
                <w:gridSpan w:val="2"/>
                <w:vMerge/>
              </w:tcPr>
            </w:tcPrChange>
          </w:tcPr>
          <w:p w14:paraId="28377B21" w14:textId="77777777" w:rsidR="007A24A3" w:rsidRDefault="007A24A3" w:rsidP="00B44413"/>
        </w:tc>
        <w:tc>
          <w:tcPr>
            <w:tcW w:w="1553" w:type="dxa"/>
            <w:vMerge/>
            <w:tcPrChange w:id="1079" w:author="Samuel Flegg" w:date="2025-01-28T11:13:00Z" w16du:dateUtc="2025-01-28T11:13:00Z">
              <w:tcPr>
                <w:tcW w:w="1553" w:type="dxa"/>
                <w:vMerge/>
              </w:tcPr>
            </w:tcPrChange>
          </w:tcPr>
          <w:p w14:paraId="737B5968" w14:textId="77777777" w:rsidR="007A24A3" w:rsidRDefault="007A24A3" w:rsidP="00B44413"/>
        </w:tc>
        <w:tc>
          <w:tcPr>
            <w:tcW w:w="1347" w:type="dxa"/>
            <w:tcPrChange w:id="1080" w:author="Samuel Flegg" w:date="2025-01-28T11:13:00Z" w16du:dateUtc="2025-01-28T11:13:00Z">
              <w:tcPr>
                <w:tcW w:w="1347" w:type="dxa"/>
                <w:gridSpan w:val="2"/>
              </w:tcPr>
            </w:tcPrChange>
          </w:tcPr>
          <w:p w14:paraId="5E21E25E" w14:textId="52C07F4F" w:rsidR="007A24A3" w:rsidRDefault="007A24A3" w:rsidP="00B44413">
            <w:r>
              <w:t>Pass</w:t>
            </w:r>
          </w:p>
        </w:tc>
      </w:tr>
      <w:tr w:rsidR="007A24A3" w14:paraId="0A25C9AE" w14:textId="77777777" w:rsidTr="00194A28">
        <w:trPr>
          <w:cantSplit/>
          <w:trPrChange w:id="1081" w:author="Samuel Flegg" w:date="2025-01-28T11:13:00Z" w16du:dateUtc="2025-01-28T11:13:00Z">
            <w:trPr>
              <w:cantSplit/>
            </w:trPr>
          </w:trPrChange>
        </w:trPr>
        <w:tc>
          <w:tcPr>
            <w:tcW w:w="1171" w:type="dxa"/>
            <w:tcPrChange w:id="1082" w:author="Samuel Flegg" w:date="2025-01-28T11:13:00Z" w16du:dateUtc="2025-01-28T11:13:00Z">
              <w:tcPr>
                <w:tcW w:w="1171" w:type="dxa"/>
                <w:gridSpan w:val="2"/>
              </w:tcPr>
            </w:tcPrChange>
          </w:tcPr>
          <w:p w14:paraId="7D54874E" w14:textId="77777777" w:rsidR="007A24A3" w:rsidRDefault="007A24A3" w:rsidP="00B44413">
            <w:r>
              <w:t>9</w:t>
            </w:r>
          </w:p>
        </w:tc>
        <w:tc>
          <w:tcPr>
            <w:tcW w:w="1453" w:type="dxa"/>
            <w:tcPrChange w:id="1083" w:author="Samuel Flegg" w:date="2025-01-28T11:13:00Z" w16du:dateUtc="2025-01-28T11:13:00Z">
              <w:tcPr>
                <w:tcW w:w="1453" w:type="dxa"/>
                <w:gridSpan w:val="2"/>
              </w:tcPr>
            </w:tcPrChange>
          </w:tcPr>
          <w:p w14:paraId="2ED7AB35" w14:textId="77777777" w:rsidR="007A24A3" w:rsidRDefault="007A24A3" w:rsidP="00B44413">
            <w:r>
              <w:t>Cube turns – horizontal, middle, right</w:t>
            </w:r>
          </w:p>
        </w:tc>
        <w:tc>
          <w:tcPr>
            <w:tcW w:w="1746" w:type="dxa"/>
            <w:tcPrChange w:id="1084" w:author="Samuel Flegg" w:date="2025-01-28T11:13:00Z" w16du:dateUtc="2025-01-28T11:13:00Z">
              <w:tcPr>
                <w:tcW w:w="1746" w:type="dxa"/>
                <w:gridSpan w:val="2"/>
              </w:tcPr>
            </w:tcPrChange>
          </w:tcPr>
          <w:p w14:paraId="22CFCB13" w14:textId="77777777" w:rsidR="007A24A3" w:rsidRDefault="007A24A3" w:rsidP="00B44413">
            <w:r>
              <w:t>Executing the turns function with the correct parameters for the given turn should result in the middle row being rotated right.</w:t>
            </w:r>
          </w:p>
        </w:tc>
        <w:tc>
          <w:tcPr>
            <w:tcW w:w="1746" w:type="dxa"/>
            <w:vMerge/>
            <w:tcPrChange w:id="1085" w:author="Samuel Flegg" w:date="2025-01-28T11:13:00Z" w16du:dateUtc="2025-01-28T11:13:00Z">
              <w:tcPr>
                <w:tcW w:w="1746" w:type="dxa"/>
                <w:gridSpan w:val="2"/>
                <w:vMerge/>
              </w:tcPr>
            </w:tcPrChange>
          </w:tcPr>
          <w:p w14:paraId="18AE61EF" w14:textId="77777777" w:rsidR="007A24A3" w:rsidRDefault="007A24A3" w:rsidP="00B44413"/>
        </w:tc>
        <w:tc>
          <w:tcPr>
            <w:tcW w:w="1553" w:type="dxa"/>
            <w:vMerge/>
            <w:tcPrChange w:id="1086" w:author="Samuel Flegg" w:date="2025-01-28T11:13:00Z" w16du:dateUtc="2025-01-28T11:13:00Z">
              <w:tcPr>
                <w:tcW w:w="1553" w:type="dxa"/>
                <w:vMerge/>
              </w:tcPr>
            </w:tcPrChange>
          </w:tcPr>
          <w:p w14:paraId="74EFD2FB" w14:textId="77777777" w:rsidR="007A24A3" w:rsidRDefault="007A24A3" w:rsidP="00B44413"/>
        </w:tc>
        <w:tc>
          <w:tcPr>
            <w:tcW w:w="1347" w:type="dxa"/>
            <w:tcPrChange w:id="1087" w:author="Samuel Flegg" w:date="2025-01-28T11:13:00Z" w16du:dateUtc="2025-01-28T11:13:00Z">
              <w:tcPr>
                <w:tcW w:w="1347" w:type="dxa"/>
                <w:gridSpan w:val="2"/>
              </w:tcPr>
            </w:tcPrChange>
          </w:tcPr>
          <w:p w14:paraId="2F7DDA20" w14:textId="5EDFFC44" w:rsidR="007A24A3" w:rsidRDefault="007A24A3" w:rsidP="00B44413">
            <w:r>
              <w:t>Pass</w:t>
            </w:r>
          </w:p>
        </w:tc>
      </w:tr>
      <w:tr w:rsidR="007A24A3" w14:paraId="33C44951" w14:textId="77777777" w:rsidTr="00194A28">
        <w:trPr>
          <w:cantSplit/>
          <w:trPrChange w:id="1088" w:author="Samuel Flegg" w:date="2025-01-28T11:13:00Z" w16du:dateUtc="2025-01-28T11:13:00Z">
            <w:trPr>
              <w:cantSplit/>
            </w:trPr>
          </w:trPrChange>
        </w:trPr>
        <w:tc>
          <w:tcPr>
            <w:tcW w:w="1171" w:type="dxa"/>
            <w:tcPrChange w:id="1089" w:author="Samuel Flegg" w:date="2025-01-28T11:13:00Z" w16du:dateUtc="2025-01-28T11:13:00Z">
              <w:tcPr>
                <w:tcW w:w="1171" w:type="dxa"/>
                <w:gridSpan w:val="2"/>
              </w:tcPr>
            </w:tcPrChange>
          </w:tcPr>
          <w:p w14:paraId="66B6D9B2" w14:textId="77777777" w:rsidR="007A24A3" w:rsidRDefault="007A24A3" w:rsidP="00B44413">
            <w:r>
              <w:t>10</w:t>
            </w:r>
          </w:p>
        </w:tc>
        <w:tc>
          <w:tcPr>
            <w:tcW w:w="1453" w:type="dxa"/>
            <w:tcPrChange w:id="1090" w:author="Samuel Flegg" w:date="2025-01-28T11:13:00Z" w16du:dateUtc="2025-01-28T11:13:00Z">
              <w:tcPr>
                <w:tcW w:w="1453" w:type="dxa"/>
                <w:gridSpan w:val="2"/>
              </w:tcPr>
            </w:tcPrChange>
          </w:tcPr>
          <w:p w14:paraId="0FCA786E" w14:textId="77777777" w:rsidR="007A24A3" w:rsidRDefault="007A24A3" w:rsidP="00B44413">
            <w:r>
              <w:t>Cube turns – horizontal, bottom, right</w:t>
            </w:r>
          </w:p>
        </w:tc>
        <w:tc>
          <w:tcPr>
            <w:tcW w:w="1746" w:type="dxa"/>
            <w:tcPrChange w:id="1091" w:author="Samuel Flegg" w:date="2025-01-28T11:13:00Z" w16du:dateUtc="2025-01-28T11:13:00Z">
              <w:tcPr>
                <w:tcW w:w="1746" w:type="dxa"/>
                <w:gridSpan w:val="2"/>
              </w:tcPr>
            </w:tcPrChange>
          </w:tcPr>
          <w:p w14:paraId="657AC39D" w14:textId="77777777" w:rsidR="007A24A3" w:rsidRDefault="007A24A3" w:rsidP="00B44413">
            <w:r>
              <w:t>Executing the turns function with the correct parameters for the given turn should result in the lower row being rotated right.</w:t>
            </w:r>
          </w:p>
        </w:tc>
        <w:tc>
          <w:tcPr>
            <w:tcW w:w="1746" w:type="dxa"/>
            <w:vMerge/>
            <w:tcPrChange w:id="1092" w:author="Samuel Flegg" w:date="2025-01-28T11:13:00Z" w16du:dateUtc="2025-01-28T11:13:00Z">
              <w:tcPr>
                <w:tcW w:w="1746" w:type="dxa"/>
                <w:gridSpan w:val="2"/>
                <w:vMerge/>
              </w:tcPr>
            </w:tcPrChange>
          </w:tcPr>
          <w:p w14:paraId="31AF4BF5" w14:textId="77777777" w:rsidR="007A24A3" w:rsidRDefault="007A24A3" w:rsidP="00B44413"/>
        </w:tc>
        <w:tc>
          <w:tcPr>
            <w:tcW w:w="1553" w:type="dxa"/>
            <w:vMerge/>
            <w:tcPrChange w:id="1093" w:author="Samuel Flegg" w:date="2025-01-28T11:13:00Z" w16du:dateUtc="2025-01-28T11:13:00Z">
              <w:tcPr>
                <w:tcW w:w="1553" w:type="dxa"/>
                <w:vMerge/>
              </w:tcPr>
            </w:tcPrChange>
          </w:tcPr>
          <w:p w14:paraId="2D01BB64" w14:textId="77777777" w:rsidR="007A24A3" w:rsidRDefault="007A24A3" w:rsidP="00B44413"/>
        </w:tc>
        <w:tc>
          <w:tcPr>
            <w:tcW w:w="1347" w:type="dxa"/>
            <w:tcPrChange w:id="1094" w:author="Samuel Flegg" w:date="2025-01-28T11:13:00Z" w16du:dateUtc="2025-01-28T11:13:00Z">
              <w:tcPr>
                <w:tcW w:w="1347" w:type="dxa"/>
                <w:gridSpan w:val="2"/>
              </w:tcPr>
            </w:tcPrChange>
          </w:tcPr>
          <w:p w14:paraId="367EA673" w14:textId="72990555" w:rsidR="007A24A3" w:rsidRDefault="007A24A3" w:rsidP="00B44413">
            <w:r>
              <w:t>Pass</w:t>
            </w:r>
          </w:p>
        </w:tc>
      </w:tr>
      <w:tr w:rsidR="007A24A3" w14:paraId="664C035B" w14:textId="77777777" w:rsidTr="00194A28">
        <w:trPr>
          <w:cantSplit/>
          <w:trPrChange w:id="1095" w:author="Samuel Flegg" w:date="2025-01-28T11:13:00Z" w16du:dateUtc="2025-01-28T11:13:00Z">
            <w:trPr>
              <w:cantSplit/>
            </w:trPr>
          </w:trPrChange>
        </w:trPr>
        <w:tc>
          <w:tcPr>
            <w:tcW w:w="1171" w:type="dxa"/>
            <w:tcPrChange w:id="1096" w:author="Samuel Flegg" w:date="2025-01-28T11:13:00Z" w16du:dateUtc="2025-01-28T11:13:00Z">
              <w:tcPr>
                <w:tcW w:w="1171" w:type="dxa"/>
                <w:gridSpan w:val="2"/>
              </w:tcPr>
            </w:tcPrChange>
          </w:tcPr>
          <w:p w14:paraId="0C3D8378" w14:textId="77777777" w:rsidR="007A24A3" w:rsidRDefault="007A24A3" w:rsidP="00B44413">
            <w:r>
              <w:lastRenderedPageBreak/>
              <w:t>11</w:t>
            </w:r>
          </w:p>
        </w:tc>
        <w:tc>
          <w:tcPr>
            <w:tcW w:w="1453" w:type="dxa"/>
            <w:tcPrChange w:id="1097" w:author="Samuel Flegg" w:date="2025-01-28T11:13:00Z" w16du:dateUtc="2025-01-28T11:13:00Z">
              <w:tcPr>
                <w:tcW w:w="1453" w:type="dxa"/>
                <w:gridSpan w:val="2"/>
              </w:tcPr>
            </w:tcPrChange>
          </w:tcPr>
          <w:p w14:paraId="2EE93A4F" w14:textId="77777777" w:rsidR="007A24A3" w:rsidRDefault="007A24A3" w:rsidP="00B44413">
            <w:r>
              <w:t>Cube turns – horizontal, top, left</w:t>
            </w:r>
          </w:p>
        </w:tc>
        <w:tc>
          <w:tcPr>
            <w:tcW w:w="1746" w:type="dxa"/>
            <w:tcPrChange w:id="1098" w:author="Samuel Flegg" w:date="2025-01-28T11:13:00Z" w16du:dateUtc="2025-01-28T11:13:00Z">
              <w:tcPr>
                <w:tcW w:w="1746" w:type="dxa"/>
                <w:gridSpan w:val="2"/>
              </w:tcPr>
            </w:tcPrChange>
          </w:tcPr>
          <w:p w14:paraId="446EA684" w14:textId="77777777" w:rsidR="007A24A3" w:rsidRDefault="007A24A3" w:rsidP="00B44413">
            <w:r>
              <w:t>Executing the turns function with the correct parameters for the given turn should result in the upper row being rotated left.</w:t>
            </w:r>
          </w:p>
        </w:tc>
        <w:tc>
          <w:tcPr>
            <w:tcW w:w="1746" w:type="dxa"/>
            <w:vMerge/>
            <w:tcPrChange w:id="1099" w:author="Samuel Flegg" w:date="2025-01-28T11:13:00Z" w16du:dateUtc="2025-01-28T11:13:00Z">
              <w:tcPr>
                <w:tcW w:w="1746" w:type="dxa"/>
                <w:gridSpan w:val="2"/>
                <w:vMerge/>
              </w:tcPr>
            </w:tcPrChange>
          </w:tcPr>
          <w:p w14:paraId="63F6EA2C" w14:textId="77777777" w:rsidR="007A24A3" w:rsidRDefault="007A24A3" w:rsidP="00B44413"/>
        </w:tc>
        <w:tc>
          <w:tcPr>
            <w:tcW w:w="1553" w:type="dxa"/>
            <w:vMerge/>
            <w:tcPrChange w:id="1100" w:author="Samuel Flegg" w:date="2025-01-28T11:13:00Z" w16du:dateUtc="2025-01-28T11:13:00Z">
              <w:tcPr>
                <w:tcW w:w="1553" w:type="dxa"/>
                <w:vMerge/>
              </w:tcPr>
            </w:tcPrChange>
          </w:tcPr>
          <w:p w14:paraId="12827A1F" w14:textId="77777777" w:rsidR="007A24A3" w:rsidRDefault="007A24A3" w:rsidP="00B44413"/>
        </w:tc>
        <w:tc>
          <w:tcPr>
            <w:tcW w:w="1347" w:type="dxa"/>
            <w:tcPrChange w:id="1101" w:author="Samuel Flegg" w:date="2025-01-28T11:13:00Z" w16du:dateUtc="2025-01-28T11:13:00Z">
              <w:tcPr>
                <w:tcW w:w="1347" w:type="dxa"/>
                <w:gridSpan w:val="2"/>
              </w:tcPr>
            </w:tcPrChange>
          </w:tcPr>
          <w:p w14:paraId="3293AC76" w14:textId="587249D7" w:rsidR="007A24A3" w:rsidRDefault="007A24A3" w:rsidP="00B44413">
            <w:r>
              <w:t>Pass</w:t>
            </w:r>
          </w:p>
        </w:tc>
      </w:tr>
      <w:tr w:rsidR="007A24A3" w14:paraId="440642B6" w14:textId="77777777" w:rsidTr="00194A28">
        <w:trPr>
          <w:cantSplit/>
          <w:trPrChange w:id="1102" w:author="Samuel Flegg" w:date="2025-01-28T11:13:00Z" w16du:dateUtc="2025-01-28T11:13:00Z">
            <w:trPr>
              <w:cantSplit/>
            </w:trPr>
          </w:trPrChange>
        </w:trPr>
        <w:tc>
          <w:tcPr>
            <w:tcW w:w="1171" w:type="dxa"/>
            <w:tcPrChange w:id="1103" w:author="Samuel Flegg" w:date="2025-01-28T11:13:00Z" w16du:dateUtc="2025-01-28T11:13:00Z">
              <w:tcPr>
                <w:tcW w:w="1171" w:type="dxa"/>
                <w:gridSpan w:val="2"/>
              </w:tcPr>
            </w:tcPrChange>
          </w:tcPr>
          <w:p w14:paraId="0D29A7C2" w14:textId="77777777" w:rsidR="007A24A3" w:rsidRDefault="007A24A3" w:rsidP="00B44413">
            <w:r>
              <w:t>12</w:t>
            </w:r>
          </w:p>
        </w:tc>
        <w:tc>
          <w:tcPr>
            <w:tcW w:w="1453" w:type="dxa"/>
            <w:tcPrChange w:id="1104" w:author="Samuel Flegg" w:date="2025-01-28T11:13:00Z" w16du:dateUtc="2025-01-28T11:13:00Z">
              <w:tcPr>
                <w:tcW w:w="1453" w:type="dxa"/>
                <w:gridSpan w:val="2"/>
              </w:tcPr>
            </w:tcPrChange>
          </w:tcPr>
          <w:p w14:paraId="12156DF5" w14:textId="77777777" w:rsidR="007A24A3" w:rsidRDefault="007A24A3" w:rsidP="00B44413">
            <w:r>
              <w:t>Cube turns – horizontal, middle, left</w:t>
            </w:r>
          </w:p>
        </w:tc>
        <w:tc>
          <w:tcPr>
            <w:tcW w:w="1746" w:type="dxa"/>
            <w:tcPrChange w:id="1105" w:author="Samuel Flegg" w:date="2025-01-28T11:13:00Z" w16du:dateUtc="2025-01-28T11:13:00Z">
              <w:tcPr>
                <w:tcW w:w="1746" w:type="dxa"/>
                <w:gridSpan w:val="2"/>
              </w:tcPr>
            </w:tcPrChange>
          </w:tcPr>
          <w:p w14:paraId="5B28177C" w14:textId="77777777" w:rsidR="007A24A3" w:rsidRDefault="007A24A3" w:rsidP="00B44413">
            <w:r>
              <w:t>Executing the turns function with the correct parameters for the given turn should result in the middle row being rotated left.</w:t>
            </w:r>
          </w:p>
        </w:tc>
        <w:tc>
          <w:tcPr>
            <w:tcW w:w="1746" w:type="dxa"/>
            <w:vMerge/>
            <w:tcPrChange w:id="1106" w:author="Samuel Flegg" w:date="2025-01-28T11:13:00Z" w16du:dateUtc="2025-01-28T11:13:00Z">
              <w:tcPr>
                <w:tcW w:w="1746" w:type="dxa"/>
                <w:gridSpan w:val="2"/>
                <w:vMerge/>
              </w:tcPr>
            </w:tcPrChange>
          </w:tcPr>
          <w:p w14:paraId="2C19D4D4" w14:textId="77777777" w:rsidR="007A24A3" w:rsidRDefault="007A24A3" w:rsidP="00B44413"/>
        </w:tc>
        <w:tc>
          <w:tcPr>
            <w:tcW w:w="1553" w:type="dxa"/>
            <w:vMerge/>
            <w:tcPrChange w:id="1107" w:author="Samuel Flegg" w:date="2025-01-28T11:13:00Z" w16du:dateUtc="2025-01-28T11:13:00Z">
              <w:tcPr>
                <w:tcW w:w="1553" w:type="dxa"/>
                <w:vMerge/>
              </w:tcPr>
            </w:tcPrChange>
          </w:tcPr>
          <w:p w14:paraId="76068841" w14:textId="77777777" w:rsidR="007A24A3" w:rsidRDefault="007A24A3" w:rsidP="00B44413"/>
        </w:tc>
        <w:tc>
          <w:tcPr>
            <w:tcW w:w="1347" w:type="dxa"/>
            <w:tcPrChange w:id="1108" w:author="Samuel Flegg" w:date="2025-01-28T11:13:00Z" w16du:dateUtc="2025-01-28T11:13:00Z">
              <w:tcPr>
                <w:tcW w:w="1347" w:type="dxa"/>
                <w:gridSpan w:val="2"/>
              </w:tcPr>
            </w:tcPrChange>
          </w:tcPr>
          <w:p w14:paraId="73A60B23" w14:textId="6A83F964" w:rsidR="007A24A3" w:rsidRDefault="007A24A3" w:rsidP="00B44413">
            <w:r>
              <w:t>Pass</w:t>
            </w:r>
          </w:p>
        </w:tc>
      </w:tr>
      <w:tr w:rsidR="007A24A3" w14:paraId="330EC1EB" w14:textId="77777777" w:rsidTr="00194A28">
        <w:trPr>
          <w:cantSplit/>
          <w:trPrChange w:id="1109" w:author="Samuel Flegg" w:date="2025-01-28T11:13:00Z" w16du:dateUtc="2025-01-28T11:13:00Z">
            <w:trPr>
              <w:cantSplit/>
            </w:trPr>
          </w:trPrChange>
        </w:trPr>
        <w:tc>
          <w:tcPr>
            <w:tcW w:w="1171" w:type="dxa"/>
            <w:tcPrChange w:id="1110" w:author="Samuel Flegg" w:date="2025-01-28T11:13:00Z" w16du:dateUtc="2025-01-28T11:13:00Z">
              <w:tcPr>
                <w:tcW w:w="1171" w:type="dxa"/>
                <w:gridSpan w:val="2"/>
              </w:tcPr>
            </w:tcPrChange>
          </w:tcPr>
          <w:p w14:paraId="3F3A29D7" w14:textId="77777777" w:rsidR="007A24A3" w:rsidRDefault="007A24A3" w:rsidP="00B44413">
            <w:r>
              <w:t>13</w:t>
            </w:r>
          </w:p>
        </w:tc>
        <w:tc>
          <w:tcPr>
            <w:tcW w:w="1453" w:type="dxa"/>
            <w:tcPrChange w:id="1111" w:author="Samuel Flegg" w:date="2025-01-28T11:13:00Z" w16du:dateUtc="2025-01-28T11:13:00Z">
              <w:tcPr>
                <w:tcW w:w="1453" w:type="dxa"/>
                <w:gridSpan w:val="2"/>
              </w:tcPr>
            </w:tcPrChange>
          </w:tcPr>
          <w:p w14:paraId="35640242" w14:textId="77777777" w:rsidR="007A24A3" w:rsidRDefault="007A24A3" w:rsidP="00B44413">
            <w:r>
              <w:t>Cube turns – horizontal, bottom, left</w:t>
            </w:r>
          </w:p>
        </w:tc>
        <w:tc>
          <w:tcPr>
            <w:tcW w:w="1746" w:type="dxa"/>
            <w:tcPrChange w:id="1112" w:author="Samuel Flegg" w:date="2025-01-28T11:13:00Z" w16du:dateUtc="2025-01-28T11:13:00Z">
              <w:tcPr>
                <w:tcW w:w="1746" w:type="dxa"/>
                <w:gridSpan w:val="2"/>
              </w:tcPr>
            </w:tcPrChange>
          </w:tcPr>
          <w:p w14:paraId="58B7800E" w14:textId="77777777" w:rsidR="007A24A3" w:rsidRDefault="007A24A3" w:rsidP="00B44413">
            <w:r>
              <w:t>Executing the turns function with the correct parameters for the given turn should result in the lower row being rotated left.</w:t>
            </w:r>
          </w:p>
        </w:tc>
        <w:tc>
          <w:tcPr>
            <w:tcW w:w="1746" w:type="dxa"/>
            <w:vMerge/>
            <w:tcPrChange w:id="1113" w:author="Samuel Flegg" w:date="2025-01-28T11:13:00Z" w16du:dateUtc="2025-01-28T11:13:00Z">
              <w:tcPr>
                <w:tcW w:w="1746" w:type="dxa"/>
                <w:gridSpan w:val="2"/>
                <w:vMerge/>
              </w:tcPr>
            </w:tcPrChange>
          </w:tcPr>
          <w:p w14:paraId="12B89060" w14:textId="77777777" w:rsidR="007A24A3" w:rsidRDefault="007A24A3" w:rsidP="00B44413"/>
        </w:tc>
        <w:tc>
          <w:tcPr>
            <w:tcW w:w="1553" w:type="dxa"/>
            <w:vMerge/>
            <w:tcPrChange w:id="1114" w:author="Samuel Flegg" w:date="2025-01-28T11:13:00Z" w16du:dateUtc="2025-01-28T11:13:00Z">
              <w:tcPr>
                <w:tcW w:w="1553" w:type="dxa"/>
                <w:vMerge/>
              </w:tcPr>
            </w:tcPrChange>
          </w:tcPr>
          <w:p w14:paraId="4D876CF2" w14:textId="77777777" w:rsidR="007A24A3" w:rsidRDefault="007A24A3" w:rsidP="00B44413"/>
        </w:tc>
        <w:tc>
          <w:tcPr>
            <w:tcW w:w="1347" w:type="dxa"/>
            <w:tcPrChange w:id="1115" w:author="Samuel Flegg" w:date="2025-01-28T11:13:00Z" w16du:dateUtc="2025-01-28T11:13:00Z">
              <w:tcPr>
                <w:tcW w:w="1347" w:type="dxa"/>
                <w:gridSpan w:val="2"/>
              </w:tcPr>
            </w:tcPrChange>
          </w:tcPr>
          <w:p w14:paraId="5F6B50FC" w14:textId="5C3E045A" w:rsidR="007A24A3" w:rsidRDefault="007A24A3" w:rsidP="00B44413">
            <w:r>
              <w:t>Pass</w:t>
            </w:r>
          </w:p>
        </w:tc>
      </w:tr>
      <w:tr w:rsidR="007A24A3" w14:paraId="74ED0874" w14:textId="77777777" w:rsidTr="00194A28">
        <w:trPr>
          <w:cantSplit/>
          <w:trPrChange w:id="1116" w:author="Samuel Flegg" w:date="2025-01-28T11:13:00Z" w16du:dateUtc="2025-01-28T11:13:00Z">
            <w:trPr>
              <w:cantSplit/>
            </w:trPr>
          </w:trPrChange>
        </w:trPr>
        <w:tc>
          <w:tcPr>
            <w:tcW w:w="1171" w:type="dxa"/>
            <w:tcPrChange w:id="1117" w:author="Samuel Flegg" w:date="2025-01-28T11:13:00Z" w16du:dateUtc="2025-01-28T11:13:00Z">
              <w:tcPr>
                <w:tcW w:w="1171" w:type="dxa"/>
                <w:gridSpan w:val="2"/>
              </w:tcPr>
            </w:tcPrChange>
          </w:tcPr>
          <w:p w14:paraId="58321D33" w14:textId="77777777" w:rsidR="007A24A3" w:rsidRDefault="007A24A3" w:rsidP="00B44413">
            <w:r>
              <w:t>14</w:t>
            </w:r>
          </w:p>
        </w:tc>
        <w:tc>
          <w:tcPr>
            <w:tcW w:w="1453" w:type="dxa"/>
            <w:tcPrChange w:id="1118" w:author="Samuel Flegg" w:date="2025-01-28T11:13:00Z" w16du:dateUtc="2025-01-28T11:13:00Z">
              <w:tcPr>
                <w:tcW w:w="1453" w:type="dxa"/>
                <w:gridSpan w:val="2"/>
              </w:tcPr>
            </w:tcPrChange>
          </w:tcPr>
          <w:p w14:paraId="15971CA6" w14:textId="77777777" w:rsidR="007A24A3" w:rsidRDefault="007A24A3" w:rsidP="00B44413">
            <w:r>
              <w:t>Scramble</w:t>
            </w:r>
          </w:p>
        </w:tc>
        <w:tc>
          <w:tcPr>
            <w:tcW w:w="1746" w:type="dxa"/>
            <w:tcPrChange w:id="1119" w:author="Samuel Flegg" w:date="2025-01-28T11:13:00Z" w16du:dateUtc="2025-01-28T11:13:00Z">
              <w:tcPr>
                <w:tcW w:w="1746" w:type="dxa"/>
                <w:gridSpan w:val="2"/>
              </w:tcPr>
            </w:tcPrChange>
          </w:tcPr>
          <w:p w14:paraId="6132CE17" w14:textId="77777777" w:rsidR="007A24A3" w:rsidRDefault="007A24A3" w:rsidP="00B44413">
            <w:r>
              <w:t>The scramble function should randomly position the individual squares whilst still ensuring that the cube is solvable.</w:t>
            </w:r>
          </w:p>
        </w:tc>
        <w:tc>
          <w:tcPr>
            <w:tcW w:w="1746" w:type="dxa"/>
            <w:tcPrChange w:id="1120" w:author="Samuel Flegg" w:date="2025-01-28T11:13:00Z" w16du:dateUtc="2025-01-28T11:13:00Z">
              <w:tcPr>
                <w:tcW w:w="1746" w:type="dxa"/>
                <w:gridSpan w:val="2"/>
              </w:tcPr>
            </w:tcPrChange>
          </w:tcPr>
          <w:p w14:paraId="751934A0" w14:textId="77777777" w:rsidR="007A24A3" w:rsidRDefault="007A24A3" w:rsidP="00B44413">
            <w:r>
              <w:t>Add a delay between each move in the scramble function. Run the scramble function and follow along with a real Rubik’s cube.</w:t>
            </w:r>
          </w:p>
        </w:tc>
        <w:tc>
          <w:tcPr>
            <w:tcW w:w="1553" w:type="dxa"/>
            <w:tcPrChange w:id="1121" w:author="Samuel Flegg" w:date="2025-01-28T11:13:00Z" w16du:dateUtc="2025-01-28T11:13:00Z">
              <w:tcPr>
                <w:tcW w:w="1553" w:type="dxa"/>
              </w:tcPr>
            </w:tcPrChange>
          </w:tcPr>
          <w:p w14:paraId="6304CA05" w14:textId="77777777" w:rsidR="007A24A3" w:rsidRDefault="007A24A3" w:rsidP="00B44413">
            <w:r>
              <w:t>Each move done by the scrambler should be possible on the real Rubik’s cube.</w:t>
            </w:r>
          </w:p>
        </w:tc>
        <w:tc>
          <w:tcPr>
            <w:tcW w:w="1347" w:type="dxa"/>
            <w:tcPrChange w:id="1122" w:author="Samuel Flegg" w:date="2025-01-28T11:13:00Z" w16du:dateUtc="2025-01-28T11:13:00Z">
              <w:tcPr>
                <w:tcW w:w="1347" w:type="dxa"/>
                <w:gridSpan w:val="2"/>
              </w:tcPr>
            </w:tcPrChange>
          </w:tcPr>
          <w:p w14:paraId="49C7113C" w14:textId="634B482A" w:rsidR="007A24A3" w:rsidRDefault="007A24A3" w:rsidP="00B44413">
            <w:r>
              <w:t>Pass</w:t>
            </w:r>
          </w:p>
        </w:tc>
      </w:tr>
      <w:tr w:rsidR="007A24A3" w14:paraId="3ED591C3" w14:textId="77777777" w:rsidTr="00194A28">
        <w:trPr>
          <w:cantSplit/>
          <w:trPrChange w:id="1123" w:author="Samuel Flegg" w:date="2025-01-28T11:13:00Z" w16du:dateUtc="2025-01-28T11:13:00Z">
            <w:trPr>
              <w:cantSplit/>
            </w:trPr>
          </w:trPrChange>
        </w:trPr>
        <w:tc>
          <w:tcPr>
            <w:tcW w:w="1171" w:type="dxa"/>
            <w:tcPrChange w:id="1124" w:author="Samuel Flegg" w:date="2025-01-28T11:13:00Z" w16du:dateUtc="2025-01-28T11:13:00Z">
              <w:tcPr>
                <w:tcW w:w="1171" w:type="dxa"/>
                <w:gridSpan w:val="2"/>
              </w:tcPr>
            </w:tcPrChange>
          </w:tcPr>
          <w:p w14:paraId="446A4C4B" w14:textId="77777777" w:rsidR="007A24A3" w:rsidRDefault="007A24A3" w:rsidP="00B44413">
            <w:r>
              <w:t>15</w:t>
            </w:r>
          </w:p>
        </w:tc>
        <w:tc>
          <w:tcPr>
            <w:tcW w:w="1453" w:type="dxa"/>
            <w:tcPrChange w:id="1125" w:author="Samuel Flegg" w:date="2025-01-28T11:13:00Z" w16du:dateUtc="2025-01-28T11:13:00Z">
              <w:tcPr>
                <w:tcW w:w="1453" w:type="dxa"/>
                <w:gridSpan w:val="2"/>
              </w:tcPr>
            </w:tcPrChange>
          </w:tcPr>
          <w:p w14:paraId="3CFDA05B" w14:textId="77777777" w:rsidR="007A24A3" w:rsidRDefault="007A24A3" w:rsidP="00B44413">
            <w:r>
              <w:t>Solver - solving</w:t>
            </w:r>
          </w:p>
        </w:tc>
        <w:tc>
          <w:tcPr>
            <w:tcW w:w="1746" w:type="dxa"/>
            <w:tcPrChange w:id="1126" w:author="Samuel Flegg" w:date="2025-01-28T11:13:00Z" w16du:dateUtc="2025-01-28T11:13:00Z">
              <w:tcPr>
                <w:tcW w:w="1746" w:type="dxa"/>
                <w:gridSpan w:val="2"/>
              </w:tcPr>
            </w:tcPrChange>
          </w:tcPr>
          <w:p w14:paraId="68FD84FE" w14:textId="77777777" w:rsidR="007A24A3" w:rsidRDefault="007A24A3" w:rsidP="00B44413">
            <w:r>
              <w:t>The solve function should solve the cube, showing the user each step, ensuring that each move is possible and not simply changing the used_cube to fit as needed.</w:t>
            </w:r>
          </w:p>
        </w:tc>
        <w:tc>
          <w:tcPr>
            <w:tcW w:w="1746" w:type="dxa"/>
            <w:tcPrChange w:id="1127" w:author="Samuel Flegg" w:date="2025-01-28T11:13:00Z" w16du:dateUtc="2025-01-28T11:13:00Z">
              <w:tcPr>
                <w:tcW w:w="1746" w:type="dxa"/>
                <w:gridSpan w:val="2"/>
              </w:tcPr>
            </w:tcPrChange>
          </w:tcPr>
          <w:p w14:paraId="60E3FE7B" w14:textId="77777777" w:rsidR="007A24A3" w:rsidRDefault="007A24A3" w:rsidP="00B44413">
            <w:r>
              <w:t>Manually scramble the cube, doing each move to a real Rubik’s cube as well. Run the solver and follow the moves on the Real Rubik’s cube.</w:t>
            </w:r>
          </w:p>
        </w:tc>
        <w:tc>
          <w:tcPr>
            <w:tcW w:w="1553" w:type="dxa"/>
            <w:tcPrChange w:id="1128" w:author="Samuel Flegg" w:date="2025-01-28T11:13:00Z" w16du:dateUtc="2025-01-28T11:13:00Z">
              <w:tcPr>
                <w:tcW w:w="1553" w:type="dxa"/>
              </w:tcPr>
            </w:tcPrChange>
          </w:tcPr>
          <w:p w14:paraId="25A69857" w14:textId="39EA19CC" w:rsidR="007A24A3" w:rsidRDefault="007A24A3" w:rsidP="00B44413">
            <w:r>
              <w:t>Each move done by the solver should be possible on the real Rubik’s cu</w:t>
            </w:r>
            <w:r w:rsidR="002F404A">
              <w:t>b</w:t>
            </w:r>
            <w:r>
              <w:t>e and at the end the cube should be solved.</w:t>
            </w:r>
          </w:p>
        </w:tc>
        <w:tc>
          <w:tcPr>
            <w:tcW w:w="1347" w:type="dxa"/>
            <w:tcPrChange w:id="1129" w:author="Samuel Flegg" w:date="2025-01-28T11:13:00Z" w16du:dateUtc="2025-01-28T11:13:00Z">
              <w:tcPr>
                <w:tcW w:w="1347" w:type="dxa"/>
                <w:gridSpan w:val="2"/>
              </w:tcPr>
            </w:tcPrChange>
          </w:tcPr>
          <w:p w14:paraId="032F0B6A" w14:textId="7D178305" w:rsidR="007A24A3" w:rsidRDefault="007A24A3" w:rsidP="00B44413">
            <w:r>
              <w:t>Fail</w:t>
            </w:r>
          </w:p>
        </w:tc>
      </w:tr>
      <w:tr w:rsidR="007A24A3" w14:paraId="69B5C4B3" w14:textId="77777777" w:rsidTr="00194A28">
        <w:trPr>
          <w:cantSplit/>
          <w:trPrChange w:id="1130" w:author="Samuel Flegg" w:date="2025-01-28T11:13:00Z" w16du:dateUtc="2025-01-28T11:13:00Z">
            <w:trPr>
              <w:cantSplit/>
            </w:trPr>
          </w:trPrChange>
        </w:trPr>
        <w:tc>
          <w:tcPr>
            <w:tcW w:w="1171" w:type="dxa"/>
            <w:tcPrChange w:id="1131" w:author="Samuel Flegg" w:date="2025-01-28T11:13:00Z" w16du:dateUtc="2025-01-28T11:13:00Z">
              <w:tcPr>
                <w:tcW w:w="1171" w:type="dxa"/>
                <w:gridSpan w:val="2"/>
              </w:tcPr>
            </w:tcPrChange>
          </w:tcPr>
          <w:p w14:paraId="2245BEC9" w14:textId="5B36231A" w:rsidR="007A24A3" w:rsidRDefault="007A24A3" w:rsidP="00B44413">
            <w:r>
              <w:lastRenderedPageBreak/>
              <w:t>1</w:t>
            </w:r>
            <w:r w:rsidR="008F53E5">
              <w:t>6</w:t>
            </w:r>
          </w:p>
        </w:tc>
        <w:tc>
          <w:tcPr>
            <w:tcW w:w="1453" w:type="dxa"/>
            <w:tcPrChange w:id="1132" w:author="Samuel Flegg" w:date="2025-01-28T11:13:00Z" w16du:dateUtc="2025-01-28T11:13:00Z">
              <w:tcPr>
                <w:tcW w:w="1453" w:type="dxa"/>
                <w:gridSpan w:val="2"/>
              </w:tcPr>
            </w:tcPrChange>
          </w:tcPr>
          <w:p w14:paraId="68B4E06F" w14:textId="77777777" w:rsidR="007A24A3" w:rsidRDefault="007A24A3" w:rsidP="00B44413">
            <w:r>
              <w:t>Solver – stop solving</w:t>
            </w:r>
          </w:p>
        </w:tc>
        <w:tc>
          <w:tcPr>
            <w:tcW w:w="1746" w:type="dxa"/>
            <w:tcPrChange w:id="1133" w:author="Samuel Flegg" w:date="2025-01-28T11:13:00Z" w16du:dateUtc="2025-01-28T11:13:00Z">
              <w:tcPr>
                <w:tcW w:w="1746" w:type="dxa"/>
                <w:gridSpan w:val="2"/>
              </w:tcPr>
            </w:tcPrChange>
          </w:tcPr>
          <w:p w14:paraId="7E130419" w14:textId="77777777" w:rsidR="007A24A3" w:rsidRDefault="007A24A3" w:rsidP="00B44413">
            <w:r>
              <w:t>If used_cube reaches a solved state, the solver should stop solving, regardless of if there something such as a moves list indicates there are more moves to do to solve the cube.</w:t>
            </w:r>
          </w:p>
        </w:tc>
        <w:tc>
          <w:tcPr>
            <w:tcW w:w="1746" w:type="dxa"/>
            <w:tcPrChange w:id="1134" w:author="Samuel Flegg" w:date="2025-01-28T11:13:00Z" w16du:dateUtc="2025-01-28T11:13:00Z">
              <w:tcPr>
                <w:tcW w:w="1746" w:type="dxa"/>
                <w:gridSpan w:val="2"/>
              </w:tcPr>
            </w:tcPrChange>
          </w:tcPr>
          <w:p w14:paraId="3A912400" w14:textId="77777777" w:rsidR="007A24A3" w:rsidRDefault="007A24A3" w:rsidP="00B44413">
            <w:r>
              <w:t>Manually scramble the cube, ensuring that you return to a solved state at least once then scramble from there. Run the solver.</w:t>
            </w:r>
          </w:p>
        </w:tc>
        <w:tc>
          <w:tcPr>
            <w:tcW w:w="1553" w:type="dxa"/>
            <w:tcPrChange w:id="1135" w:author="Samuel Flegg" w:date="2025-01-28T11:13:00Z" w16du:dateUtc="2025-01-28T11:13:00Z">
              <w:tcPr>
                <w:tcW w:w="1553" w:type="dxa"/>
              </w:tcPr>
            </w:tcPrChange>
          </w:tcPr>
          <w:p w14:paraId="6D1EE3A5" w14:textId="77777777" w:rsidR="007A24A3" w:rsidRDefault="007A24A3" w:rsidP="00B44413">
            <w:r>
              <w:t>The solver should stop when it reaches the first solved state.</w:t>
            </w:r>
          </w:p>
        </w:tc>
        <w:tc>
          <w:tcPr>
            <w:tcW w:w="1347" w:type="dxa"/>
            <w:tcPrChange w:id="1136" w:author="Samuel Flegg" w:date="2025-01-28T11:13:00Z" w16du:dateUtc="2025-01-28T11:13:00Z">
              <w:tcPr>
                <w:tcW w:w="1347" w:type="dxa"/>
                <w:gridSpan w:val="2"/>
              </w:tcPr>
            </w:tcPrChange>
          </w:tcPr>
          <w:p w14:paraId="5510345D" w14:textId="3F88B3D7" w:rsidR="007A24A3" w:rsidRDefault="007A24A3" w:rsidP="00B44413">
            <w:r>
              <w:t>Pass</w:t>
            </w:r>
          </w:p>
        </w:tc>
      </w:tr>
      <w:tr w:rsidR="007A24A3" w14:paraId="5BE8AF37" w14:textId="77777777" w:rsidTr="00194A28">
        <w:trPr>
          <w:cantSplit/>
          <w:trPrChange w:id="1137" w:author="Samuel Flegg" w:date="2025-01-28T11:13:00Z" w16du:dateUtc="2025-01-28T11:13:00Z">
            <w:trPr>
              <w:cantSplit/>
            </w:trPr>
          </w:trPrChange>
        </w:trPr>
        <w:tc>
          <w:tcPr>
            <w:tcW w:w="1171" w:type="dxa"/>
            <w:tcPrChange w:id="1138" w:author="Samuel Flegg" w:date="2025-01-28T11:13:00Z" w16du:dateUtc="2025-01-28T11:13:00Z">
              <w:tcPr>
                <w:tcW w:w="1171" w:type="dxa"/>
                <w:gridSpan w:val="2"/>
              </w:tcPr>
            </w:tcPrChange>
          </w:tcPr>
          <w:p w14:paraId="7D47FCF6" w14:textId="515F5991" w:rsidR="007A24A3" w:rsidRDefault="007A24A3" w:rsidP="00B44413">
            <w:r>
              <w:t>1</w:t>
            </w:r>
            <w:r w:rsidR="008F53E5">
              <w:t>7</w:t>
            </w:r>
          </w:p>
        </w:tc>
        <w:tc>
          <w:tcPr>
            <w:tcW w:w="1453" w:type="dxa"/>
            <w:tcPrChange w:id="1139" w:author="Samuel Flegg" w:date="2025-01-28T11:13:00Z" w16du:dateUtc="2025-01-28T11:13:00Z">
              <w:tcPr>
                <w:tcW w:w="1453" w:type="dxa"/>
                <w:gridSpan w:val="2"/>
              </w:tcPr>
            </w:tcPrChange>
          </w:tcPr>
          <w:p w14:paraId="4DC065D3" w14:textId="77777777" w:rsidR="007A24A3" w:rsidRDefault="007A24A3" w:rsidP="00B44413">
            <w:r>
              <w:t>Check solved</w:t>
            </w:r>
          </w:p>
        </w:tc>
        <w:tc>
          <w:tcPr>
            <w:tcW w:w="1746" w:type="dxa"/>
            <w:tcPrChange w:id="1140" w:author="Samuel Flegg" w:date="2025-01-28T11:13:00Z" w16du:dateUtc="2025-01-28T11:13:00Z">
              <w:tcPr>
                <w:tcW w:w="1746" w:type="dxa"/>
                <w:gridSpan w:val="2"/>
              </w:tcPr>
            </w:tcPrChange>
          </w:tcPr>
          <w:p w14:paraId="690F1E40" w14:textId="77777777" w:rsidR="007A24A3" w:rsidRDefault="007A24A3" w:rsidP="00B44413">
            <w:r>
              <w:t>There should be a function to check if a cube state is solved or not.</w:t>
            </w:r>
          </w:p>
        </w:tc>
        <w:tc>
          <w:tcPr>
            <w:tcW w:w="1746" w:type="dxa"/>
            <w:tcPrChange w:id="1141" w:author="Samuel Flegg" w:date="2025-01-28T11:13:00Z" w16du:dateUtc="2025-01-28T11:13:00Z">
              <w:tcPr>
                <w:tcW w:w="1746" w:type="dxa"/>
                <w:gridSpan w:val="2"/>
              </w:tcPr>
            </w:tcPrChange>
          </w:tcPr>
          <w:p w14:paraId="04086BD9" w14:textId="77777777" w:rsidR="007A24A3" w:rsidRDefault="007A24A3" w:rsidP="00B44413">
            <w:r>
              <w:t xml:space="preserve">Test the function using multiple different cube states, some of which are manually or automatically scrambled. </w:t>
            </w:r>
          </w:p>
        </w:tc>
        <w:tc>
          <w:tcPr>
            <w:tcW w:w="1553" w:type="dxa"/>
            <w:tcPrChange w:id="1142" w:author="Samuel Flegg" w:date="2025-01-28T11:13:00Z" w16du:dateUtc="2025-01-28T11:13:00Z">
              <w:tcPr>
                <w:tcW w:w="1553" w:type="dxa"/>
              </w:tcPr>
            </w:tcPrChange>
          </w:tcPr>
          <w:p w14:paraId="521E1B34" w14:textId="77777777" w:rsidR="007A24A3" w:rsidRDefault="007A24A3" w:rsidP="00B44413">
            <w:r>
              <w:t>The outputs should match the given cube state.</w:t>
            </w:r>
          </w:p>
        </w:tc>
        <w:tc>
          <w:tcPr>
            <w:tcW w:w="1347" w:type="dxa"/>
            <w:tcPrChange w:id="1143" w:author="Samuel Flegg" w:date="2025-01-28T11:13:00Z" w16du:dateUtc="2025-01-28T11:13:00Z">
              <w:tcPr>
                <w:tcW w:w="1347" w:type="dxa"/>
                <w:gridSpan w:val="2"/>
              </w:tcPr>
            </w:tcPrChange>
          </w:tcPr>
          <w:p w14:paraId="68067CA5" w14:textId="5995605D" w:rsidR="007A24A3" w:rsidRDefault="007A24A3" w:rsidP="00B44413">
            <w:r>
              <w:t>Pass</w:t>
            </w:r>
          </w:p>
        </w:tc>
      </w:tr>
      <w:tr w:rsidR="007A24A3" w14:paraId="7FF1270B" w14:textId="77777777" w:rsidTr="00194A28">
        <w:trPr>
          <w:cantSplit/>
          <w:trPrChange w:id="1144" w:author="Samuel Flegg" w:date="2025-01-28T11:13:00Z" w16du:dateUtc="2025-01-28T11:13:00Z">
            <w:trPr>
              <w:cantSplit/>
            </w:trPr>
          </w:trPrChange>
        </w:trPr>
        <w:tc>
          <w:tcPr>
            <w:tcW w:w="1171" w:type="dxa"/>
            <w:tcPrChange w:id="1145" w:author="Samuel Flegg" w:date="2025-01-28T11:13:00Z" w16du:dateUtc="2025-01-28T11:13:00Z">
              <w:tcPr>
                <w:tcW w:w="1171" w:type="dxa"/>
                <w:gridSpan w:val="2"/>
              </w:tcPr>
            </w:tcPrChange>
          </w:tcPr>
          <w:p w14:paraId="0896B2B1" w14:textId="39E77B34" w:rsidR="007A24A3" w:rsidRDefault="007A24A3" w:rsidP="00B44413">
            <w:r>
              <w:t>1</w:t>
            </w:r>
            <w:r w:rsidR="008F53E5">
              <w:t>8</w:t>
            </w:r>
          </w:p>
        </w:tc>
        <w:tc>
          <w:tcPr>
            <w:tcW w:w="1453" w:type="dxa"/>
            <w:tcPrChange w:id="1146" w:author="Samuel Flegg" w:date="2025-01-28T11:13:00Z" w16du:dateUtc="2025-01-28T11:13:00Z">
              <w:tcPr>
                <w:tcW w:w="1453" w:type="dxa"/>
                <w:gridSpan w:val="2"/>
              </w:tcPr>
            </w:tcPrChange>
          </w:tcPr>
          <w:p w14:paraId="1851DE62" w14:textId="77777777" w:rsidR="007A24A3" w:rsidRDefault="007A24A3" w:rsidP="00B44413">
            <w:r>
              <w:t>Hints</w:t>
            </w:r>
          </w:p>
        </w:tc>
        <w:tc>
          <w:tcPr>
            <w:tcW w:w="1746" w:type="dxa"/>
            <w:tcPrChange w:id="1147" w:author="Samuel Flegg" w:date="2025-01-28T11:13:00Z" w16du:dateUtc="2025-01-28T11:13:00Z">
              <w:tcPr>
                <w:tcW w:w="1746" w:type="dxa"/>
                <w:gridSpan w:val="2"/>
              </w:tcPr>
            </w:tcPrChange>
          </w:tcPr>
          <w:p w14:paraId="17CD2447" w14:textId="77777777" w:rsidR="007A24A3" w:rsidRDefault="007A24A3" w:rsidP="00B44413">
            <w:r>
              <w:t>The hint function should complete one move towards the solve. It must only be one move and it must help solve the cube.</w:t>
            </w:r>
          </w:p>
        </w:tc>
        <w:tc>
          <w:tcPr>
            <w:tcW w:w="1746" w:type="dxa"/>
            <w:tcPrChange w:id="1148" w:author="Samuel Flegg" w:date="2025-01-28T11:13:00Z" w16du:dateUtc="2025-01-28T11:13:00Z">
              <w:tcPr>
                <w:tcW w:w="1746" w:type="dxa"/>
                <w:gridSpan w:val="2"/>
              </w:tcPr>
            </w:tcPrChange>
          </w:tcPr>
          <w:p w14:paraId="33F586FE" w14:textId="77777777" w:rsidR="007A24A3" w:rsidRDefault="007A24A3" w:rsidP="00B44413">
            <w:r>
              <w:t>Scramble the cube then run the runt the hint function. Note the move that it makes. Undo that move and then run the solver (test 15 must have passed).</w:t>
            </w:r>
          </w:p>
        </w:tc>
        <w:tc>
          <w:tcPr>
            <w:tcW w:w="1553" w:type="dxa"/>
            <w:tcPrChange w:id="1149" w:author="Samuel Flegg" w:date="2025-01-28T11:13:00Z" w16du:dateUtc="2025-01-28T11:13:00Z">
              <w:tcPr>
                <w:tcW w:w="1553" w:type="dxa"/>
              </w:tcPr>
            </w:tcPrChange>
          </w:tcPr>
          <w:p w14:paraId="6D4897E3" w14:textId="77777777" w:rsidR="007A24A3" w:rsidRDefault="007A24A3" w:rsidP="00B44413">
            <w:r>
              <w:t>Only one move should be completed by the hint function. The move should match the one done by the solver.</w:t>
            </w:r>
          </w:p>
        </w:tc>
        <w:tc>
          <w:tcPr>
            <w:tcW w:w="1347" w:type="dxa"/>
            <w:tcPrChange w:id="1150" w:author="Samuel Flegg" w:date="2025-01-28T11:13:00Z" w16du:dateUtc="2025-01-28T11:13:00Z">
              <w:tcPr>
                <w:tcW w:w="1347" w:type="dxa"/>
                <w:gridSpan w:val="2"/>
              </w:tcPr>
            </w:tcPrChange>
          </w:tcPr>
          <w:p w14:paraId="14F7C299" w14:textId="3FD327D8" w:rsidR="007A24A3" w:rsidRDefault="007A24A3" w:rsidP="00B44413">
            <w:r>
              <w:t>Pass</w:t>
            </w:r>
          </w:p>
        </w:tc>
      </w:tr>
      <w:tr w:rsidR="007A24A3" w14:paraId="1A4D98EA" w14:textId="77777777" w:rsidTr="00194A28">
        <w:trPr>
          <w:cantSplit/>
          <w:trPrChange w:id="1151" w:author="Samuel Flegg" w:date="2025-01-28T11:13:00Z" w16du:dateUtc="2025-01-28T11:13:00Z">
            <w:trPr>
              <w:cantSplit/>
            </w:trPr>
          </w:trPrChange>
        </w:trPr>
        <w:tc>
          <w:tcPr>
            <w:tcW w:w="1171" w:type="dxa"/>
            <w:tcPrChange w:id="1152" w:author="Samuel Flegg" w:date="2025-01-28T11:13:00Z" w16du:dateUtc="2025-01-28T11:13:00Z">
              <w:tcPr>
                <w:tcW w:w="1171" w:type="dxa"/>
                <w:gridSpan w:val="2"/>
              </w:tcPr>
            </w:tcPrChange>
          </w:tcPr>
          <w:p w14:paraId="6173CB6D" w14:textId="403CA379" w:rsidR="007A24A3" w:rsidRDefault="007A24A3" w:rsidP="00B44413">
            <w:r>
              <w:t>1</w:t>
            </w:r>
            <w:r w:rsidR="008F53E5">
              <w:t>9</w:t>
            </w:r>
          </w:p>
        </w:tc>
        <w:tc>
          <w:tcPr>
            <w:tcW w:w="1453" w:type="dxa"/>
            <w:tcPrChange w:id="1153" w:author="Samuel Flegg" w:date="2025-01-28T11:13:00Z" w16du:dateUtc="2025-01-28T11:13:00Z">
              <w:tcPr>
                <w:tcW w:w="1453" w:type="dxa"/>
                <w:gridSpan w:val="2"/>
              </w:tcPr>
            </w:tcPrChange>
          </w:tcPr>
          <w:p w14:paraId="32500D4F" w14:textId="77777777" w:rsidR="007A24A3" w:rsidRDefault="007A24A3" w:rsidP="00B44413">
            <w:r>
              <w:t>Timer – time elapsed</w:t>
            </w:r>
          </w:p>
        </w:tc>
        <w:tc>
          <w:tcPr>
            <w:tcW w:w="1746" w:type="dxa"/>
            <w:tcPrChange w:id="1154" w:author="Samuel Flegg" w:date="2025-01-28T11:13:00Z" w16du:dateUtc="2025-01-28T11:13:00Z">
              <w:tcPr>
                <w:tcW w:w="1746" w:type="dxa"/>
                <w:gridSpan w:val="2"/>
              </w:tcPr>
            </w:tcPrChange>
          </w:tcPr>
          <w:p w14:paraId="441B5B14" w14:textId="77777777" w:rsidR="007A24A3" w:rsidRDefault="007A24A3" w:rsidP="00B44413">
            <w:r>
              <w:t>The timer should correctly record the amount of timer that has passed since it started</w:t>
            </w:r>
          </w:p>
        </w:tc>
        <w:tc>
          <w:tcPr>
            <w:tcW w:w="1746" w:type="dxa"/>
            <w:tcPrChange w:id="1155" w:author="Samuel Flegg" w:date="2025-01-28T11:13:00Z" w16du:dateUtc="2025-01-28T11:13:00Z">
              <w:tcPr>
                <w:tcW w:w="1746" w:type="dxa"/>
                <w:gridSpan w:val="2"/>
              </w:tcPr>
            </w:tcPrChange>
          </w:tcPr>
          <w:p w14:paraId="6881DDC3" w14:textId="77777777" w:rsidR="007A24A3" w:rsidRDefault="007A24A3" w:rsidP="00B44413">
            <w:r>
              <w:t>Start the timer. Wait for 10 seconds (counted via a trusted, real, timer). Print the time elapsed.</w:t>
            </w:r>
          </w:p>
          <w:p w14:paraId="59257754" w14:textId="77777777" w:rsidR="007A24A3" w:rsidRDefault="007A24A3" w:rsidP="00B44413"/>
          <w:p w14:paraId="0D5FA42A" w14:textId="77777777" w:rsidR="007A24A3" w:rsidRDefault="007A24A3" w:rsidP="00B44413">
            <w:r>
              <w:t>Repeat a few times with various amounts of time waited.</w:t>
            </w:r>
          </w:p>
        </w:tc>
        <w:tc>
          <w:tcPr>
            <w:tcW w:w="1553" w:type="dxa"/>
            <w:tcPrChange w:id="1156" w:author="Samuel Flegg" w:date="2025-01-28T11:13:00Z" w16du:dateUtc="2025-01-28T11:13:00Z">
              <w:tcPr>
                <w:tcW w:w="1553" w:type="dxa"/>
              </w:tcPr>
            </w:tcPrChange>
          </w:tcPr>
          <w:p w14:paraId="2929A026" w14:textId="77777777" w:rsidR="007A24A3" w:rsidRDefault="007A24A3" w:rsidP="00B44413">
            <w:r>
              <w:t>The trusted timer and the timer being tested should have a matching (or very similar, to account for human error) times.</w:t>
            </w:r>
          </w:p>
        </w:tc>
        <w:tc>
          <w:tcPr>
            <w:tcW w:w="1347" w:type="dxa"/>
            <w:tcPrChange w:id="1157" w:author="Samuel Flegg" w:date="2025-01-28T11:13:00Z" w16du:dateUtc="2025-01-28T11:13:00Z">
              <w:tcPr>
                <w:tcW w:w="1347" w:type="dxa"/>
                <w:gridSpan w:val="2"/>
              </w:tcPr>
            </w:tcPrChange>
          </w:tcPr>
          <w:p w14:paraId="3CF190D2" w14:textId="7505070D" w:rsidR="007A24A3" w:rsidRDefault="007A24A3" w:rsidP="00B44413">
            <w:r>
              <w:t>Pass</w:t>
            </w:r>
          </w:p>
        </w:tc>
      </w:tr>
      <w:tr w:rsidR="007A24A3" w14:paraId="15401B39" w14:textId="77777777" w:rsidTr="00194A28">
        <w:trPr>
          <w:cantSplit/>
          <w:trPrChange w:id="1158" w:author="Samuel Flegg" w:date="2025-01-28T11:13:00Z" w16du:dateUtc="2025-01-28T11:13:00Z">
            <w:trPr>
              <w:cantSplit/>
            </w:trPr>
          </w:trPrChange>
        </w:trPr>
        <w:tc>
          <w:tcPr>
            <w:tcW w:w="1171" w:type="dxa"/>
            <w:tcPrChange w:id="1159" w:author="Samuel Flegg" w:date="2025-01-28T11:13:00Z" w16du:dateUtc="2025-01-28T11:13:00Z">
              <w:tcPr>
                <w:tcW w:w="1171" w:type="dxa"/>
                <w:gridSpan w:val="2"/>
              </w:tcPr>
            </w:tcPrChange>
          </w:tcPr>
          <w:p w14:paraId="2DF00D92" w14:textId="22D8ADEB" w:rsidR="007A24A3" w:rsidRDefault="008F53E5" w:rsidP="00B44413">
            <w:r>
              <w:lastRenderedPageBreak/>
              <w:t>20</w:t>
            </w:r>
          </w:p>
        </w:tc>
        <w:tc>
          <w:tcPr>
            <w:tcW w:w="1453" w:type="dxa"/>
            <w:tcPrChange w:id="1160" w:author="Samuel Flegg" w:date="2025-01-28T11:13:00Z" w16du:dateUtc="2025-01-28T11:13:00Z">
              <w:tcPr>
                <w:tcW w:w="1453" w:type="dxa"/>
                <w:gridSpan w:val="2"/>
              </w:tcPr>
            </w:tcPrChange>
          </w:tcPr>
          <w:p w14:paraId="6D45553B" w14:textId="77777777" w:rsidR="007A24A3" w:rsidRDefault="007A24A3" w:rsidP="00B44413">
            <w:r>
              <w:t>Timer – auto start</w:t>
            </w:r>
          </w:p>
        </w:tc>
        <w:tc>
          <w:tcPr>
            <w:tcW w:w="1746" w:type="dxa"/>
            <w:tcPrChange w:id="1161" w:author="Samuel Flegg" w:date="2025-01-28T11:13:00Z" w16du:dateUtc="2025-01-28T11:13:00Z">
              <w:tcPr>
                <w:tcW w:w="1746" w:type="dxa"/>
                <w:gridSpan w:val="2"/>
              </w:tcPr>
            </w:tcPrChange>
          </w:tcPr>
          <w:p w14:paraId="17E3A54F" w14:textId="77777777" w:rsidR="007A24A3" w:rsidRDefault="007A24A3" w:rsidP="00B44413">
            <w:r>
              <w:t>The timer should automatically start upon scramble.</w:t>
            </w:r>
          </w:p>
        </w:tc>
        <w:tc>
          <w:tcPr>
            <w:tcW w:w="1746" w:type="dxa"/>
            <w:vMerge w:val="restart"/>
            <w:tcPrChange w:id="1162" w:author="Samuel Flegg" w:date="2025-01-28T11:13:00Z" w16du:dateUtc="2025-01-28T11:13:00Z">
              <w:tcPr>
                <w:tcW w:w="1746" w:type="dxa"/>
                <w:gridSpan w:val="2"/>
                <w:vMerge w:val="restart"/>
              </w:tcPr>
            </w:tcPrChange>
          </w:tcPr>
          <w:p w14:paraId="13497855" w14:textId="77777777" w:rsidR="007A24A3" w:rsidRDefault="007A24A3" w:rsidP="00B44413">
            <w:r>
              <w:t>Scramble the cube. Solve the cube. Scramble the cube, use hint function. Scramble the cube. Use the solve function. Scramble the cube.</w:t>
            </w:r>
          </w:p>
          <w:p w14:paraId="049A03F0" w14:textId="77777777" w:rsidR="007A24A3" w:rsidRDefault="007A24A3" w:rsidP="00B44413"/>
          <w:p w14:paraId="2395C45D" w14:textId="77777777" w:rsidR="007A24A3" w:rsidRDefault="007A24A3" w:rsidP="00B44413">
            <w:r>
              <w:t>Monitor the time elapsed during this.</w:t>
            </w:r>
          </w:p>
        </w:tc>
        <w:tc>
          <w:tcPr>
            <w:tcW w:w="1553" w:type="dxa"/>
            <w:tcPrChange w:id="1163" w:author="Samuel Flegg" w:date="2025-01-28T11:13:00Z" w16du:dateUtc="2025-01-28T11:13:00Z">
              <w:tcPr>
                <w:tcW w:w="1553" w:type="dxa"/>
              </w:tcPr>
            </w:tcPrChange>
          </w:tcPr>
          <w:p w14:paraId="439AE3C6" w14:textId="77777777" w:rsidR="007A24A3" w:rsidRDefault="007A24A3" w:rsidP="00B44413">
            <w:r>
              <w:t>Each time the cube is scrambled the timer should start,</w:t>
            </w:r>
          </w:p>
        </w:tc>
        <w:tc>
          <w:tcPr>
            <w:tcW w:w="1347" w:type="dxa"/>
            <w:tcPrChange w:id="1164" w:author="Samuel Flegg" w:date="2025-01-28T11:13:00Z" w16du:dateUtc="2025-01-28T11:13:00Z">
              <w:tcPr>
                <w:tcW w:w="1347" w:type="dxa"/>
                <w:gridSpan w:val="2"/>
              </w:tcPr>
            </w:tcPrChange>
          </w:tcPr>
          <w:p w14:paraId="2821016B" w14:textId="7E86C0CF" w:rsidR="007A24A3" w:rsidRDefault="007A24A3" w:rsidP="00B44413">
            <w:r>
              <w:t>Pass</w:t>
            </w:r>
          </w:p>
        </w:tc>
      </w:tr>
      <w:tr w:rsidR="007A24A3" w14:paraId="220C9BCA" w14:textId="77777777" w:rsidTr="00194A28">
        <w:trPr>
          <w:cantSplit/>
          <w:trPrChange w:id="1165" w:author="Samuel Flegg" w:date="2025-01-28T11:13:00Z" w16du:dateUtc="2025-01-28T11:13:00Z">
            <w:trPr>
              <w:cantSplit/>
            </w:trPr>
          </w:trPrChange>
        </w:trPr>
        <w:tc>
          <w:tcPr>
            <w:tcW w:w="1171" w:type="dxa"/>
            <w:tcPrChange w:id="1166" w:author="Samuel Flegg" w:date="2025-01-28T11:13:00Z" w16du:dateUtc="2025-01-28T11:13:00Z">
              <w:tcPr>
                <w:tcW w:w="1171" w:type="dxa"/>
                <w:gridSpan w:val="2"/>
              </w:tcPr>
            </w:tcPrChange>
          </w:tcPr>
          <w:p w14:paraId="576119C5" w14:textId="454700B3" w:rsidR="007A24A3" w:rsidRDefault="008F53E5" w:rsidP="00B44413">
            <w:r>
              <w:t>21</w:t>
            </w:r>
          </w:p>
        </w:tc>
        <w:tc>
          <w:tcPr>
            <w:tcW w:w="1453" w:type="dxa"/>
            <w:tcPrChange w:id="1167" w:author="Samuel Flegg" w:date="2025-01-28T11:13:00Z" w16du:dateUtc="2025-01-28T11:13:00Z">
              <w:tcPr>
                <w:tcW w:w="1453" w:type="dxa"/>
                <w:gridSpan w:val="2"/>
              </w:tcPr>
            </w:tcPrChange>
          </w:tcPr>
          <w:p w14:paraId="43268005" w14:textId="77777777" w:rsidR="007A24A3" w:rsidRDefault="007A24A3" w:rsidP="00B44413">
            <w:r>
              <w:t>Timer – auto stop</w:t>
            </w:r>
          </w:p>
        </w:tc>
        <w:tc>
          <w:tcPr>
            <w:tcW w:w="1746" w:type="dxa"/>
            <w:tcPrChange w:id="1168" w:author="Samuel Flegg" w:date="2025-01-28T11:13:00Z" w16du:dateUtc="2025-01-28T11:13:00Z">
              <w:tcPr>
                <w:tcW w:w="1746" w:type="dxa"/>
                <w:gridSpan w:val="2"/>
              </w:tcPr>
            </w:tcPrChange>
          </w:tcPr>
          <w:p w14:paraId="370A1769" w14:textId="77777777" w:rsidR="007A24A3" w:rsidRDefault="007A24A3" w:rsidP="00B44413">
            <w:r>
              <w:t>The timer should automatically stop upon being solved.</w:t>
            </w:r>
          </w:p>
        </w:tc>
        <w:tc>
          <w:tcPr>
            <w:tcW w:w="1746" w:type="dxa"/>
            <w:vMerge/>
            <w:tcPrChange w:id="1169" w:author="Samuel Flegg" w:date="2025-01-28T11:13:00Z" w16du:dateUtc="2025-01-28T11:13:00Z">
              <w:tcPr>
                <w:tcW w:w="1746" w:type="dxa"/>
                <w:gridSpan w:val="2"/>
                <w:vMerge/>
              </w:tcPr>
            </w:tcPrChange>
          </w:tcPr>
          <w:p w14:paraId="1930D796" w14:textId="77777777" w:rsidR="007A24A3" w:rsidRDefault="007A24A3" w:rsidP="00B44413"/>
        </w:tc>
        <w:tc>
          <w:tcPr>
            <w:tcW w:w="1553" w:type="dxa"/>
            <w:tcPrChange w:id="1170" w:author="Samuel Flegg" w:date="2025-01-28T11:13:00Z" w16du:dateUtc="2025-01-28T11:13:00Z">
              <w:tcPr>
                <w:tcW w:w="1553" w:type="dxa"/>
              </w:tcPr>
            </w:tcPrChange>
          </w:tcPr>
          <w:p w14:paraId="01CB5110" w14:textId="77777777" w:rsidR="007A24A3" w:rsidRDefault="007A24A3" w:rsidP="00B44413">
            <w:r>
              <w:t>Upon being solved and when the solver is used, the timer should stop. The timer should not stop if these do not occur.</w:t>
            </w:r>
          </w:p>
        </w:tc>
        <w:tc>
          <w:tcPr>
            <w:tcW w:w="1347" w:type="dxa"/>
            <w:tcPrChange w:id="1171" w:author="Samuel Flegg" w:date="2025-01-28T11:13:00Z" w16du:dateUtc="2025-01-28T11:13:00Z">
              <w:tcPr>
                <w:tcW w:w="1347" w:type="dxa"/>
                <w:gridSpan w:val="2"/>
              </w:tcPr>
            </w:tcPrChange>
          </w:tcPr>
          <w:p w14:paraId="6FF195CC" w14:textId="7BA3240E" w:rsidR="007A24A3" w:rsidRDefault="007A24A3" w:rsidP="00B44413">
            <w:r>
              <w:t>Fail</w:t>
            </w:r>
          </w:p>
        </w:tc>
      </w:tr>
      <w:tr w:rsidR="007A24A3" w:rsidDel="00194A28" w14:paraId="10FBC868" w14:textId="46753051" w:rsidTr="00194A28">
        <w:trPr>
          <w:cantSplit/>
          <w:del w:id="1172" w:author="Samuel Flegg" w:date="2025-01-28T11:15:00Z"/>
          <w:trPrChange w:id="1173" w:author="Samuel Flegg" w:date="2025-01-28T11:13:00Z" w16du:dateUtc="2025-01-28T11:13:00Z">
            <w:trPr>
              <w:cantSplit/>
            </w:trPr>
          </w:trPrChange>
        </w:trPr>
        <w:tc>
          <w:tcPr>
            <w:tcW w:w="1171" w:type="dxa"/>
            <w:tcPrChange w:id="1174" w:author="Samuel Flegg" w:date="2025-01-28T11:13:00Z" w16du:dateUtc="2025-01-28T11:13:00Z">
              <w:tcPr>
                <w:tcW w:w="1171" w:type="dxa"/>
                <w:gridSpan w:val="2"/>
              </w:tcPr>
            </w:tcPrChange>
          </w:tcPr>
          <w:p w14:paraId="58C15558" w14:textId="441B965B" w:rsidR="007A24A3" w:rsidDel="00194A28" w:rsidRDefault="007A24A3" w:rsidP="00B44413">
            <w:pPr>
              <w:rPr>
                <w:del w:id="1175" w:author="Samuel Flegg" w:date="2025-01-28T11:15:00Z" w16du:dateUtc="2025-01-28T11:15:00Z"/>
              </w:rPr>
            </w:pPr>
            <w:del w:id="1176" w:author="Samuel Flegg" w:date="2025-01-28T11:15:00Z" w16du:dateUtc="2025-01-28T11:15:00Z">
              <w:r w:rsidDel="00194A28">
                <w:delText>2</w:delText>
              </w:r>
              <w:r w:rsidR="008F53E5" w:rsidDel="00194A28">
                <w:delText>2</w:delText>
              </w:r>
            </w:del>
          </w:p>
        </w:tc>
        <w:tc>
          <w:tcPr>
            <w:tcW w:w="1453" w:type="dxa"/>
            <w:tcPrChange w:id="1177" w:author="Samuel Flegg" w:date="2025-01-28T11:13:00Z" w16du:dateUtc="2025-01-28T11:13:00Z">
              <w:tcPr>
                <w:tcW w:w="1453" w:type="dxa"/>
                <w:gridSpan w:val="2"/>
              </w:tcPr>
            </w:tcPrChange>
          </w:tcPr>
          <w:p w14:paraId="0BF3FD52" w14:textId="21A8F1BB" w:rsidR="007A24A3" w:rsidDel="00194A28" w:rsidRDefault="007A24A3" w:rsidP="00B44413">
            <w:pPr>
              <w:rPr>
                <w:del w:id="1178" w:author="Samuel Flegg" w:date="2025-01-28T11:15:00Z" w16du:dateUtc="2025-01-28T11:15:00Z"/>
              </w:rPr>
            </w:pPr>
            <w:del w:id="1179" w:author="Samuel Flegg" w:date="2025-01-28T11:15:00Z" w16du:dateUtc="2025-01-28T11:15:00Z">
              <w:r w:rsidDel="00194A28">
                <w:delText>Leaderboard – Eligibility check</w:delText>
              </w:r>
            </w:del>
          </w:p>
        </w:tc>
        <w:tc>
          <w:tcPr>
            <w:tcW w:w="1746" w:type="dxa"/>
            <w:tcPrChange w:id="1180" w:author="Samuel Flegg" w:date="2025-01-28T11:13:00Z" w16du:dateUtc="2025-01-28T11:13:00Z">
              <w:tcPr>
                <w:tcW w:w="1746" w:type="dxa"/>
                <w:gridSpan w:val="2"/>
              </w:tcPr>
            </w:tcPrChange>
          </w:tcPr>
          <w:p w14:paraId="2A49D8EE" w14:textId="7BFEAA49" w:rsidR="007A24A3" w:rsidDel="00194A28" w:rsidRDefault="007A24A3" w:rsidP="00B44413">
            <w:pPr>
              <w:rPr>
                <w:del w:id="1181" w:author="Samuel Flegg" w:date="2025-01-28T11:15:00Z" w16du:dateUtc="2025-01-28T11:15:00Z"/>
              </w:rPr>
            </w:pPr>
            <w:del w:id="1182" w:author="Samuel Flegg" w:date="2025-01-28T11:15:00Z" w16du:dateUtc="2025-01-28T11:15:00Z">
              <w:r w:rsidDel="00194A28">
                <w:delText xml:space="preserve">Each entry should be checked to see if they are faster than the slowest time on the </w:delText>
              </w:r>
              <w:r w:rsidR="00174E5C" w:rsidDel="00194A28">
                <w:delText>leaderboard</w:delText>
              </w:r>
              <w:r w:rsidDel="00194A28">
                <w:delText>, to see if they have made it onto the leaderboard.</w:delText>
              </w:r>
            </w:del>
          </w:p>
        </w:tc>
        <w:tc>
          <w:tcPr>
            <w:tcW w:w="1746" w:type="dxa"/>
            <w:tcPrChange w:id="1183" w:author="Samuel Flegg" w:date="2025-01-28T11:13:00Z" w16du:dateUtc="2025-01-28T11:13:00Z">
              <w:tcPr>
                <w:tcW w:w="1746" w:type="dxa"/>
                <w:gridSpan w:val="2"/>
              </w:tcPr>
            </w:tcPrChange>
          </w:tcPr>
          <w:p w14:paraId="6E13E764" w14:textId="0B94EEA5" w:rsidR="007A24A3" w:rsidDel="00194A28" w:rsidRDefault="007A24A3" w:rsidP="00B44413">
            <w:pPr>
              <w:rPr>
                <w:del w:id="1184" w:author="Samuel Flegg" w:date="2025-01-28T11:15:00Z" w16du:dateUtc="2025-01-28T11:15:00Z"/>
              </w:rPr>
            </w:pPr>
            <w:del w:id="1185" w:author="Samuel Flegg" w:date="2025-01-28T11:15:00Z" w16du:dateUtc="2025-01-28T11:15:00Z">
              <w:r w:rsidDel="00194A28">
                <w:delText xml:space="preserve">Submit a completion with a slower </w:delText>
              </w:r>
              <w:r w:rsidR="00174E5C" w:rsidDel="00194A28">
                <w:delText>completion</w:delText>
              </w:r>
              <w:r w:rsidDel="00194A28">
                <w:delText xml:space="preserve"> time </w:delText>
              </w:r>
              <w:r w:rsidR="00174E5C" w:rsidDel="00194A28">
                <w:delText>than</w:delText>
              </w:r>
              <w:r w:rsidDel="00194A28">
                <w:delText xml:space="preserve"> the slowest. Submit a </w:delText>
              </w:r>
              <w:r w:rsidR="00174E5C" w:rsidDel="00194A28">
                <w:delText>completion</w:delText>
              </w:r>
              <w:r w:rsidDel="00194A28">
                <w:delText xml:space="preserve"> with a faster time than the slowest. Submit a completion time identical to the slowest.</w:delText>
              </w:r>
            </w:del>
          </w:p>
        </w:tc>
        <w:tc>
          <w:tcPr>
            <w:tcW w:w="1553" w:type="dxa"/>
            <w:tcPrChange w:id="1186" w:author="Samuel Flegg" w:date="2025-01-28T11:13:00Z" w16du:dateUtc="2025-01-28T11:13:00Z">
              <w:tcPr>
                <w:tcW w:w="1553" w:type="dxa"/>
              </w:tcPr>
            </w:tcPrChange>
          </w:tcPr>
          <w:p w14:paraId="0CA0EBBB" w14:textId="4EB54542" w:rsidR="007A24A3" w:rsidDel="00194A28" w:rsidRDefault="007A24A3" w:rsidP="00B44413">
            <w:pPr>
              <w:rPr>
                <w:del w:id="1187" w:author="Samuel Flegg" w:date="2025-01-28T11:15:00Z" w16du:dateUtc="2025-01-28T11:15:00Z"/>
              </w:rPr>
            </w:pPr>
            <w:del w:id="1188" w:author="Samuel Flegg" w:date="2025-01-28T11:15:00Z" w16du:dateUtc="2025-01-28T11:15:00Z">
              <w:r w:rsidDel="00194A28">
                <w:delText xml:space="preserve">Only the completion with the faster time should be </w:delText>
              </w:r>
              <w:r w:rsidR="00174E5C" w:rsidDel="00194A28">
                <w:delText>considered</w:delText>
              </w:r>
              <w:r w:rsidDel="00194A28">
                <w:delText xml:space="preserve"> for updating </w:delText>
              </w:r>
              <w:r w:rsidR="00174E5C" w:rsidDel="00194A28">
                <w:delText>the</w:delText>
              </w:r>
              <w:r w:rsidDel="00194A28">
                <w:delText xml:space="preserve"> </w:delText>
              </w:r>
              <w:r w:rsidR="00174E5C" w:rsidDel="00194A28">
                <w:delText>leaderboard</w:delText>
              </w:r>
              <w:r w:rsidDel="00194A28">
                <w:delText>.</w:delText>
              </w:r>
            </w:del>
          </w:p>
        </w:tc>
        <w:tc>
          <w:tcPr>
            <w:tcW w:w="1347" w:type="dxa"/>
            <w:tcPrChange w:id="1189" w:author="Samuel Flegg" w:date="2025-01-28T11:13:00Z" w16du:dateUtc="2025-01-28T11:13:00Z">
              <w:tcPr>
                <w:tcW w:w="1347" w:type="dxa"/>
                <w:gridSpan w:val="2"/>
              </w:tcPr>
            </w:tcPrChange>
          </w:tcPr>
          <w:p w14:paraId="148016EA" w14:textId="6E8A308B" w:rsidR="007A24A3" w:rsidDel="00194A28" w:rsidRDefault="007A24A3" w:rsidP="00B44413">
            <w:pPr>
              <w:rPr>
                <w:del w:id="1190" w:author="Samuel Flegg" w:date="2025-01-28T11:15:00Z" w16du:dateUtc="2025-01-28T11:15:00Z"/>
              </w:rPr>
            </w:pPr>
            <w:del w:id="1191" w:author="Samuel Flegg" w:date="2025-01-28T11:15:00Z" w16du:dateUtc="2025-01-28T11:15:00Z">
              <w:r w:rsidDel="00194A28">
                <w:delText>Fail</w:delText>
              </w:r>
            </w:del>
          </w:p>
        </w:tc>
      </w:tr>
      <w:tr w:rsidR="007A24A3" w:rsidDel="00194A28" w14:paraId="384D9703" w14:textId="778E46B5" w:rsidTr="00194A28">
        <w:trPr>
          <w:cantSplit/>
          <w:del w:id="1192" w:author="Samuel Flegg" w:date="2025-01-28T11:15:00Z"/>
          <w:trPrChange w:id="1193" w:author="Samuel Flegg" w:date="2025-01-28T11:13:00Z" w16du:dateUtc="2025-01-28T11:13:00Z">
            <w:trPr>
              <w:cantSplit/>
            </w:trPr>
          </w:trPrChange>
        </w:trPr>
        <w:tc>
          <w:tcPr>
            <w:tcW w:w="1171" w:type="dxa"/>
            <w:tcPrChange w:id="1194" w:author="Samuel Flegg" w:date="2025-01-28T11:13:00Z" w16du:dateUtc="2025-01-28T11:13:00Z">
              <w:tcPr>
                <w:tcW w:w="1171" w:type="dxa"/>
                <w:gridSpan w:val="2"/>
              </w:tcPr>
            </w:tcPrChange>
          </w:tcPr>
          <w:p w14:paraId="2643F681" w14:textId="44DD9DD6" w:rsidR="007A24A3" w:rsidDel="00194A28" w:rsidRDefault="007A24A3" w:rsidP="00B44413">
            <w:pPr>
              <w:rPr>
                <w:del w:id="1195" w:author="Samuel Flegg" w:date="2025-01-28T11:15:00Z" w16du:dateUtc="2025-01-28T11:15:00Z"/>
              </w:rPr>
            </w:pPr>
            <w:del w:id="1196" w:author="Samuel Flegg" w:date="2025-01-28T11:15:00Z" w16du:dateUtc="2025-01-28T11:15:00Z">
              <w:r w:rsidDel="00194A28">
                <w:delText>2</w:delText>
              </w:r>
              <w:r w:rsidR="008F53E5" w:rsidDel="00194A28">
                <w:delText>3</w:delText>
              </w:r>
            </w:del>
          </w:p>
        </w:tc>
        <w:tc>
          <w:tcPr>
            <w:tcW w:w="1453" w:type="dxa"/>
            <w:tcPrChange w:id="1197" w:author="Samuel Flegg" w:date="2025-01-28T11:13:00Z" w16du:dateUtc="2025-01-28T11:13:00Z">
              <w:tcPr>
                <w:tcW w:w="1453" w:type="dxa"/>
                <w:gridSpan w:val="2"/>
              </w:tcPr>
            </w:tcPrChange>
          </w:tcPr>
          <w:p w14:paraId="18547999" w14:textId="7503C389" w:rsidR="007A24A3" w:rsidDel="00194A28" w:rsidRDefault="007A24A3" w:rsidP="00B44413">
            <w:pPr>
              <w:rPr>
                <w:del w:id="1198" w:author="Samuel Flegg" w:date="2025-01-28T11:15:00Z" w16du:dateUtc="2025-01-28T11:15:00Z"/>
              </w:rPr>
            </w:pPr>
            <w:del w:id="1199" w:author="Samuel Flegg" w:date="2025-01-28T11:15:00Z" w16du:dateUtc="2025-01-28T11:15:00Z">
              <w:r w:rsidDel="00194A28">
                <w:delText>Leaderboard – add entry</w:delText>
              </w:r>
            </w:del>
          </w:p>
        </w:tc>
        <w:tc>
          <w:tcPr>
            <w:tcW w:w="1746" w:type="dxa"/>
            <w:tcPrChange w:id="1200" w:author="Samuel Flegg" w:date="2025-01-28T11:13:00Z" w16du:dateUtc="2025-01-28T11:13:00Z">
              <w:tcPr>
                <w:tcW w:w="1746" w:type="dxa"/>
                <w:gridSpan w:val="2"/>
              </w:tcPr>
            </w:tcPrChange>
          </w:tcPr>
          <w:p w14:paraId="7BC9A80A" w14:textId="56203C77" w:rsidR="007A24A3" w:rsidDel="00194A28" w:rsidRDefault="007A24A3" w:rsidP="00B44413">
            <w:pPr>
              <w:rPr>
                <w:del w:id="1201" w:author="Samuel Flegg" w:date="2025-01-28T11:15:00Z" w16du:dateUtc="2025-01-28T11:15:00Z"/>
              </w:rPr>
            </w:pPr>
            <w:del w:id="1202" w:author="Samuel Flegg" w:date="2025-01-28T11:15:00Z" w16du:dateUtc="2025-01-28T11:15:00Z">
              <w:r w:rsidDel="00194A28">
                <w:delText xml:space="preserve">If the </w:delText>
              </w:r>
              <w:r w:rsidR="00174E5C" w:rsidDel="00194A28">
                <w:delText>leaderboard</w:delText>
              </w:r>
              <w:r w:rsidDel="00194A28">
                <w:delText xml:space="preserve"> isn’t full any completion should be added to the leaderboard.</w:delText>
              </w:r>
            </w:del>
          </w:p>
          <w:p w14:paraId="02407016" w14:textId="5D3A3493" w:rsidR="007A24A3" w:rsidDel="00194A28" w:rsidRDefault="007A24A3" w:rsidP="00B44413">
            <w:pPr>
              <w:rPr>
                <w:del w:id="1203" w:author="Samuel Flegg" w:date="2025-01-28T11:15:00Z" w16du:dateUtc="2025-01-28T11:15:00Z"/>
              </w:rPr>
            </w:pPr>
            <w:del w:id="1204" w:author="Samuel Flegg" w:date="2025-01-28T11:15:00Z" w16du:dateUtc="2025-01-28T11:15:00Z">
              <w:r w:rsidDel="00194A28">
                <w:delText xml:space="preserve">If the leaderboard if full and entry is </w:delText>
              </w:r>
              <w:r w:rsidR="00174E5C" w:rsidDel="00194A28">
                <w:delText>eligible</w:delText>
              </w:r>
              <w:r w:rsidDel="00194A28">
                <w:delText>, the new entry should replace the slowest time on the leaderboard.</w:delText>
              </w:r>
            </w:del>
          </w:p>
        </w:tc>
        <w:tc>
          <w:tcPr>
            <w:tcW w:w="1746" w:type="dxa"/>
            <w:tcPrChange w:id="1205" w:author="Samuel Flegg" w:date="2025-01-28T11:13:00Z" w16du:dateUtc="2025-01-28T11:13:00Z">
              <w:tcPr>
                <w:tcW w:w="1746" w:type="dxa"/>
                <w:gridSpan w:val="2"/>
              </w:tcPr>
            </w:tcPrChange>
          </w:tcPr>
          <w:p w14:paraId="7D18B78F" w14:textId="07DE3B45" w:rsidR="007A24A3" w:rsidDel="00194A28" w:rsidRDefault="007A24A3" w:rsidP="00B44413">
            <w:pPr>
              <w:rPr>
                <w:del w:id="1206" w:author="Samuel Flegg" w:date="2025-01-28T11:15:00Z" w16du:dateUtc="2025-01-28T11:15:00Z"/>
              </w:rPr>
            </w:pPr>
            <w:del w:id="1207" w:author="Samuel Flegg" w:date="2025-01-28T11:15:00Z" w16du:dateUtc="2025-01-28T11:15:00Z">
              <w:r w:rsidDel="00194A28">
                <w:delText xml:space="preserve">Add an entry when the leaderboard is empty. Add an entry when the </w:delText>
              </w:r>
              <w:r w:rsidR="00174E5C" w:rsidDel="00194A28">
                <w:delText>leaderboard</w:delText>
              </w:r>
              <w:r w:rsidDel="00194A28">
                <w:delText xml:space="preserve"> is half full. Add an entry when the leaderboard is full.</w:delText>
              </w:r>
            </w:del>
          </w:p>
        </w:tc>
        <w:tc>
          <w:tcPr>
            <w:tcW w:w="1553" w:type="dxa"/>
            <w:tcPrChange w:id="1208" w:author="Samuel Flegg" w:date="2025-01-28T11:13:00Z" w16du:dateUtc="2025-01-28T11:13:00Z">
              <w:tcPr>
                <w:tcW w:w="1553" w:type="dxa"/>
              </w:tcPr>
            </w:tcPrChange>
          </w:tcPr>
          <w:p w14:paraId="3846D24D" w14:textId="245D8045" w:rsidR="007A24A3" w:rsidDel="00194A28" w:rsidRDefault="007A24A3" w:rsidP="00B44413">
            <w:pPr>
              <w:rPr>
                <w:del w:id="1209" w:author="Samuel Flegg" w:date="2025-01-28T11:15:00Z" w16du:dateUtc="2025-01-28T11:15:00Z"/>
              </w:rPr>
            </w:pPr>
            <w:del w:id="1210" w:author="Samuel Flegg" w:date="2025-01-28T11:15:00Z" w16du:dateUtc="2025-01-28T11:15:00Z">
              <w:r w:rsidDel="00194A28">
                <w:delText>The first two entries should be automatically added to the leaderboard. The last entry should replace the slowest entry on the leaderboard.</w:delText>
              </w:r>
            </w:del>
          </w:p>
        </w:tc>
        <w:tc>
          <w:tcPr>
            <w:tcW w:w="1347" w:type="dxa"/>
            <w:tcPrChange w:id="1211" w:author="Samuel Flegg" w:date="2025-01-28T11:13:00Z" w16du:dateUtc="2025-01-28T11:13:00Z">
              <w:tcPr>
                <w:tcW w:w="1347" w:type="dxa"/>
                <w:gridSpan w:val="2"/>
              </w:tcPr>
            </w:tcPrChange>
          </w:tcPr>
          <w:p w14:paraId="0FFEAD5E" w14:textId="76A01D3B" w:rsidR="007A24A3" w:rsidDel="00194A28" w:rsidRDefault="007A24A3" w:rsidP="00B44413">
            <w:pPr>
              <w:rPr>
                <w:del w:id="1212" w:author="Samuel Flegg" w:date="2025-01-28T11:15:00Z" w16du:dateUtc="2025-01-28T11:15:00Z"/>
              </w:rPr>
            </w:pPr>
            <w:del w:id="1213" w:author="Samuel Flegg" w:date="2025-01-28T11:15:00Z" w16du:dateUtc="2025-01-28T11:15:00Z">
              <w:r w:rsidDel="00194A28">
                <w:delText>Fail</w:delText>
              </w:r>
            </w:del>
          </w:p>
        </w:tc>
      </w:tr>
      <w:tr w:rsidR="007A24A3" w:rsidDel="00194A28" w14:paraId="6B031151" w14:textId="03DCFD6A" w:rsidTr="00194A28">
        <w:trPr>
          <w:cantSplit/>
          <w:del w:id="1214" w:author="Samuel Flegg" w:date="2025-01-28T11:15:00Z"/>
          <w:trPrChange w:id="1215" w:author="Samuel Flegg" w:date="2025-01-28T11:13:00Z" w16du:dateUtc="2025-01-28T11:13:00Z">
            <w:trPr>
              <w:cantSplit/>
            </w:trPr>
          </w:trPrChange>
        </w:trPr>
        <w:tc>
          <w:tcPr>
            <w:tcW w:w="1171" w:type="dxa"/>
            <w:tcPrChange w:id="1216" w:author="Samuel Flegg" w:date="2025-01-28T11:13:00Z" w16du:dateUtc="2025-01-28T11:13:00Z">
              <w:tcPr>
                <w:tcW w:w="1171" w:type="dxa"/>
                <w:gridSpan w:val="2"/>
              </w:tcPr>
            </w:tcPrChange>
          </w:tcPr>
          <w:p w14:paraId="13A719D8" w14:textId="2AF25A64" w:rsidR="007A24A3" w:rsidDel="00194A28" w:rsidRDefault="007A24A3" w:rsidP="00B44413">
            <w:pPr>
              <w:rPr>
                <w:del w:id="1217" w:author="Samuel Flegg" w:date="2025-01-28T11:15:00Z" w16du:dateUtc="2025-01-28T11:15:00Z"/>
              </w:rPr>
            </w:pPr>
            <w:del w:id="1218" w:author="Samuel Flegg" w:date="2025-01-28T11:15:00Z" w16du:dateUtc="2025-01-28T11:15:00Z">
              <w:r w:rsidDel="00194A28">
                <w:lastRenderedPageBreak/>
                <w:delText>2</w:delText>
              </w:r>
              <w:r w:rsidR="008F53E5" w:rsidDel="00194A28">
                <w:delText>4</w:delText>
              </w:r>
            </w:del>
          </w:p>
        </w:tc>
        <w:tc>
          <w:tcPr>
            <w:tcW w:w="1453" w:type="dxa"/>
            <w:tcPrChange w:id="1219" w:author="Samuel Flegg" w:date="2025-01-28T11:13:00Z" w16du:dateUtc="2025-01-28T11:13:00Z">
              <w:tcPr>
                <w:tcW w:w="1453" w:type="dxa"/>
                <w:gridSpan w:val="2"/>
              </w:tcPr>
            </w:tcPrChange>
          </w:tcPr>
          <w:p w14:paraId="0C973F73" w14:textId="5CA3D9D9" w:rsidR="007A24A3" w:rsidDel="00194A28" w:rsidRDefault="007A24A3" w:rsidP="00B44413">
            <w:pPr>
              <w:rPr>
                <w:del w:id="1220" w:author="Samuel Flegg" w:date="2025-01-28T11:15:00Z" w16du:dateUtc="2025-01-28T11:15:00Z"/>
              </w:rPr>
            </w:pPr>
            <w:del w:id="1221" w:author="Samuel Flegg" w:date="2025-01-28T11:15:00Z" w16du:dateUtc="2025-01-28T11:15:00Z">
              <w:r w:rsidDel="00194A28">
                <w:delText>Leaderboard – sort leaderboard</w:delText>
              </w:r>
            </w:del>
          </w:p>
        </w:tc>
        <w:tc>
          <w:tcPr>
            <w:tcW w:w="1746" w:type="dxa"/>
            <w:tcPrChange w:id="1222" w:author="Samuel Flegg" w:date="2025-01-28T11:13:00Z" w16du:dateUtc="2025-01-28T11:13:00Z">
              <w:tcPr>
                <w:tcW w:w="1746" w:type="dxa"/>
                <w:gridSpan w:val="2"/>
              </w:tcPr>
            </w:tcPrChange>
          </w:tcPr>
          <w:p w14:paraId="2169D94C" w14:textId="6E5FE9F6" w:rsidR="007A24A3" w:rsidDel="00194A28" w:rsidRDefault="007A24A3" w:rsidP="00B44413">
            <w:pPr>
              <w:rPr>
                <w:del w:id="1223" w:author="Samuel Flegg" w:date="2025-01-28T11:15:00Z" w16du:dateUtc="2025-01-28T11:15:00Z"/>
              </w:rPr>
            </w:pPr>
            <w:del w:id="1224" w:author="Samuel Flegg" w:date="2025-01-28T11:15:00Z" w16du:dateUtc="2025-01-28T11:15:00Z">
              <w:r w:rsidDel="00194A28">
                <w:delText xml:space="preserve">When a new completion is added to the leaderboard, the leaderboard needs to be sorted to ensure that completion ends up in the correct position. The list should be ordered by ascending </w:delText>
              </w:r>
              <w:r w:rsidR="00174E5C" w:rsidDel="00194A28">
                <w:delText>times.</w:delText>
              </w:r>
            </w:del>
          </w:p>
        </w:tc>
        <w:tc>
          <w:tcPr>
            <w:tcW w:w="1746" w:type="dxa"/>
            <w:tcPrChange w:id="1225" w:author="Samuel Flegg" w:date="2025-01-28T11:13:00Z" w16du:dateUtc="2025-01-28T11:13:00Z">
              <w:tcPr>
                <w:tcW w:w="1746" w:type="dxa"/>
                <w:gridSpan w:val="2"/>
              </w:tcPr>
            </w:tcPrChange>
          </w:tcPr>
          <w:p w14:paraId="74C20D20" w14:textId="5D1A516F" w:rsidR="007A24A3" w:rsidDel="00194A28" w:rsidRDefault="007A24A3" w:rsidP="00B44413">
            <w:pPr>
              <w:rPr>
                <w:del w:id="1226" w:author="Samuel Flegg" w:date="2025-01-28T11:15:00Z" w16du:dateUtc="2025-01-28T11:15:00Z"/>
              </w:rPr>
            </w:pPr>
            <w:del w:id="1227" w:author="Samuel Flegg" w:date="2025-01-28T11:15:00Z" w16du:dateUtc="2025-01-28T11:15:00Z">
              <w:r w:rsidDel="00194A28">
                <w:delText xml:space="preserve">Sort the </w:delText>
              </w:r>
              <w:r w:rsidR="00174E5C" w:rsidDel="00194A28">
                <w:delText>leaderboard</w:delText>
              </w:r>
              <w:r w:rsidDel="00194A28">
                <w:delText xml:space="preserve"> when it is already in order. Sort the leaderboard when it is in descending order. </w:delText>
              </w:r>
              <w:r w:rsidR="00174E5C" w:rsidDel="00194A28">
                <w:delText>Sort</w:delText>
              </w:r>
              <w:r w:rsidDel="00194A28">
                <w:delText xml:space="preserve"> the </w:delText>
              </w:r>
              <w:r w:rsidR="00174E5C" w:rsidDel="00194A28">
                <w:delText>leaderboard</w:delText>
              </w:r>
              <w:r w:rsidDel="00194A28">
                <w:delText xml:space="preserve"> when it is randomised. Sort the leaderboard when 2 identical times exist.</w:delText>
              </w:r>
            </w:del>
          </w:p>
        </w:tc>
        <w:tc>
          <w:tcPr>
            <w:tcW w:w="1553" w:type="dxa"/>
            <w:tcPrChange w:id="1228" w:author="Samuel Flegg" w:date="2025-01-28T11:13:00Z" w16du:dateUtc="2025-01-28T11:13:00Z">
              <w:tcPr>
                <w:tcW w:w="1553" w:type="dxa"/>
              </w:tcPr>
            </w:tcPrChange>
          </w:tcPr>
          <w:p w14:paraId="537E80A1" w14:textId="737458AE" w:rsidR="007A24A3" w:rsidDel="00194A28" w:rsidRDefault="007A24A3" w:rsidP="00B44413">
            <w:pPr>
              <w:rPr>
                <w:del w:id="1229" w:author="Samuel Flegg" w:date="2025-01-28T11:15:00Z" w16du:dateUtc="2025-01-28T11:15:00Z"/>
              </w:rPr>
            </w:pPr>
            <w:del w:id="1230" w:author="Samuel Flegg" w:date="2025-01-28T11:15:00Z" w16du:dateUtc="2025-01-28T11:15:00Z">
              <w:r w:rsidDel="00194A28">
                <w:delText xml:space="preserve">Each </w:delText>
              </w:r>
              <w:r w:rsidR="00174E5C" w:rsidDel="00194A28">
                <w:delText>leaderboard</w:delText>
              </w:r>
              <w:r w:rsidDel="00194A28">
                <w:delText xml:space="preserve"> should end up sorted. Manually check this.</w:delText>
              </w:r>
            </w:del>
          </w:p>
        </w:tc>
        <w:tc>
          <w:tcPr>
            <w:tcW w:w="1347" w:type="dxa"/>
            <w:tcPrChange w:id="1231" w:author="Samuel Flegg" w:date="2025-01-28T11:13:00Z" w16du:dateUtc="2025-01-28T11:13:00Z">
              <w:tcPr>
                <w:tcW w:w="1347" w:type="dxa"/>
                <w:gridSpan w:val="2"/>
              </w:tcPr>
            </w:tcPrChange>
          </w:tcPr>
          <w:p w14:paraId="37199201" w14:textId="786633C5" w:rsidR="007A24A3" w:rsidDel="00194A28" w:rsidRDefault="007A24A3" w:rsidP="00B44413">
            <w:pPr>
              <w:rPr>
                <w:del w:id="1232" w:author="Samuel Flegg" w:date="2025-01-28T11:15:00Z" w16du:dateUtc="2025-01-28T11:15:00Z"/>
              </w:rPr>
            </w:pPr>
            <w:del w:id="1233" w:author="Samuel Flegg" w:date="2025-01-28T11:15:00Z" w16du:dateUtc="2025-01-28T11:15:00Z">
              <w:r w:rsidDel="00194A28">
                <w:delText>Fail</w:delText>
              </w:r>
            </w:del>
          </w:p>
        </w:tc>
      </w:tr>
      <w:tr w:rsidR="007A24A3" w:rsidDel="00194A28" w14:paraId="7C9A7E4E" w14:textId="1900CB2F" w:rsidTr="00194A28">
        <w:trPr>
          <w:cantSplit/>
          <w:del w:id="1234" w:author="Samuel Flegg" w:date="2025-01-28T11:15:00Z"/>
          <w:trPrChange w:id="1235" w:author="Samuel Flegg" w:date="2025-01-28T11:13:00Z" w16du:dateUtc="2025-01-28T11:13:00Z">
            <w:trPr>
              <w:cantSplit/>
            </w:trPr>
          </w:trPrChange>
        </w:trPr>
        <w:tc>
          <w:tcPr>
            <w:tcW w:w="1171" w:type="dxa"/>
            <w:tcPrChange w:id="1236" w:author="Samuel Flegg" w:date="2025-01-28T11:13:00Z" w16du:dateUtc="2025-01-28T11:13:00Z">
              <w:tcPr>
                <w:tcW w:w="1171" w:type="dxa"/>
                <w:gridSpan w:val="2"/>
              </w:tcPr>
            </w:tcPrChange>
          </w:tcPr>
          <w:p w14:paraId="6FBC5246" w14:textId="1647FDAA" w:rsidR="007A24A3" w:rsidDel="00194A28" w:rsidRDefault="007A24A3" w:rsidP="00B44413">
            <w:pPr>
              <w:rPr>
                <w:del w:id="1237" w:author="Samuel Flegg" w:date="2025-01-28T11:15:00Z" w16du:dateUtc="2025-01-28T11:15:00Z"/>
              </w:rPr>
            </w:pPr>
            <w:del w:id="1238" w:author="Samuel Flegg" w:date="2025-01-28T11:15:00Z" w16du:dateUtc="2025-01-28T11:15:00Z">
              <w:r w:rsidDel="00194A28">
                <w:delText>2</w:delText>
              </w:r>
              <w:r w:rsidR="008F53E5" w:rsidDel="00194A28">
                <w:delText>5</w:delText>
              </w:r>
            </w:del>
          </w:p>
        </w:tc>
        <w:tc>
          <w:tcPr>
            <w:tcW w:w="1453" w:type="dxa"/>
            <w:tcPrChange w:id="1239" w:author="Samuel Flegg" w:date="2025-01-28T11:13:00Z" w16du:dateUtc="2025-01-28T11:13:00Z">
              <w:tcPr>
                <w:tcW w:w="1453" w:type="dxa"/>
                <w:gridSpan w:val="2"/>
              </w:tcPr>
            </w:tcPrChange>
          </w:tcPr>
          <w:p w14:paraId="26AD3F64" w14:textId="4650FDA2" w:rsidR="007A24A3" w:rsidDel="00194A28" w:rsidRDefault="00174E5C" w:rsidP="00B44413">
            <w:pPr>
              <w:rPr>
                <w:del w:id="1240" w:author="Samuel Flegg" w:date="2025-01-28T11:15:00Z" w16du:dateUtc="2025-01-28T11:15:00Z"/>
              </w:rPr>
            </w:pPr>
            <w:del w:id="1241" w:author="Samuel Flegg" w:date="2025-01-28T11:15:00Z" w16du:dateUtc="2025-01-28T11:15:00Z">
              <w:r w:rsidDel="00194A28">
                <w:delText>Leaderboard</w:delText>
              </w:r>
              <w:r w:rsidR="007A24A3" w:rsidDel="00194A28">
                <w:delText xml:space="preserve"> – save times</w:delText>
              </w:r>
            </w:del>
          </w:p>
        </w:tc>
        <w:tc>
          <w:tcPr>
            <w:tcW w:w="1746" w:type="dxa"/>
            <w:tcPrChange w:id="1242" w:author="Samuel Flegg" w:date="2025-01-28T11:13:00Z" w16du:dateUtc="2025-01-28T11:13:00Z">
              <w:tcPr>
                <w:tcW w:w="1746" w:type="dxa"/>
                <w:gridSpan w:val="2"/>
              </w:tcPr>
            </w:tcPrChange>
          </w:tcPr>
          <w:p w14:paraId="5F65B1D3" w14:textId="10FDD955" w:rsidR="007A24A3" w:rsidDel="00194A28" w:rsidRDefault="007A24A3" w:rsidP="00B44413">
            <w:pPr>
              <w:rPr>
                <w:del w:id="1243" w:author="Samuel Flegg" w:date="2025-01-28T11:15:00Z" w16du:dateUtc="2025-01-28T11:15:00Z"/>
              </w:rPr>
            </w:pPr>
            <w:del w:id="1244" w:author="Samuel Flegg" w:date="2025-01-28T11:15:00Z" w16du:dateUtc="2025-01-28T11:15:00Z">
              <w:r w:rsidDel="00194A28">
                <w:delText xml:space="preserve">The ordered list of </w:delText>
              </w:r>
              <w:r w:rsidR="00174E5C" w:rsidDel="00194A28">
                <w:delText>leaderboard</w:delText>
              </w:r>
              <w:r w:rsidDel="00194A28">
                <w:delText xml:space="preserve"> times should be able to be saved to a text file so that they are kept even when the program ends.</w:delText>
              </w:r>
            </w:del>
          </w:p>
        </w:tc>
        <w:tc>
          <w:tcPr>
            <w:tcW w:w="1746" w:type="dxa"/>
            <w:vMerge w:val="restart"/>
            <w:tcPrChange w:id="1245" w:author="Samuel Flegg" w:date="2025-01-28T11:13:00Z" w16du:dateUtc="2025-01-28T11:13:00Z">
              <w:tcPr>
                <w:tcW w:w="1746" w:type="dxa"/>
                <w:gridSpan w:val="2"/>
                <w:vMerge w:val="restart"/>
              </w:tcPr>
            </w:tcPrChange>
          </w:tcPr>
          <w:p w14:paraId="5B63C4F7" w14:textId="6EA70F2E" w:rsidR="007A24A3" w:rsidDel="00194A28" w:rsidRDefault="007A24A3" w:rsidP="00B44413">
            <w:pPr>
              <w:rPr>
                <w:del w:id="1246" w:author="Samuel Flegg" w:date="2025-01-28T11:15:00Z" w16du:dateUtc="2025-01-28T11:15:00Z"/>
              </w:rPr>
            </w:pPr>
            <w:del w:id="1247" w:author="Samuel Flegg" w:date="2025-01-28T11:15:00Z" w16du:dateUtc="2025-01-28T11:15:00Z">
              <w:r w:rsidDel="00194A28">
                <w:delText xml:space="preserve">Save the </w:delText>
              </w:r>
              <w:r w:rsidR="00174E5C" w:rsidDel="00194A28">
                <w:delText>leaderboard</w:delText>
              </w:r>
              <w:r w:rsidDel="00194A28">
                <w:delText xml:space="preserve"> when it is empty. Save the leaderboard when it has no completions. Save the </w:delText>
              </w:r>
              <w:r w:rsidR="00174E5C" w:rsidDel="00194A28">
                <w:delText>leaderboard</w:delText>
              </w:r>
              <w:r w:rsidDel="00194A28">
                <w:delText xml:space="preserve"> when it is half full. Save the </w:delText>
              </w:r>
              <w:r w:rsidR="00174E5C" w:rsidDel="00194A28">
                <w:delText>leaderboard</w:delText>
              </w:r>
              <w:r w:rsidDel="00194A28">
                <w:delText xml:space="preserve"> when it is full.</w:delText>
              </w:r>
            </w:del>
          </w:p>
          <w:p w14:paraId="1D88255A" w14:textId="19FE452F" w:rsidR="007A24A3" w:rsidDel="00194A28" w:rsidRDefault="007A24A3" w:rsidP="00B44413">
            <w:pPr>
              <w:rPr>
                <w:del w:id="1248" w:author="Samuel Flegg" w:date="2025-01-28T11:15:00Z" w16du:dateUtc="2025-01-28T11:15:00Z"/>
              </w:rPr>
            </w:pPr>
          </w:p>
          <w:p w14:paraId="0B0DBD93" w14:textId="7E44CCCD" w:rsidR="007A24A3" w:rsidDel="00194A28" w:rsidRDefault="007A24A3" w:rsidP="00B44413">
            <w:pPr>
              <w:rPr>
                <w:del w:id="1249" w:author="Samuel Flegg" w:date="2025-01-28T11:15:00Z" w16du:dateUtc="2025-01-28T11:15:00Z"/>
              </w:rPr>
            </w:pPr>
            <w:del w:id="1250" w:author="Samuel Flegg" w:date="2025-01-28T11:15:00Z" w16du:dateUtc="2025-01-28T11:15:00Z">
              <w:r w:rsidDel="00194A28">
                <w:delText>In each case close the program and start it again, attempting to load these saves.</w:delText>
              </w:r>
            </w:del>
          </w:p>
        </w:tc>
        <w:tc>
          <w:tcPr>
            <w:tcW w:w="1553" w:type="dxa"/>
            <w:tcPrChange w:id="1251" w:author="Samuel Flegg" w:date="2025-01-28T11:13:00Z" w16du:dateUtc="2025-01-28T11:13:00Z">
              <w:tcPr>
                <w:tcW w:w="1553" w:type="dxa"/>
              </w:tcPr>
            </w:tcPrChange>
          </w:tcPr>
          <w:p w14:paraId="292E55A5" w14:textId="1AD338C5" w:rsidR="007A24A3" w:rsidDel="00194A28" w:rsidRDefault="007A24A3" w:rsidP="00B44413">
            <w:pPr>
              <w:rPr>
                <w:del w:id="1252" w:author="Samuel Flegg" w:date="2025-01-28T11:15:00Z" w16du:dateUtc="2025-01-28T11:15:00Z"/>
              </w:rPr>
            </w:pPr>
            <w:del w:id="1253" w:author="Samuel Flegg" w:date="2025-01-28T11:15:00Z" w16du:dateUtc="2025-01-28T11:15:00Z">
              <w:r w:rsidDel="00194A28">
                <w:delText>In each case the text file should be updated with the leaderboard.</w:delText>
              </w:r>
            </w:del>
          </w:p>
        </w:tc>
        <w:tc>
          <w:tcPr>
            <w:tcW w:w="1347" w:type="dxa"/>
            <w:tcPrChange w:id="1254" w:author="Samuel Flegg" w:date="2025-01-28T11:13:00Z" w16du:dateUtc="2025-01-28T11:13:00Z">
              <w:tcPr>
                <w:tcW w:w="1347" w:type="dxa"/>
                <w:gridSpan w:val="2"/>
              </w:tcPr>
            </w:tcPrChange>
          </w:tcPr>
          <w:p w14:paraId="719858FB" w14:textId="0612C449" w:rsidR="007A24A3" w:rsidDel="00194A28" w:rsidRDefault="007A24A3" w:rsidP="00B44413">
            <w:pPr>
              <w:rPr>
                <w:del w:id="1255" w:author="Samuel Flegg" w:date="2025-01-28T11:15:00Z" w16du:dateUtc="2025-01-28T11:15:00Z"/>
              </w:rPr>
            </w:pPr>
            <w:del w:id="1256" w:author="Samuel Flegg" w:date="2025-01-28T11:15:00Z" w16du:dateUtc="2025-01-28T11:15:00Z">
              <w:r w:rsidDel="00194A28">
                <w:delText>Fail</w:delText>
              </w:r>
            </w:del>
          </w:p>
        </w:tc>
      </w:tr>
      <w:tr w:rsidR="007A24A3" w:rsidDel="00194A28" w14:paraId="0647EEB6" w14:textId="6B6B27EC" w:rsidTr="00194A28">
        <w:trPr>
          <w:cantSplit/>
          <w:del w:id="1257" w:author="Samuel Flegg" w:date="2025-01-28T11:15:00Z"/>
          <w:trPrChange w:id="1258" w:author="Samuel Flegg" w:date="2025-01-28T11:13:00Z" w16du:dateUtc="2025-01-28T11:13:00Z">
            <w:trPr>
              <w:cantSplit/>
            </w:trPr>
          </w:trPrChange>
        </w:trPr>
        <w:tc>
          <w:tcPr>
            <w:tcW w:w="1171" w:type="dxa"/>
            <w:tcPrChange w:id="1259" w:author="Samuel Flegg" w:date="2025-01-28T11:13:00Z" w16du:dateUtc="2025-01-28T11:13:00Z">
              <w:tcPr>
                <w:tcW w:w="1171" w:type="dxa"/>
                <w:gridSpan w:val="2"/>
              </w:tcPr>
            </w:tcPrChange>
          </w:tcPr>
          <w:p w14:paraId="4DEC708B" w14:textId="432418E8" w:rsidR="007A24A3" w:rsidDel="00194A28" w:rsidRDefault="007A24A3" w:rsidP="00B44413">
            <w:pPr>
              <w:rPr>
                <w:del w:id="1260" w:author="Samuel Flegg" w:date="2025-01-28T11:15:00Z" w16du:dateUtc="2025-01-28T11:15:00Z"/>
              </w:rPr>
            </w:pPr>
            <w:del w:id="1261" w:author="Samuel Flegg" w:date="2025-01-28T11:15:00Z" w16du:dateUtc="2025-01-28T11:15:00Z">
              <w:r w:rsidDel="00194A28">
                <w:delText>2</w:delText>
              </w:r>
              <w:r w:rsidR="008F53E5" w:rsidDel="00194A28">
                <w:delText>6</w:delText>
              </w:r>
            </w:del>
          </w:p>
        </w:tc>
        <w:tc>
          <w:tcPr>
            <w:tcW w:w="1453" w:type="dxa"/>
            <w:tcPrChange w:id="1262" w:author="Samuel Flegg" w:date="2025-01-28T11:13:00Z" w16du:dateUtc="2025-01-28T11:13:00Z">
              <w:tcPr>
                <w:tcW w:w="1453" w:type="dxa"/>
                <w:gridSpan w:val="2"/>
              </w:tcPr>
            </w:tcPrChange>
          </w:tcPr>
          <w:p w14:paraId="02A6683B" w14:textId="53C67F14" w:rsidR="007A24A3" w:rsidDel="00194A28" w:rsidRDefault="007A24A3" w:rsidP="00B44413">
            <w:pPr>
              <w:rPr>
                <w:del w:id="1263" w:author="Samuel Flegg" w:date="2025-01-28T11:15:00Z" w16du:dateUtc="2025-01-28T11:15:00Z"/>
              </w:rPr>
            </w:pPr>
            <w:del w:id="1264" w:author="Samuel Flegg" w:date="2025-01-28T11:15:00Z" w16du:dateUtc="2025-01-28T11:15:00Z">
              <w:r w:rsidDel="00194A28">
                <w:delText>Leaderboard – load saved times</w:delText>
              </w:r>
            </w:del>
          </w:p>
        </w:tc>
        <w:tc>
          <w:tcPr>
            <w:tcW w:w="1746" w:type="dxa"/>
            <w:tcPrChange w:id="1265" w:author="Samuel Flegg" w:date="2025-01-28T11:13:00Z" w16du:dateUtc="2025-01-28T11:13:00Z">
              <w:tcPr>
                <w:tcW w:w="1746" w:type="dxa"/>
                <w:gridSpan w:val="2"/>
              </w:tcPr>
            </w:tcPrChange>
          </w:tcPr>
          <w:p w14:paraId="44F949D8" w14:textId="4885404D" w:rsidR="007A24A3" w:rsidDel="00194A28" w:rsidRDefault="007A24A3" w:rsidP="00B44413">
            <w:pPr>
              <w:rPr>
                <w:del w:id="1266" w:author="Samuel Flegg" w:date="2025-01-28T11:15:00Z" w16du:dateUtc="2025-01-28T11:15:00Z"/>
              </w:rPr>
            </w:pPr>
            <w:del w:id="1267" w:author="Samuel Flegg" w:date="2025-01-28T11:15:00Z" w16du:dateUtc="2025-01-28T11:15:00Z">
              <w:r w:rsidDel="00194A28">
                <w:delText xml:space="preserve">The saved </w:delText>
              </w:r>
              <w:r w:rsidR="00174E5C" w:rsidDel="00194A28">
                <w:delText>leaderboard</w:delText>
              </w:r>
              <w:r w:rsidDel="00194A28">
                <w:delText xml:space="preserve"> times need to be able to be loaded so they can be </w:delText>
              </w:r>
              <w:r w:rsidR="00174E5C" w:rsidDel="00194A28">
                <w:delText>displayed and</w:delText>
              </w:r>
              <w:r w:rsidDel="00194A28">
                <w:delText xml:space="preserve"> be checked against for any new records.</w:delText>
              </w:r>
            </w:del>
          </w:p>
        </w:tc>
        <w:tc>
          <w:tcPr>
            <w:tcW w:w="1746" w:type="dxa"/>
            <w:vMerge/>
            <w:tcPrChange w:id="1268" w:author="Samuel Flegg" w:date="2025-01-28T11:13:00Z" w16du:dateUtc="2025-01-28T11:13:00Z">
              <w:tcPr>
                <w:tcW w:w="1746" w:type="dxa"/>
                <w:gridSpan w:val="2"/>
                <w:vMerge/>
              </w:tcPr>
            </w:tcPrChange>
          </w:tcPr>
          <w:p w14:paraId="2A92B5F8" w14:textId="3B0098A6" w:rsidR="007A24A3" w:rsidDel="00194A28" w:rsidRDefault="007A24A3" w:rsidP="00B44413">
            <w:pPr>
              <w:rPr>
                <w:del w:id="1269" w:author="Samuel Flegg" w:date="2025-01-28T11:15:00Z" w16du:dateUtc="2025-01-28T11:15:00Z"/>
              </w:rPr>
            </w:pPr>
          </w:p>
        </w:tc>
        <w:tc>
          <w:tcPr>
            <w:tcW w:w="1553" w:type="dxa"/>
            <w:tcPrChange w:id="1270" w:author="Samuel Flegg" w:date="2025-01-28T11:13:00Z" w16du:dateUtc="2025-01-28T11:13:00Z">
              <w:tcPr>
                <w:tcW w:w="1553" w:type="dxa"/>
              </w:tcPr>
            </w:tcPrChange>
          </w:tcPr>
          <w:p w14:paraId="595BB50C" w14:textId="14256188" w:rsidR="007A24A3" w:rsidDel="00194A28" w:rsidRDefault="007A24A3" w:rsidP="00B44413">
            <w:pPr>
              <w:rPr>
                <w:del w:id="1271" w:author="Samuel Flegg" w:date="2025-01-28T11:15:00Z" w16du:dateUtc="2025-01-28T11:15:00Z"/>
              </w:rPr>
            </w:pPr>
            <w:del w:id="1272" w:author="Samuel Flegg" w:date="2025-01-28T11:15:00Z" w16du:dateUtc="2025-01-28T11:15:00Z">
              <w:r w:rsidDel="00194A28">
                <w:delText xml:space="preserve">In each case the </w:delText>
              </w:r>
              <w:r w:rsidR="00174E5C" w:rsidDel="00194A28">
                <w:delText>leaderboard</w:delText>
              </w:r>
              <w:r w:rsidDel="00194A28">
                <w:delText xml:space="preserve"> should be updated to match the text file.</w:delText>
              </w:r>
            </w:del>
          </w:p>
        </w:tc>
        <w:tc>
          <w:tcPr>
            <w:tcW w:w="1347" w:type="dxa"/>
            <w:tcPrChange w:id="1273" w:author="Samuel Flegg" w:date="2025-01-28T11:13:00Z" w16du:dateUtc="2025-01-28T11:13:00Z">
              <w:tcPr>
                <w:tcW w:w="1347" w:type="dxa"/>
                <w:gridSpan w:val="2"/>
              </w:tcPr>
            </w:tcPrChange>
          </w:tcPr>
          <w:p w14:paraId="2E3D71EA" w14:textId="2BF8308C" w:rsidR="007A24A3" w:rsidDel="00194A28" w:rsidRDefault="007A24A3" w:rsidP="00B44413">
            <w:pPr>
              <w:rPr>
                <w:del w:id="1274" w:author="Samuel Flegg" w:date="2025-01-28T11:15:00Z" w16du:dateUtc="2025-01-28T11:15:00Z"/>
              </w:rPr>
            </w:pPr>
            <w:del w:id="1275" w:author="Samuel Flegg" w:date="2025-01-28T11:15:00Z" w16du:dateUtc="2025-01-28T11:15:00Z">
              <w:r w:rsidDel="00194A28">
                <w:delText>Fail</w:delText>
              </w:r>
            </w:del>
          </w:p>
        </w:tc>
      </w:tr>
      <w:tr w:rsidR="007A24A3" w14:paraId="7589BAAB" w14:textId="77777777" w:rsidTr="00194A28">
        <w:trPr>
          <w:cantSplit/>
          <w:trPrChange w:id="1276" w:author="Samuel Flegg" w:date="2025-01-28T11:13:00Z" w16du:dateUtc="2025-01-28T11:13:00Z">
            <w:trPr>
              <w:cantSplit/>
            </w:trPr>
          </w:trPrChange>
        </w:trPr>
        <w:tc>
          <w:tcPr>
            <w:tcW w:w="1171" w:type="dxa"/>
            <w:tcPrChange w:id="1277" w:author="Samuel Flegg" w:date="2025-01-28T11:13:00Z" w16du:dateUtc="2025-01-28T11:13:00Z">
              <w:tcPr>
                <w:tcW w:w="1171" w:type="dxa"/>
                <w:gridSpan w:val="2"/>
              </w:tcPr>
            </w:tcPrChange>
          </w:tcPr>
          <w:p w14:paraId="109D6149" w14:textId="23B05E97" w:rsidR="007A24A3" w:rsidRDefault="007A24A3" w:rsidP="00B44413">
            <w:pPr>
              <w:tabs>
                <w:tab w:val="left" w:pos="825"/>
              </w:tabs>
            </w:pPr>
            <w:r>
              <w:lastRenderedPageBreak/>
              <w:t>2</w:t>
            </w:r>
            <w:r w:rsidR="008F53E5">
              <w:t>7</w:t>
            </w:r>
          </w:p>
        </w:tc>
        <w:tc>
          <w:tcPr>
            <w:tcW w:w="1453" w:type="dxa"/>
            <w:tcPrChange w:id="1278" w:author="Samuel Flegg" w:date="2025-01-28T11:13:00Z" w16du:dateUtc="2025-01-28T11:13:00Z">
              <w:tcPr>
                <w:tcW w:w="1453" w:type="dxa"/>
                <w:gridSpan w:val="2"/>
              </w:tcPr>
            </w:tcPrChange>
          </w:tcPr>
          <w:p w14:paraId="00A9E499" w14:textId="77777777" w:rsidR="007A24A3" w:rsidRDefault="007A24A3" w:rsidP="00B44413">
            <w:r>
              <w:t>Guide algorithm</w:t>
            </w:r>
          </w:p>
        </w:tc>
        <w:tc>
          <w:tcPr>
            <w:tcW w:w="1746" w:type="dxa"/>
            <w:tcPrChange w:id="1279" w:author="Samuel Flegg" w:date="2025-01-28T11:13:00Z" w16du:dateUtc="2025-01-28T11:13:00Z">
              <w:tcPr>
                <w:tcW w:w="1746" w:type="dxa"/>
                <w:gridSpan w:val="2"/>
              </w:tcPr>
            </w:tcPrChange>
          </w:tcPr>
          <w:p w14:paraId="10B3621B" w14:textId="77145762" w:rsidR="007A24A3" w:rsidRDefault="007A24A3" w:rsidP="00B44413">
            <w:r>
              <w:t xml:space="preserve">The should either be a function that returns a pygame.Surface or a procedure that draws the </w:t>
            </w:r>
            <w:r w:rsidR="007D4116">
              <w:t>image</w:t>
            </w:r>
            <w:r>
              <w:t xml:space="preserve"> to the screen. </w:t>
            </w:r>
          </w:p>
          <w:p w14:paraId="4CC752D7" w14:textId="77777777" w:rsidR="007A24A3" w:rsidRDefault="007A24A3" w:rsidP="00B44413"/>
          <w:p w14:paraId="15C1EDD1" w14:textId="77777777" w:rsidR="007A24A3" w:rsidRDefault="007A24A3" w:rsidP="00B44413">
            <w:r>
              <w:t>The image should show how to use the cube.</w:t>
            </w:r>
          </w:p>
        </w:tc>
        <w:tc>
          <w:tcPr>
            <w:tcW w:w="1746" w:type="dxa"/>
            <w:tcPrChange w:id="1280" w:author="Samuel Flegg" w:date="2025-01-28T11:13:00Z" w16du:dateUtc="2025-01-28T11:13:00Z">
              <w:tcPr>
                <w:tcW w:w="1746" w:type="dxa"/>
                <w:gridSpan w:val="2"/>
              </w:tcPr>
            </w:tcPrChange>
          </w:tcPr>
          <w:p w14:paraId="4BCD35B4" w14:textId="77777777" w:rsidR="007A24A3" w:rsidRDefault="007A24A3" w:rsidP="00B44413">
            <w:r>
              <w:t>Either blit the pygame.Surface to the screen or call the procedure inside a game loop.</w:t>
            </w:r>
          </w:p>
        </w:tc>
        <w:tc>
          <w:tcPr>
            <w:tcW w:w="1553" w:type="dxa"/>
            <w:tcPrChange w:id="1281" w:author="Samuel Flegg" w:date="2025-01-28T11:13:00Z" w16du:dateUtc="2025-01-28T11:13:00Z">
              <w:tcPr>
                <w:tcW w:w="1553" w:type="dxa"/>
              </w:tcPr>
            </w:tcPrChange>
          </w:tcPr>
          <w:p w14:paraId="1A921EDF" w14:textId="77777777" w:rsidR="007A24A3" w:rsidRDefault="007A24A3" w:rsidP="00B44413">
            <w:r>
              <w:t>An image should be displayed.</w:t>
            </w:r>
          </w:p>
        </w:tc>
        <w:tc>
          <w:tcPr>
            <w:tcW w:w="1347" w:type="dxa"/>
            <w:tcPrChange w:id="1282" w:author="Samuel Flegg" w:date="2025-01-28T11:13:00Z" w16du:dateUtc="2025-01-28T11:13:00Z">
              <w:tcPr>
                <w:tcW w:w="1347" w:type="dxa"/>
                <w:gridSpan w:val="2"/>
              </w:tcPr>
            </w:tcPrChange>
          </w:tcPr>
          <w:p w14:paraId="72B71ABD" w14:textId="4856C71E" w:rsidR="007A24A3" w:rsidRDefault="007A24A3" w:rsidP="00B44413">
            <w:r>
              <w:t>Pass</w:t>
            </w:r>
          </w:p>
        </w:tc>
      </w:tr>
      <w:tr w:rsidR="004223AB" w14:paraId="4EDAE569" w14:textId="77777777" w:rsidTr="00194A28">
        <w:trPr>
          <w:cantSplit/>
          <w:trPrChange w:id="1283" w:author="Samuel Flegg" w:date="2025-01-28T11:13:00Z" w16du:dateUtc="2025-01-28T11:13:00Z">
            <w:trPr>
              <w:cantSplit/>
            </w:trPr>
          </w:trPrChange>
        </w:trPr>
        <w:tc>
          <w:tcPr>
            <w:tcW w:w="1171" w:type="dxa"/>
            <w:tcPrChange w:id="1284" w:author="Samuel Flegg" w:date="2025-01-28T11:13:00Z" w16du:dateUtc="2025-01-28T11:13:00Z">
              <w:tcPr>
                <w:tcW w:w="1171" w:type="dxa"/>
                <w:gridSpan w:val="2"/>
              </w:tcPr>
            </w:tcPrChange>
          </w:tcPr>
          <w:p w14:paraId="722F701C" w14:textId="68E72BAC" w:rsidR="004223AB" w:rsidRDefault="004223AB" w:rsidP="004223AB">
            <w:pPr>
              <w:tabs>
                <w:tab w:val="left" w:pos="825"/>
              </w:tabs>
            </w:pPr>
            <w:r>
              <w:t>28</w:t>
            </w:r>
          </w:p>
        </w:tc>
        <w:tc>
          <w:tcPr>
            <w:tcW w:w="1453" w:type="dxa"/>
            <w:tcPrChange w:id="1285" w:author="Samuel Flegg" w:date="2025-01-28T11:13:00Z" w16du:dateUtc="2025-01-28T11:13:00Z">
              <w:tcPr>
                <w:tcW w:w="1453" w:type="dxa"/>
                <w:gridSpan w:val="2"/>
              </w:tcPr>
            </w:tcPrChange>
          </w:tcPr>
          <w:p w14:paraId="20ECD8A3" w14:textId="07835C66" w:rsidR="004223AB" w:rsidRDefault="004223AB" w:rsidP="004223AB">
            <w:r>
              <w:t>Guide algorithm – prevent moves</w:t>
            </w:r>
          </w:p>
        </w:tc>
        <w:tc>
          <w:tcPr>
            <w:tcW w:w="1746" w:type="dxa"/>
            <w:tcPrChange w:id="1286" w:author="Samuel Flegg" w:date="2025-01-28T11:13:00Z" w16du:dateUtc="2025-01-28T11:13:00Z">
              <w:tcPr>
                <w:tcW w:w="1746" w:type="dxa"/>
                <w:gridSpan w:val="2"/>
              </w:tcPr>
            </w:tcPrChange>
          </w:tcPr>
          <w:p w14:paraId="393F9F6F" w14:textId="557C72A5" w:rsidR="004223AB" w:rsidRDefault="004223AB" w:rsidP="004223AB">
            <w:r>
              <w:t>The cube image should only display the default cube and as such it should not allow cube interactions to happen when the guide is being displayed.</w:t>
            </w:r>
          </w:p>
        </w:tc>
        <w:tc>
          <w:tcPr>
            <w:tcW w:w="1746" w:type="dxa"/>
            <w:tcPrChange w:id="1287" w:author="Samuel Flegg" w:date="2025-01-28T11:13:00Z" w16du:dateUtc="2025-01-28T11:13:00Z">
              <w:tcPr>
                <w:tcW w:w="1746" w:type="dxa"/>
                <w:gridSpan w:val="2"/>
              </w:tcPr>
            </w:tcPrChange>
          </w:tcPr>
          <w:p w14:paraId="58D44455" w14:textId="2247099F" w:rsidR="004223AB" w:rsidRDefault="004223AB" w:rsidP="004223AB">
            <w:r>
              <w:t>When displaying the cube, try the following: turns, rotations, scrambling and solving.</w:t>
            </w:r>
          </w:p>
        </w:tc>
        <w:tc>
          <w:tcPr>
            <w:tcW w:w="1553" w:type="dxa"/>
            <w:tcPrChange w:id="1288" w:author="Samuel Flegg" w:date="2025-01-28T11:13:00Z" w16du:dateUtc="2025-01-28T11:13:00Z">
              <w:tcPr>
                <w:tcW w:w="1553" w:type="dxa"/>
              </w:tcPr>
            </w:tcPrChange>
          </w:tcPr>
          <w:p w14:paraId="624E5701" w14:textId="1A48DEE6" w:rsidR="004223AB" w:rsidRDefault="004223AB" w:rsidP="004223AB">
            <w:r>
              <w:t>None of the functions should work. The cube should remain unchanged.</w:t>
            </w:r>
          </w:p>
        </w:tc>
        <w:tc>
          <w:tcPr>
            <w:tcW w:w="1347" w:type="dxa"/>
            <w:tcPrChange w:id="1289" w:author="Samuel Flegg" w:date="2025-01-28T11:13:00Z" w16du:dateUtc="2025-01-28T11:13:00Z">
              <w:tcPr>
                <w:tcW w:w="1347" w:type="dxa"/>
                <w:gridSpan w:val="2"/>
              </w:tcPr>
            </w:tcPrChange>
          </w:tcPr>
          <w:p w14:paraId="726CB14E" w14:textId="70DDFF54" w:rsidR="004223AB" w:rsidRDefault="00BA2FFD" w:rsidP="004223AB">
            <w:r>
              <w:t>Pass</w:t>
            </w:r>
          </w:p>
        </w:tc>
      </w:tr>
      <w:tr w:rsidR="004223AB" w:rsidDel="00194A28" w14:paraId="53B71C37" w14:textId="58FF642E" w:rsidTr="00194A28">
        <w:trPr>
          <w:cantSplit/>
          <w:del w:id="1290" w:author="Samuel Flegg" w:date="2025-01-28T11:14:00Z"/>
          <w:trPrChange w:id="1291" w:author="Samuel Flegg" w:date="2025-01-28T11:13:00Z" w16du:dateUtc="2025-01-28T11:13:00Z">
            <w:trPr>
              <w:cantSplit/>
            </w:trPr>
          </w:trPrChange>
        </w:trPr>
        <w:tc>
          <w:tcPr>
            <w:tcW w:w="1171" w:type="dxa"/>
            <w:tcPrChange w:id="1292" w:author="Samuel Flegg" w:date="2025-01-28T11:13:00Z" w16du:dateUtc="2025-01-28T11:13:00Z">
              <w:tcPr>
                <w:tcW w:w="1171" w:type="dxa"/>
                <w:gridSpan w:val="2"/>
              </w:tcPr>
            </w:tcPrChange>
          </w:tcPr>
          <w:p w14:paraId="698AA75C" w14:textId="5C6B8E07" w:rsidR="004223AB" w:rsidDel="00194A28" w:rsidRDefault="004223AB" w:rsidP="004223AB">
            <w:pPr>
              <w:tabs>
                <w:tab w:val="left" w:pos="825"/>
              </w:tabs>
              <w:rPr>
                <w:del w:id="1293" w:author="Samuel Flegg" w:date="2025-01-28T11:14:00Z" w16du:dateUtc="2025-01-28T11:14:00Z"/>
              </w:rPr>
            </w:pPr>
            <w:del w:id="1294" w:author="Samuel Flegg" w:date="2025-01-28T11:14:00Z" w16du:dateUtc="2025-01-28T11:14:00Z">
              <w:r w:rsidDel="00194A28">
                <w:delText>31</w:delText>
              </w:r>
            </w:del>
          </w:p>
        </w:tc>
        <w:tc>
          <w:tcPr>
            <w:tcW w:w="1453" w:type="dxa"/>
            <w:tcPrChange w:id="1295" w:author="Samuel Flegg" w:date="2025-01-28T11:13:00Z" w16du:dateUtc="2025-01-28T11:13:00Z">
              <w:tcPr>
                <w:tcW w:w="1453" w:type="dxa"/>
                <w:gridSpan w:val="2"/>
              </w:tcPr>
            </w:tcPrChange>
          </w:tcPr>
          <w:p w14:paraId="07436558" w14:textId="6B71B7CE" w:rsidR="004223AB" w:rsidDel="00194A28" w:rsidRDefault="004223AB" w:rsidP="004223AB">
            <w:pPr>
              <w:rPr>
                <w:del w:id="1296" w:author="Samuel Flegg" w:date="2025-01-28T11:14:00Z" w16du:dateUtc="2025-01-28T11:14:00Z"/>
              </w:rPr>
            </w:pPr>
            <w:del w:id="1297" w:author="Samuel Flegg" w:date="2025-01-28T11:14:00Z" w16du:dateUtc="2025-01-28T11:14:00Z">
              <w:r w:rsidDel="00194A28">
                <w:delText>Save – autosave</w:delText>
              </w:r>
            </w:del>
          </w:p>
        </w:tc>
        <w:tc>
          <w:tcPr>
            <w:tcW w:w="1746" w:type="dxa"/>
            <w:tcPrChange w:id="1298" w:author="Samuel Flegg" w:date="2025-01-28T11:13:00Z" w16du:dateUtc="2025-01-28T11:13:00Z">
              <w:tcPr>
                <w:tcW w:w="1746" w:type="dxa"/>
                <w:gridSpan w:val="2"/>
              </w:tcPr>
            </w:tcPrChange>
          </w:tcPr>
          <w:p w14:paraId="3F938A2E" w14:textId="57C7CFD4" w:rsidR="004223AB" w:rsidDel="00194A28" w:rsidRDefault="004223AB" w:rsidP="004223AB">
            <w:pPr>
              <w:rPr>
                <w:del w:id="1299" w:author="Samuel Flegg" w:date="2025-01-28T11:14:00Z" w16du:dateUtc="2025-01-28T11:14:00Z"/>
              </w:rPr>
            </w:pPr>
            <w:del w:id="1300" w:author="Samuel Flegg" w:date="2025-01-28T11:14:00Z" w16du:dateUtc="2025-01-28T11:14:00Z">
              <w:r w:rsidDel="00194A28">
                <w:delText>The save function should automatically run periodically.</w:delText>
              </w:r>
            </w:del>
          </w:p>
        </w:tc>
        <w:tc>
          <w:tcPr>
            <w:tcW w:w="1746" w:type="dxa"/>
            <w:tcPrChange w:id="1301" w:author="Samuel Flegg" w:date="2025-01-28T11:13:00Z" w16du:dateUtc="2025-01-28T11:13:00Z">
              <w:tcPr>
                <w:tcW w:w="1746" w:type="dxa"/>
                <w:gridSpan w:val="2"/>
              </w:tcPr>
            </w:tcPrChange>
          </w:tcPr>
          <w:p w14:paraId="1A28DCCE" w14:textId="7CADB7A8" w:rsidR="004223AB" w:rsidDel="00194A28" w:rsidRDefault="004223AB" w:rsidP="004223AB">
            <w:pPr>
              <w:rPr>
                <w:del w:id="1302" w:author="Samuel Flegg" w:date="2025-01-28T11:14:00Z" w16du:dateUtc="2025-01-28T11:14:00Z"/>
              </w:rPr>
            </w:pPr>
            <w:del w:id="1303" w:author="Samuel Flegg" w:date="2025-01-28T11:14:00Z" w16du:dateUtc="2025-01-28T11:14:00Z">
              <w:r w:rsidDel="00194A28">
                <w:delText xml:space="preserve">Start a game and make some changes to the cube. Then wait the amount of time set between saves. Once this time has passed closer and reopen the program. </w:delText>
              </w:r>
            </w:del>
          </w:p>
        </w:tc>
        <w:tc>
          <w:tcPr>
            <w:tcW w:w="1553" w:type="dxa"/>
            <w:tcPrChange w:id="1304" w:author="Samuel Flegg" w:date="2025-01-28T11:13:00Z" w16du:dateUtc="2025-01-28T11:13:00Z">
              <w:tcPr>
                <w:tcW w:w="1553" w:type="dxa"/>
              </w:tcPr>
            </w:tcPrChange>
          </w:tcPr>
          <w:p w14:paraId="2CAB995D" w14:textId="4DB4F37A" w:rsidR="004223AB" w:rsidDel="00194A28" w:rsidRDefault="004223AB" w:rsidP="004223AB">
            <w:pPr>
              <w:rPr>
                <w:del w:id="1305" w:author="Samuel Flegg" w:date="2025-01-28T11:14:00Z" w16du:dateUtc="2025-01-28T11:14:00Z"/>
              </w:rPr>
            </w:pPr>
            <w:del w:id="1306" w:author="Samuel Flegg" w:date="2025-01-28T11:14:00Z" w16du:dateUtc="2025-01-28T11:14:00Z">
              <w:r w:rsidDel="00194A28">
                <w:delText>The cube should be in the same state as it was when the program was closed,</w:delText>
              </w:r>
            </w:del>
          </w:p>
        </w:tc>
        <w:tc>
          <w:tcPr>
            <w:tcW w:w="1347" w:type="dxa"/>
            <w:tcPrChange w:id="1307" w:author="Samuel Flegg" w:date="2025-01-28T11:13:00Z" w16du:dateUtc="2025-01-28T11:13:00Z">
              <w:tcPr>
                <w:tcW w:w="1347" w:type="dxa"/>
                <w:gridSpan w:val="2"/>
              </w:tcPr>
            </w:tcPrChange>
          </w:tcPr>
          <w:p w14:paraId="4E27460C" w14:textId="7E0D22DD" w:rsidR="004223AB" w:rsidDel="00194A28" w:rsidRDefault="004223AB" w:rsidP="004223AB">
            <w:pPr>
              <w:rPr>
                <w:del w:id="1308" w:author="Samuel Flegg" w:date="2025-01-28T11:14:00Z" w16du:dateUtc="2025-01-28T11:14:00Z"/>
              </w:rPr>
            </w:pPr>
            <w:del w:id="1309" w:author="Samuel Flegg" w:date="2025-01-28T11:14:00Z" w16du:dateUtc="2025-01-28T11:14:00Z">
              <w:r w:rsidDel="00194A28">
                <w:delText>Fail</w:delText>
              </w:r>
            </w:del>
          </w:p>
        </w:tc>
      </w:tr>
      <w:tr w:rsidR="004223AB" w:rsidDel="00194A28" w14:paraId="37CAAD25" w14:textId="64345987" w:rsidTr="00194A28">
        <w:trPr>
          <w:cantSplit/>
          <w:del w:id="1310" w:author="Samuel Flegg" w:date="2025-01-28T11:14:00Z"/>
          <w:trPrChange w:id="1311" w:author="Samuel Flegg" w:date="2025-01-28T11:13:00Z" w16du:dateUtc="2025-01-28T11:13:00Z">
            <w:trPr>
              <w:cantSplit/>
            </w:trPr>
          </w:trPrChange>
        </w:trPr>
        <w:tc>
          <w:tcPr>
            <w:tcW w:w="1171" w:type="dxa"/>
            <w:tcPrChange w:id="1312" w:author="Samuel Flegg" w:date="2025-01-28T11:13:00Z" w16du:dateUtc="2025-01-28T11:13:00Z">
              <w:tcPr>
                <w:tcW w:w="1171" w:type="dxa"/>
                <w:gridSpan w:val="2"/>
              </w:tcPr>
            </w:tcPrChange>
          </w:tcPr>
          <w:p w14:paraId="32C24C5D" w14:textId="1A19A3DF" w:rsidR="004223AB" w:rsidDel="00194A28" w:rsidRDefault="004223AB" w:rsidP="004223AB">
            <w:pPr>
              <w:tabs>
                <w:tab w:val="left" w:pos="825"/>
              </w:tabs>
              <w:rPr>
                <w:del w:id="1313" w:author="Samuel Flegg" w:date="2025-01-28T11:14:00Z" w16du:dateUtc="2025-01-28T11:14:00Z"/>
              </w:rPr>
            </w:pPr>
            <w:del w:id="1314" w:author="Samuel Flegg" w:date="2025-01-28T11:14:00Z" w16du:dateUtc="2025-01-28T11:14:00Z">
              <w:r w:rsidDel="00194A28">
                <w:delText>32</w:delText>
              </w:r>
            </w:del>
          </w:p>
        </w:tc>
        <w:tc>
          <w:tcPr>
            <w:tcW w:w="1453" w:type="dxa"/>
            <w:tcPrChange w:id="1315" w:author="Samuel Flegg" w:date="2025-01-28T11:13:00Z" w16du:dateUtc="2025-01-28T11:13:00Z">
              <w:tcPr>
                <w:tcW w:w="1453" w:type="dxa"/>
                <w:gridSpan w:val="2"/>
              </w:tcPr>
            </w:tcPrChange>
          </w:tcPr>
          <w:p w14:paraId="62F85237" w14:textId="5B735217" w:rsidR="004223AB" w:rsidDel="00194A28" w:rsidRDefault="004223AB" w:rsidP="004223AB">
            <w:pPr>
              <w:rPr>
                <w:del w:id="1316" w:author="Samuel Flegg" w:date="2025-01-28T11:14:00Z" w16du:dateUtc="2025-01-28T11:14:00Z"/>
              </w:rPr>
            </w:pPr>
            <w:del w:id="1317" w:author="Samuel Flegg" w:date="2025-01-28T11:14:00Z" w16du:dateUtc="2025-01-28T11:14:00Z">
              <w:r w:rsidDel="00194A28">
                <w:delText>Game history</w:delText>
              </w:r>
            </w:del>
          </w:p>
        </w:tc>
        <w:tc>
          <w:tcPr>
            <w:tcW w:w="1746" w:type="dxa"/>
            <w:tcPrChange w:id="1318" w:author="Samuel Flegg" w:date="2025-01-28T11:13:00Z" w16du:dateUtc="2025-01-28T11:13:00Z">
              <w:tcPr>
                <w:tcW w:w="1746" w:type="dxa"/>
                <w:gridSpan w:val="2"/>
              </w:tcPr>
            </w:tcPrChange>
          </w:tcPr>
          <w:p w14:paraId="6B76FE4A" w14:textId="7C31D8C1" w:rsidR="004223AB" w:rsidDel="00194A28" w:rsidRDefault="004223AB" w:rsidP="004223AB">
            <w:pPr>
              <w:rPr>
                <w:del w:id="1319" w:author="Samuel Flegg" w:date="2025-01-28T11:14:00Z" w16du:dateUtc="2025-01-28T11:14:00Z"/>
              </w:rPr>
            </w:pPr>
            <w:del w:id="1320" w:author="Samuel Flegg" w:date="2025-01-28T11:14:00Z" w16du:dateUtc="2025-01-28T11:14:00Z">
              <w:r w:rsidDel="00194A28">
                <w:delText>When a solve is complete, either by the solve function being used, the scrambler being used, or the cube being solved, the data about that solve should be saved to a list of solves.</w:delText>
              </w:r>
            </w:del>
          </w:p>
        </w:tc>
        <w:tc>
          <w:tcPr>
            <w:tcW w:w="1746" w:type="dxa"/>
            <w:tcPrChange w:id="1321" w:author="Samuel Flegg" w:date="2025-01-28T11:13:00Z" w16du:dateUtc="2025-01-28T11:13:00Z">
              <w:tcPr>
                <w:tcW w:w="1746" w:type="dxa"/>
                <w:gridSpan w:val="2"/>
              </w:tcPr>
            </w:tcPrChange>
          </w:tcPr>
          <w:p w14:paraId="4F0655D1" w14:textId="5337F66D" w:rsidR="004223AB" w:rsidDel="00194A28" w:rsidRDefault="004223AB" w:rsidP="004223AB">
            <w:pPr>
              <w:rPr>
                <w:del w:id="1322" w:author="Samuel Flegg" w:date="2025-01-28T11:14:00Z" w16du:dateUtc="2025-01-28T11:14:00Z"/>
              </w:rPr>
            </w:pPr>
            <w:del w:id="1323" w:author="Samuel Flegg" w:date="2025-01-28T11:14:00Z" w16du:dateUtc="2025-01-28T11:14:00Z">
              <w:r w:rsidDel="00194A28">
                <w:delText>Finish a solve using the solver, scrambler, and by solving manually.</w:delText>
              </w:r>
            </w:del>
          </w:p>
        </w:tc>
        <w:tc>
          <w:tcPr>
            <w:tcW w:w="1553" w:type="dxa"/>
            <w:tcPrChange w:id="1324" w:author="Samuel Flegg" w:date="2025-01-28T11:13:00Z" w16du:dateUtc="2025-01-28T11:13:00Z">
              <w:tcPr>
                <w:tcW w:w="1553" w:type="dxa"/>
              </w:tcPr>
            </w:tcPrChange>
          </w:tcPr>
          <w:p w14:paraId="4117135C" w14:textId="7B3453E0" w:rsidR="004223AB" w:rsidDel="00194A28" w:rsidRDefault="004223AB" w:rsidP="004223AB">
            <w:pPr>
              <w:rPr>
                <w:del w:id="1325" w:author="Samuel Flegg" w:date="2025-01-28T11:14:00Z" w16du:dateUtc="2025-01-28T11:14:00Z"/>
              </w:rPr>
            </w:pPr>
            <w:del w:id="1326" w:author="Samuel Flegg" w:date="2025-01-28T11:14:00Z" w16du:dateUtc="2025-01-28T11:14:00Z">
              <w:r w:rsidDel="00194A28">
                <w:delText>These three solves should be added to game history list.</w:delText>
              </w:r>
            </w:del>
          </w:p>
        </w:tc>
        <w:tc>
          <w:tcPr>
            <w:tcW w:w="1347" w:type="dxa"/>
            <w:tcPrChange w:id="1327" w:author="Samuel Flegg" w:date="2025-01-28T11:13:00Z" w16du:dateUtc="2025-01-28T11:13:00Z">
              <w:tcPr>
                <w:tcW w:w="1347" w:type="dxa"/>
                <w:gridSpan w:val="2"/>
              </w:tcPr>
            </w:tcPrChange>
          </w:tcPr>
          <w:p w14:paraId="2D4E817F" w14:textId="2B973E0E" w:rsidR="004223AB" w:rsidDel="00194A28" w:rsidRDefault="004223AB" w:rsidP="004223AB">
            <w:pPr>
              <w:rPr>
                <w:del w:id="1328" w:author="Samuel Flegg" w:date="2025-01-28T11:14:00Z" w16du:dateUtc="2025-01-28T11:14:00Z"/>
              </w:rPr>
            </w:pPr>
            <w:del w:id="1329" w:author="Samuel Flegg" w:date="2025-01-28T11:14:00Z" w16du:dateUtc="2025-01-28T11:14:00Z">
              <w:r w:rsidDel="00194A28">
                <w:delText>Fail</w:delText>
              </w:r>
            </w:del>
          </w:p>
        </w:tc>
      </w:tr>
    </w:tbl>
    <w:p w14:paraId="22800091" w14:textId="77777777" w:rsidR="007A24A3" w:rsidRDefault="007A24A3" w:rsidP="00540A74"/>
    <w:p w14:paraId="01AE53F8" w14:textId="77777777" w:rsidR="00540A74" w:rsidRDefault="00540A74" w:rsidP="00540A74">
      <w:pPr>
        <w:pStyle w:val="Heading3"/>
      </w:pPr>
      <w:bookmarkStart w:id="1330" w:name="_Toc190004470"/>
      <w:r>
        <w:t>Improvements</w:t>
      </w:r>
      <w:bookmarkEnd w:id="1330"/>
    </w:p>
    <w:p w14:paraId="5FB38053" w14:textId="23779DC8" w:rsidR="009311DF" w:rsidDel="00194A28" w:rsidRDefault="009311DF" w:rsidP="009311DF">
      <w:pPr>
        <w:rPr>
          <w:del w:id="1331" w:author="Samuel Flegg" w:date="2025-01-28T11:14:00Z" w16du:dateUtc="2025-01-28T11:14:00Z"/>
        </w:rPr>
      </w:pPr>
      <w:del w:id="1332" w:author="Samuel Flegg" w:date="2025-01-28T11:14:00Z" w16du:dateUtc="2025-01-28T11:14:00Z">
        <w:r w:rsidDel="00194A28">
          <w:delText xml:space="preserve">Tests 22-26, </w:delText>
        </w:r>
        <w:r w:rsidR="00783120" w:rsidDel="00194A28">
          <w:delText>29-32 have not been implemented yet</w:delText>
        </w:r>
      </w:del>
    </w:p>
    <w:p w14:paraId="3AB303E3" w14:textId="3EECC0E5" w:rsidR="009311DF" w:rsidRPr="009311DF" w:rsidDel="00194A28" w:rsidRDefault="009311DF" w:rsidP="009311DF">
      <w:pPr>
        <w:rPr>
          <w:del w:id="1333" w:author="Samuel Flegg" w:date="2025-01-28T11:14:00Z" w16du:dateUtc="2025-01-28T11:14:00Z"/>
        </w:rPr>
      </w:pPr>
    </w:p>
    <w:p w14:paraId="17D7FAAF" w14:textId="1AAFF938" w:rsidR="00540A74" w:rsidRDefault="00540A74" w:rsidP="00540A74">
      <w:r>
        <w:t>Test 1</w:t>
      </w:r>
      <w:r w:rsidR="007A24A3">
        <w:t>5</w:t>
      </w:r>
      <w:r>
        <w:t xml:space="preserve"> – The solve function results in a key error when rotations are in the move list.</w:t>
      </w:r>
    </w:p>
    <w:p w14:paraId="53B8B7C9" w14:textId="77777777" w:rsidR="00540A74" w:rsidRDefault="00540A74" w:rsidP="00540A74">
      <w:r>
        <w:tab/>
        <w:t>This was due to a small spelling mistake in ‘rotation’ in line 773 which resulted in rotations being treated as turns.</w:t>
      </w:r>
    </w:p>
    <w:p w14:paraId="706F6AF1" w14:textId="77777777" w:rsidR="00540A74" w:rsidRDefault="00540A74" w:rsidP="00540A74">
      <w:r>
        <w:rPr>
          <w:noProof/>
        </w:rPr>
        <w:drawing>
          <wp:inline distT="0" distB="0" distL="0" distR="0" wp14:anchorId="4E012C9D" wp14:editId="1E196438">
            <wp:extent cx="5731510" cy="1224915"/>
            <wp:effectExtent l="0" t="0" r="2540" b="0"/>
            <wp:docPr id="81917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0977" name=""/>
                    <pic:cNvPicPr/>
                  </pic:nvPicPr>
                  <pic:blipFill>
                    <a:blip r:embed="rId92"/>
                    <a:stretch>
                      <a:fillRect/>
                    </a:stretch>
                  </pic:blipFill>
                  <pic:spPr>
                    <a:xfrm>
                      <a:off x="0" y="0"/>
                      <a:ext cx="5731510" cy="1224915"/>
                    </a:xfrm>
                    <a:prstGeom prst="rect">
                      <a:avLst/>
                    </a:prstGeom>
                  </pic:spPr>
                </pic:pic>
              </a:graphicData>
            </a:graphic>
          </wp:inline>
        </w:drawing>
      </w:r>
    </w:p>
    <w:p w14:paraId="7D667FFB" w14:textId="77777777" w:rsidR="00540A74" w:rsidRDefault="00540A74" w:rsidP="00540A74">
      <w:r>
        <w:t>This was easily solved by simply fixing the spelling mistake.</w:t>
      </w:r>
    </w:p>
    <w:p w14:paraId="6048B7B1" w14:textId="77777777" w:rsidR="00540A74" w:rsidRDefault="00540A74" w:rsidP="00540A74">
      <w:r>
        <w:rPr>
          <w:noProof/>
        </w:rPr>
        <w:drawing>
          <wp:inline distT="0" distB="0" distL="0" distR="0" wp14:anchorId="4F26825F" wp14:editId="13646209">
            <wp:extent cx="5731510" cy="1236345"/>
            <wp:effectExtent l="0" t="0" r="2540" b="1905"/>
            <wp:docPr id="2791633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63322" name="Picture 1" descr="A screen shot of a computer program&#10;&#10;Description automatically generated"/>
                    <pic:cNvPicPr/>
                  </pic:nvPicPr>
                  <pic:blipFill>
                    <a:blip r:embed="rId93"/>
                    <a:stretch>
                      <a:fillRect/>
                    </a:stretch>
                  </pic:blipFill>
                  <pic:spPr>
                    <a:xfrm>
                      <a:off x="0" y="0"/>
                      <a:ext cx="5731510" cy="1236345"/>
                    </a:xfrm>
                    <a:prstGeom prst="rect">
                      <a:avLst/>
                    </a:prstGeom>
                  </pic:spPr>
                </pic:pic>
              </a:graphicData>
            </a:graphic>
          </wp:inline>
        </w:drawing>
      </w:r>
    </w:p>
    <w:p w14:paraId="60BBF6B6" w14:textId="77777777" w:rsidR="00540A74" w:rsidRDefault="00540A74" w:rsidP="00540A74"/>
    <w:p w14:paraId="25F49629" w14:textId="399FCB48" w:rsidR="00540A74" w:rsidRDefault="00540A74" w:rsidP="00540A74">
      <w:r>
        <w:t xml:space="preserve">Test </w:t>
      </w:r>
      <w:r w:rsidR="00450C8D">
        <w:t>21</w:t>
      </w:r>
      <w:r>
        <w:t xml:space="preserve"> – If the scramble key is pressed before the solver ends, the timer will start whilst the solver continues to solve the cube. This was solved by making the solver stop when the scramble key (which also starts the timer) is pressed.</w:t>
      </w:r>
    </w:p>
    <w:p w14:paraId="333167E8" w14:textId="77777777" w:rsidR="00540A74" w:rsidRDefault="00540A74" w:rsidP="00540A74">
      <w:r>
        <w:rPr>
          <w:noProof/>
        </w:rPr>
        <w:drawing>
          <wp:inline distT="0" distB="0" distL="0" distR="0" wp14:anchorId="0D11BFDA" wp14:editId="7CF9B3BB">
            <wp:extent cx="5731510" cy="1101090"/>
            <wp:effectExtent l="0" t="0" r="2540" b="3810"/>
            <wp:docPr id="4122440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44025" name="Picture 1" descr="A screen shot of a computer program&#10;&#10;Description automatically generated"/>
                    <pic:cNvPicPr/>
                  </pic:nvPicPr>
                  <pic:blipFill>
                    <a:blip r:embed="rId94"/>
                    <a:stretch>
                      <a:fillRect/>
                    </a:stretch>
                  </pic:blipFill>
                  <pic:spPr>
                    <a:xfrm>
                      <a:off x="0" y="0"/>
                      <a:ext cx="5731510" cy="1101090"/>
                    </a:xfrm>
                    <a:prstGeom prst="rect">
                      <a:avLst/>
                    </a:prstGeom>
                  </pic:spPr>
                </pic:pic>
              </a:graphicData>
            </a:graphic>
          </wp:inline>
        </w:drawing>
      </w:r>
    </w:p>
    <w:p w14:paraId="096BEDED" w14:textId="77777777" w:rsidR="00540A74" w:rsidRDefault="00540A74" w:rsidP="00540A74"/>
    <w:p w14:paraId="0C934AE2" w14:textId="77777777" w:rsidR="00540A74" w:rsidRDefault="00540A74" w:rsidP="00540A74">
      <w:pPr>
        <w:pStyle w:val="Heading3"/>
      </w:pPr>
      <w:bookmarkStart w:id="1334" w:name="_Toc190004471"/>
      <w:r>
        <w:lastRenderedPageBreak/>
        <w:t>Program Images</w:t>
      </w:r>
      <w:bookmarkEnd w:id="1334"/>
    </w:p>
    <w:p w14:paraId="09AC72E8" w14:textId="77777777" w:rsidR="00540A74" w:rsidRDefault="00540A74" w:rsidP="00540A74">
      <w:r>
        <w:rPr>
          <w:noProof/>
        </w:rPr>
        <w:drawing>
          <wp:inline distT="0" distB="0" distL="0" distR="0" wp14:anchorId="12710D37" wp14:editId="1614A943">
            <wp:extent cx="5731510" cy="3330575"/>
            <wp:effectExtent l="0" t="0" r="2540" b="3175"/>
            <wp:docPr id="194538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84324" name=""/>
                    <pic:cNvPicPr/>
                  </pic:nvPicPr>
                  <pic:blipFill>
                    <a:blip r:embed="rId95"/>
                    <a:stretch>
                      <a:fillRect/>
                    </a:stretch>
                  </pic:blipFill>
                  <pic:spPr>
                    <a:xfrm>
                      <a:off x="0" y="0"/>
                      <a:ext cx="5731510" cy="3330575"/>
                    </a:xfrm>
                    <a:prstGeom prst="rect">
                      <a:avLst/>
                    </a:prstGeom>
                  </pic:spPr>
                </pic:pic>
              </a:graphicData>
            </a:graphic>
          </wp:inline>
        </w:drawing>
      </w:r>
    </w:p>
    <w:p w14:paraId="37C0E79A" w14:textId="77777777" w:rsidR="00540A74" w:rsidRDefault="00540A74" w:rsidP="00540A74">
      <w:r>
        <w:rPr>
          <w:noProof/>
        </w:rPr>
        <w:drawing>
          <wp:inline distT="0" distB="0" distL="0" distR="0" wp14:anchorId="31AE1E3F" wp14:editId="7FCB257C">
            <wp:extent cx="5731510" cy="3339465"/>
            <wp:effectExtent l="0" t="0" r="2540" b="0"/>
            <wp:docPr id="1111111890" name="Picture 1" descr="A colorful squares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11890" name="Picture 1" descr="A colorful squares on a grey background&#10;&#10;Description automatically generated"/>
                    <pic:cNvPicPr/>
                  </pic:nvPicPr>
                  <pic:blipFill>
                    <a:blip r:embed="rId96"/>
                    <a:stretch>
                      <a:fillRect/>
                    </a:stretch>
                  </pic:blipFill>
                  <pic:spPr>
                    <a:xfrm>
                      <a:off x="0" y="0"/>
                      <a:ext cx="5731510" cy="3339465"/>
                    </a:xfrm>
                    <a:prstGeom prst="rect">
                      <a:avLst/>
                    </a:prstGeom>
                  </pic:spPr>
                </pic:pic>
              </a:graphicData>
            </a:graphic>
          </wp:inline>
        </w:drawing>
      </w:r>
    </w:p>
    <w:p w14:paraId="7E81D70F" w14:textId="77777777" w:rsidR="00540A74" w:rsidRDefault="00540A74" w:rsidP="00540A74">
      <w:r>
        <w:rPr>
          <w:noProof/>
        </w:rPr>
        <w:lastRenderedPageBreak/>
        <w:drawing>
          <wp:inline distT="0" distB="0" distL="0" distR="0" wp14:anchorId="2F69F4A4" wp14:editId="0EDB1551">
            <wp:extent cx="5731510" cy="3329305"/>
            <wp:effectExtent l="0" t="0" r="2540" b="4445"/>
            <wp:docPr id="365261043" name="Picture 1" descr="A graphic of a rubik's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61043" name="Picture 1" descr="A graphic of a rubik's cube&#10;&#10;Description automatically generated"/>
                    <pic:cNvPicPr/>
                  </pic:nvPicPr>
                  <pic:blipFill>
                    <a:blip r:embed="rId97"/>
                    <a:stretch>
                      <a:fillRect/>
                    </a:stretch>
                  </pic:blipFill>
                  <pic:spPr>
                    <a:xfrm>
                      <a:off x="0" y="0"/>
                      <a:ext cx="5731510" cy="3329305"/>
                    </a:xfrm>
                    <a:prstGeom prst="rect">
                      <a:avLst/>
                    </a:prstGeom>
                  </pic:spPr>
                </pic:pic>
              </a:graphicData>
            </a:graphic>
          </wp:inline>
        </w:drawing>
      </w:r>
    </w:p>
    <w:p w14:paraId="56244BAA" w14:textId="77777777" w:rsidR="00540A74" w:rsidRDefault="00540A74" w:rsidP="00540A74">
      <w:r>
        <w:rPr>
          <w:noProof/>
        </w:rPr>
        <w:drawing>
          <wp:inline distT="0" distB="0" distL="0" distR="0" wp14:anchorId="05CD80D2" wp14:editId="37D3BB33">
            <wp:extent cx="5731510" cy="3323590"/>
            <wp:effectExtent l="0" t="0" r="2540" b="0"/>
            <wp:docPr id="111512113" name="Picture 1" descr="A colorful cube with man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13" name="Picture 1" descr="A colorful cube with many squares&#10;&#10;Description automatically generated"/>
                    <pic:cNvPicPr/>
                  </pic:nvPicPr>
                  <pic:blipFill>
                    <a:blip r:embed="rId98"/>
                    <a:stretch>
                      <a:fillRect/>
                    </a:stretch>
                  </pic:blipFill>
                  <pic:spPr>
                    <a:xfrm>
                      <a:off x="0" y="0"/>
                      <a:ext cx="5731510" cy="3323590"/>
                    </a:xfrm>
                    <a:prstGeom prst="rect">
                      <a:avLst/>
                    </a:prstGeom>
                  </pic:spPr>
                </pic:pic>
              </a:graphicData>
            </a:graphic>
          </wp:inline>
        </w:drawing>
      </w:r>
    </w:p>
    <w:p w14:paraId="4977A448" w14:textId="77777777" w:rsidR="00540A74" w:rsidRPr="0087794C" w:rsidRDefault="00540A74" w:rsidP="00540A74">
      <w:r>
        <w:rPr>
          <w:noProof/>
        </w:rPr>
        <w:lastRenderedPageBreak/>
        <w:drawing>
          <wp:inline distT="0" distB="0" distL="0" distR="0" wp14:anchorId="50C1753C" wp14:editId="28BB533E">
            <wp:extent cx="5731510" cy="3330575"/>
            <wp:effectExtent l="0" t="0" r="2540" b="3175"/>
            <wp:docPr id="10766942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425" name="Picture 1" descr="A screenshot of a game&#10;&#10;Description automatically generated"/>
                    <pic:cNvPicPr/>
                  </pic:nvPicPr>
                  <pic:blipFill>
                    <a:blip r:embed="rId99"/>
                    <a:stretch>
                      <a:fillRect/>
                    </a:stretch>
                  </pic:blipFill>
                  <pic:spPr>
                    <a:xfrm>
                      <a:off x="0" y="0"/>
                      <a:ext cx="5731510" cy="3330575"/>
                    </a:xfrm>
                    <a:prstGeom prst="rect">
                      <a:avLst/>
                    </a:prstGeom>
                  </pic:spPr>
                </pic:pic>
              </a:graphicData>
            </a:graphic>
          </wp:inline>
        </w:drawing>
      </w:r>
    </w:p>
    <w:p w14:paraId="0DE62ABD" w14:textId="77777777" w:rsidR="00540A74" w:rsidRDefault="00540A74" w:rsidP="00540A74"/>
    <w:p w14:paraId="52023A33" w14:textId="77777777" w:rsidR="00540A74" w:rsidRDefault="00540A74" w:rsidP="00540A74"/>
    <w:p w14:paraId="3A7F9071" w14:textId="77777777" w:rsidR="00540A74" w:rsidRDefault="00540A74" w:rsidP="00540A74"/>
    <w:p w14:paraId="4AD517B1" w14:textId="77777777" w:rsidR="00540A74" w:rsidRDefault="00540A74" w:rsidP="00540A74">
      <w:pPr>
        <w:pStyle w:val="Heading2"/>
      </w:pPr>
      <w:bookmarkStart w:id="1335" w:name="_Toc190004472"/>
      <w:r>
        <w:t>Prototype 3</w:t>
      </w:r>
      <w:bookmarkEnd w:id="1335"/>
    </w:p>
    <w:p w14:paraId="6BFAB691" w14:textId="77777777" w:rsidR="00540A74" w:rsidRDefault="00540A74" w:rsidP="00540A74">
      <w:pPr>
        <w:pStyle w:val="Heading3"/>
      </w:pPr>
      <w:bookmarkStart w:id="1336" w:name="_Toc190004473"/>
      <w:r>
        <w:t>Development</w:t>
      </w:r>
      <w:bookmarkEnd w:id="1336"/>
    </w:p>
    <w:p w14:paraId="0C3ACDA4" w14:textId="77777777" w:rsidR="00540A74" w:rsidRDefault="00540A74" w:rsidP="00540A74">
      <w:r>
        <w:t>Cube display:</w:t>
      </w:r>
    </w:p>
    <w:p w14:paraId="46EFD4E2" w14:textId="77777777" w:rsidR="00540A74" w:rsidRDefault="00540A74" w:rsidP="00540A74">
      <w:r>
        <w:tab/>
        <w:t xml:space="preserve">• </w:t>
      </w:r>
      <w:hyperlink w:anchor="PrototypeThreeDisplayClass" w:history="1">
        <w:r w:rsidRPr="00BF0253">
          <w:rPr>
            <w:rStyle w:val="Hyperlink"/>
          </w:rPr>
          <w:t>Class</w:t>
        </w:r>
      </w:hyperlink>
    </w:p>
    <w:p w14:paraId="79C6C6CD" w14:textId="77777777" w:rsidR="00540A74" w:rsidRDefault="00540A74" w:rsidP="00540A74">
      <w:r>
        <w:tab/>
        <w:t xml:space="preserve">• </w:t>
      </w:r>
      <w:hyperlink w:anchor="PrototypeThreeDisplayObjects" w:history="1">
        <w:r w:rsidRPr="00BF0253">
          <w:rPr>
            <w:rStyle w:val="Hyperlink"/>
          </w:rPr>
          <w:t>Object</w:t>
        </w:r>
      </w:hyperlink>
    </w:p>
    <w:p w14:paraId="59C5AB78" w14:textId="77777777" w:rsidR="00540A74" w:rsidRDefault="00540A74" w:rsidP="00540A74">
      <w:r>
        <w:tab/>
        <w:t xml:space="preserve">• </w:t>
      </w:r>
      <w:hyperlink w:anchor="PrototypeThreeDisplayImage" w:history="1">
        <w:r w:rsidRPr="00BF0253">
          <w:rPr>
            <w:rStyle w:val="Hyperlink"/>
          </w:rPr>
          <w:t>Image</w:t>
        </w:r>
      </w:hyperlink>
    </w:p>
    <w:p w14:paraId="0F500452" w14:textId="77777777" w:rsidR="00540A74" w:rsidRDefault="00540A74" w:rsidP="00540A74">
      <w:r>
        <w:t>Cube logic:</w:t>
      </w:r>
    </w:p>
    <w:p w14:paraId="0BC27C95" w14:textId="77777777" w:rsidR="00540A74" w:rsidRDefault="00540A74" w:rsidP="00540A74">
      <w:pPr>
        <w:ind w:firstLine="720"/>
      </w:pPr>
      <w:r>
        <w:t xml:space="preserve">• </w:t>
      </w:r>
      <w:hyperlink w:anchor="PrototypeThreeLogicStorage" w:history="1">
        <w:r w:rsidRPr="00BF0253">
          <w:rPr>
            <w:rStyle w:val="Hyperlink"/>
          </w:rPr>
          <w:t>Data storage</w:t>
        </w:r>
      </w:hyperlink>
    </w:p>
    <w:p w14:paraId="3F321BD9" w14:textId="77777777" w:rsidR="00540A74" w:rsidRDefault="00540A74" w:rsidP="00540A74">
      <w:pPr>
        <w:ind w:firstLine="720"/>
      </w:pPr>
      <w:r>
        <w:t xml:space="preserve">• </w:t>
      </w:r>
      <w:hyperlink w:anchor="PrototypeThreeLogicTurns" w:history="1">
        <w:r w:rsidRPr="00BF0253">
          <w:rPr>
            <w:rStyle w:val="Hyperlink"/>
          </w:rPr>
          <w:t>Turns</w:t>
        </w:r>
      </w:hyperlink>
    </w:p>
    <w:p w14:paraId="006324C2" w14:textId="77777777" w:rsidR="00540A74" w:rsidRDefault="00540A74" w:rsidP="00540A74">
      <w:pPr>
        <w:ind w:firstLine="720"/>
      </w:pPr>
      <w:r>
        <w:t xml:space="preserve">• </w:t>
      </w:r>
      <w:hyperlink w:anchor="PrototypeThreeLogicRotations" w:history="1">
        <w:r w:rsidRPr="00BF0253">
          <w:rPr>
            <w:rStyle w:val="Hyperlink"/>
          </w:rPr>
          <w:t>Rotations</w:t>
        </w:r>
      </w:hyperlink>
    </w:p>
    <w:p w14:paraId="7685E08B" w14:textId="77777777" w:rsidR="00540A74" w:rsidRDefault="00540A74" w:rsidP="00540A74">
      <w:r>
        <w:t>Scramble:</w:t>
      </w:r>
    </w:p>
    <w:p w14:paraId="09042BF0" w14:textId="77777777" w:rsidR="00540A74" w:rsidRDefault="00540A74" w:rsidP="00540A74">
      <w:r>
        <w:tab/>
        <w:t xml:space="preserve">• </w:t>
      </w:r>
      <w:hyperlink w:anchor="PrototypeThreeScrambleFunction" w:history="1">
        <w:r w:rsidRPr="00BF0253">
          <w:rPr>
            <w:rStyle w:val="Hyperlink"/>
          </w:rPr>
          <w:t>Function</w:t>
        </w:r>
      </w:hyperlink>
    </w:p>
    <w:p w14:paraId="00164639" w14:textId="77777777" w:rsidR="00540A74" w:rsidRDefault="00540A74" w:rsidP="00540A74">
      <w:r>
        <w:tab/>
        <w:t xml:space="preserve">• </w:t>
      </w:r>
      <w:hyperlink w:anchor="PrototypeThreeScrambleUsage" w:history="1">
        <w:r w:rsidRPr="00BF0253">
          <w:rPr>
            <w:rStyle w:val="Hyperlink"/>
          </w:rPr>
          <w:t>Usage</w:t>
        </w:r>
      </w:hyperlink>
    </w:p>
    <w:p w14:paraId="71909660" w14:textId="77777777" w:rsidR="00540A74" w:rsidRDefault="00540A74" w:rsidP="00540A74">
      <w:r>
        <w:t>Solver:</w:t>
      </w:r>
    </w:p>
    <w:p w14:paraId="52E5DE61" w14:textId="77777777" w:rsidR="00540A74" w:rsidRDefault="00540A74" w:rsidP="00540A74">
      <w:r>
        <w:tab/>
        <w:t xml:space="preserve">• Moves </w:t>
      </w:r>
      <w:hyperlink w:anchor="PrototypeThreeSolverStorage" w:history="1">
        <w:r w:rsidRPr="00BF0253">
          <w:rPr>
            <w:rStyle w:val="Hyperlink"/>
          </w:rPr>
          <w:t>class</w:t>
        </w:r>
      </w:hyperlink>
    </w:p>
    <w:p w14:paraId="5791204E" w14:textId="77777777" w:rsidR="00540A74" w:rsidRDefault="00540A74" w:rsidP="00540A74">
      <w:r>
        <w:tab/>
        <w:t xml:space="preserve">• Solver </w:t>
      </w:r>
      <w:hyperlink w:anchor="PrototypeThreeSolverClass" w:history="1">
        <w:r w:rsidRPr="00BF0253">
          <w:rPr>
            <w:rStyle w:val="Hyperlink"/>
          </w:rPr>
          <w:t>class</w:t>
        </w:r>
      </w:hyperlink>
    </w:p>
    <w:p w14:paraId="75912DD8" w14:textId="77777777" w:rsidR="00540A74" w:rsidRDefault="00540A74" w:rsidP="00540A74">
      <w:r>
        <w:lastRenderedPageBreak/>
        <w:tab/>
        <w:t xml:space="preserve">• </w:t>
      </w:r>
      <w:hyperlink w:anchor="PrototypeThreeSolverUsage" w:history="1">
        <w:r w:rsidRPr="00BF0253">
          <w:rPr>
            <w:rStyle w:val="Hyperlink"/>
          </w:rPr>
          <w:t>Usage</w:t>
        </w:r>
      </w:hyperlink>
    </w:p>
    <w:p w14:paraId="5D98ABAE" w14:textId="77777777" w:rsidR="00540A74" w:rsidRDefault="00540A74" w:rsidP="00540A74">
      <w:r>
        <w:t>Hint:</w:t>
      </w:r>
    </w:p>
    <w:p w14:paraId="44FF27EC" w14:textId="77777777" w:rsidR="00540A74" w:rsidRDefault="00540A74" w:rsidP="00540A74">
      <w:r>
        <w:tab/>
        <w:t xml:space="preserve">• </w:t>
      </w:r>
      <w:hyperlink w:anchor="PrototypeThreeHintFunction" w:history="1">
        <w:r w:rsidRPr="009E38CF">
          <w:rPr>
            <w:rStyle w:val="Hyperlink"/>
          </w:rPr>
          <w:t>Function</w:t>
        </w:r>
      </w:hyperlink>
    </w:p>
    <w:p w14:paraId="0BAB704A" w14:textId="77777777" w:rsidR="00540A74" w:rsidRDefault="00540A74" w:rsidP="00540A74">
      <w:r>
        <w:tab/>
        <w:t xml:space="preserve">• </w:t>
      </w:r>
      <w:hyperlink w:anchor="PrototypeThreeHintUsage" w:history="1">
        <w:r w:rsidRPr="009E38CF">
          <w:rPr>
            <w:rStyle w:val="Hyperlink"/>
          </w:rPr>
          <w:t>Usage</w:t>
        </w:r>
      </w:hyperlink>
    </w:p>
    <w:p w14:paraId="4AFF7B68" w14:textId="77777777" w:rsidR="00540A74" w:rsidRDefault="00540A74" w:rsidP="00540A74">
      <w:r>
        <w:t>Timer:</w:t>
      </w:r>
    </w:p>
    <w:p w14:paraId="462E2B48" w14:textId="77777777" w:rsidR="00540A74" w:rsidRDefault="00540A74" w:rsidP="00540A74">
      <w:r>
        <w:tab/>
        <w:t xml:space="preserve">• </w:t>
      </w:r>
      <w:hyperlink w:anchor="PrototypeThreeTimerClass" w:history="1">
        <w:r w:rsidRPr="009E38CF">
          <w:rPr>
            <w:rStyle w:val="Hyperlink"/>
          </w:rPr>
          <w:t>Class</w:t>
        </w:r>
      </w:hyperlink>
    </w:p>
    <w:p w14:paraId="743F5593" w14:textId="77777777" w:rsidR="00540A74" w:rsidRDefault="00540A74" w:rsidP="00540A74">
      <w:r>
        <w:tab/>
        <w:t xml:space="preserve">• </w:t>
      </w:r>
      <w:hyperlink w:anchor="PrototypeThreeTimerObject" w:history="1">
        <w:r w:rsidRPr="009E38CF">
          <w:rPr>
            <w:rStyle w:val="Hyperlink"/>
          </w:rPr>
          <w:t>Object</w:t>
        </w:r>
      </w:hyperlink>
    </w:p>
    <w:p w14:paraId="3CC2E23C" w14:textId="77777777" w:rsidR="00540A74" w:rsidRDefault="00540A74" w:rsidP="00540A74">
      <w:r>
        <w:tab/>
        <w:t xml:space="preserve">• Automatic </w:t>
      </w:r>
      <w:hyperlink w:anchor="PrototypeThreeTimerAutomaticStart" w:history="1">
        <w:r w:rsidRPr="009E38CF">
          <w:rPr>
            <w:rStyle w:val="Hyperlink"/>
          </w:rPr>
          <w:t>start</w:t>
        </w:r>
      </w:hyperlink>
    </w:p>
    <w:p w14:paraId="1B6DFF20" w14:textId="77777777" w:rsidR="00540A74" w:rsidRDefault="00540A74" w:rsidP="00540A74">
      <w:r>
        <w:tab/>
        <w:t xml:space="preserve">• Automatic </w:t>
      </w:r>
      <w:hyperlink w:anchor="PrototypeThreeTimerAutomaticStop" w:history="1">
        <w:r w:rsidRPr="009E38CF">
          <w:rPr>
            <w:rStyle w:val="Hyperlink"/>
          </w:rPr>
          <w:t>stop</w:t>
        </w:r>
      </w:hyperlink>
    </w:p>
    <w:p w14:paraId="65E1349B" w14:textId="77777777" w:rsidR="00540A74" w:rsidRDefault="00540A74" w:rsidP="00540A74">
      <w:r>
        <w:t>Leaderboard:</w:t>
      </w:r>
    </w:p>
    <w:p w14:paraId="0BAC112D" w14:textId="77777777" w:rsidR="00540A74" w:rsidRDefault="00540A74" w:rsidP="00540A74">
      <w:r>
        <w:tab/>
        <w:t xml:space="preserve">• </w:t>
      </w:r>
      <w:hyperlink w:anchor="PrototypeThreeLeaderboardClass" w:history="1">
        <w:r w:rsidRPr="00112BC3">
          <w:rPr>
            <w:rStyle w:val="Hyperlink"/>
          </w:rPr>
          <w:t>Class</w:t>
        </w:r>
      </w:hyperlink>
    </w:p>
    <w:p w14:paraId="631BB048" w14:textId="77777777" w:rsidR="00540A74" w:rsidRDefault="00540A74" w:rsidP="00540A74">
      <w:pPr>
        <w:rPr>
          <w:rFonts w:ascii="Calibri" w:hAnsi="Calibri" w:cs="Calibri"/>
        </w:rPr>
      </w:pPr>
      <w:r>
        <w:tab/>
      </w:r>
      <w:r>
        <w:rPr>
          <w:rFonts w:ascii="Calibri" w:hAnsi="Calibri" w:cs="Calibri"/>
        </w:rPr>
        <w:t xml:space="preserve">• </w:t>
      </w:r>
      <w:hyperlink w:anchor="PrototypeThreeLeaderboardObjects" w:history="1">
        <w:r w:rsidRPr="00112BC3">
          <w:rPr>
            <w:rStyle w:val="Hyperlink"/>
            <w:rFonts w:ascii="Calibri" w:hAnsi="Calibri" w:cs="Calibri"/>
          </w:rPr>
          <w:t>Object</w:t>
        </w:r>
      </w:hyperlink>
    </w:p>
    <w:p w14:paraId="38469831" w14:textId="77777777" w:rsidR="00540A74" w:rsidRPr="00112BC3" w:rsidRDefault="00540A74" w:rsidP="00540A74">
      <w:pPr>
        <w:rPr>
          <w:rFonts w:ascii="Calibri" w:hAnsi="Calibri" w:cs="Calibri"/>
        </w:rPr>
      </w:pPr>
      <w:r>
        <w:rPr>
          <w:rFonts w:ascii="Calibri" w:hAnsi="Calibri" w:cs="Calibri"/>
        </w:rPr>
        <w:tab/>
        <w:t xml:space="preserve">• </w:t>
      </w:r>
      <w:hyperlink w:anchor="PrototypeThreeLeaderboardImage" w:history="1">
        <w:r w:rsidRPr="00112BC3">
          <w:rPr>
            <w:rStyle w:val="Hyperlink"/>
            <w:rFonts w:ascii="Calibri" w:hAnsi="Calibri" w:cs="Calibri"/>
          </w:rPr>
          <w:t>Image</w:t>
        </w:r>
      </w:hyperlink>
    </w:p>
    <w:p w14:paraId="07496812" w14:textId="77777777" w:rsidR="00540A74" w:rsidRDefault="00540A74" w:rsidP="00540A74">
      <w:r>
        <w:t>Login:</w:t>
      </w:r>
    </w:p>
    <w:p w14:paraId="262A2CF8" w14:textId="77777777" w:rsidR="00540A74" w:rsidRDefault="00540A74" w:rsidP="00540A74">
      <w:r>
        <w:tab/>
        <w:t xml:space="preserve">• </w:t>
      </w:r>
      <w:hyperlink w:anchor="PrototypeThreeLogin" w:history="1">
        <w:r w:rsidRPr="00316474">
          <w:rPr>
            <w:rStyle w:val="Hyperlink"/>
          </w:rPr>
          <w:t>Usage</w:t>
        </w:r>
      </w:hyperlink>
    </w:p>
    <w:p w14:paraId="3B0BE2F0" w14:textId="77777777" w:rsidR="00540A74" w:rsidRDefault="00540A74" w:rsidP="00540A74">
      <w:r>
        <w:t>Guide:</w:t>
      </w:r>
    </w:p>
    <w:p w14:paraId="520DD78B" w14:textId="77777777" w:rsidR="00540A74" w:rsidRDefault="00540A74" w:rsidP="00540A74">
      <w:r>
        <w:tab/>
        <w:t xml:space="preserve">• </w:t>
      </w:r>
      <w:hyperlink w:anchor="PrototypeThreeGuideClass" w:history="1">
        <w:r w:rsidRPr="00316474">
          <w:rPr>
            <w:rStyle w:val="Hyperlink"/>
          </w:rPr>
          <w:t>Class</w:t>
        </w:r>
      </w:hyperlink>
    </w:p>
    <w:p w14:paraId="7812DED6" w14:textId="77777777" w:rsidR="00540A74" w:rsidRDefault="00540A74" w:rsidP="00540A74">
      <w:pPr>
        <w:rPr>
          <w:rFonts w:ascii="Arial" w:hAnsi="Arial" w:cs="Arial"/>
          <w:lang w:bidi="he-IL"/>
        </w:rPr>
      </w:pPr>
      <w:r>
        <w:tab/>
      </w:r>
      <w:r>
        <w:rPr>
          <w:rFonts w:ascii="Arial" w:hAnsi="Arial" w:cs="Arial"/>
          <w:lang w:bidi="he-IL"/>
        </w:rPr>
        <w:t xml:space="preserve">• </w:t>
      </w:r>
      <w:hyperlink w:anchor="PrototypeThreeGuideObject" w:history="1">
        <w:r w:rsidRPr="00316474">
          <w:rPr>
            <w:rStyle w:val="Hyperlink"/>
            <w:rFonts w:ascii="Arial" w:hAnsi="Arial" w:cs="Arial"/>
            <w:lang w:bidi="he-IL"/>
          </w:rPr>
          <w:t>Object</w:t>
        </w:r>
      </w:hyperlink>
    </w:p>
    <w:p w14:paraId="06FBB4CD" w14:textId="77777777" w:rsidR="00540A74" w:rsidRPr="00316474" w:rsidRDefault="00540A74" w:rsidP="00540A74">
      <w:pPr>
        <w:rPr>
          <w:rFonts w:ascii="Arial" w:hAnsi="Arial" w:cs="Arial"/>
          <w:lang w:bidi="he-IL"/>
        </w:rPr>
      </w:pPr>
      <w:r>
        <w:rPr>
          <w:rFonts w:ascii="Arial" w:hAnsi="Arial" w:cs="Arial"/>
          <w:lang w:bidi="he-IL"/>
        </w:rPr>
        <w:tab/>
        <w:t xml:space="preserve">• </w:t>
      </w:r>
      <w:hyperlink w:anchor="PrototypeThreeGuideUsage" w:history="1">
        <w:r w:rsidRPr="000E305F">
          <w:rPr>
            <w:rStyle w:val="Hyperlink"/>
            <w:rFonts w:ascii="Arial" w:hAnsi="Arial" w:cs="Arial"/>
            <w:lang w:bidi="he-IL"/>
          </w:rPr>
          <w:t>Usage</w:t>
        </w:r>
      </w:hyperlink>
    </w:p>
    <w:p w14:paraId="0153D619" w14:textId="77777777" w:rsidR="00540A74" w:rsidRDefault="00540A74" w:rsidP="00540A74">
      <w:r>
        <w:t>Save:</w:t>
      </w:r>
    </w:p>
    <w:p w14:paraId="08492459" w14:textId="77777777" w:rsidR="00540A74" w:rsidRDefault="00540A74" w:rsidP="00540A74">
      <w:r>
        <w:tab/>
        <w:t xml:space="preserve">• File </w:t>
      </w:r>
      <w:hyperlink w:anchor="PrototypeThreeSaveStorage" w:history="1">
        <w:r w:rsidRPr="000E305F">
          <w:rPr>
            <w:rStyle w:val="Hyperlink"/>
          </w:rPr>
          <w:t>storage</w:t>
        </w:r>
      </w:hyperlink>
    </w:p>
    <w:p w14:paraId="790424B3" w14:textId="77777777" w:rsidR="00540A74" w:rsidRDefault="00540A74" w:rsidP="00540A74">
      <w:r>
        <w:tab/>
        <w:t xml:space="preserve">• Manager </w:t>
      </w:r>
      <w:hyperlink w:anchor="PrototypeThreeSaveClassManager" w:history="1">
        <w:r w:rsidRPr="000E305F">
          <w:rPr>
            <w:rStyle w:val="Hyperlink"/>
          </w:rPr>
          <w:t>class</w:t>
        </w:r>
      </w:hyperlink>
    </w:p>
    <w:p w14:paraId="2F00DF7A" w14:textId="77777777" w:rsidR="00540A74" w:rsidRDefault="00540A74" w:rsidP="00540A74">
      <w:r>
        <w:tab/>
        <w:t xml:space="preserve">• User </w:t>
      </w:r>
      <w:hyperlink w:anchor="PrototypeThreeSaveClassUser" w:history="1">
        <w:r w:rsidRPr="000E305F">
          <w:rPr>
            <w:rStyle w:val="Hyperlink"/>
          </w:rPr>
          <w:t>class</w:t>
        </w:r>
      </w:hyperlink>
    </w:p>
    <w:p w14:paraId="4F8A1187" w14:textId="77777777" w:rsidR="00540A74" w:rsidRDefault="00540A74" w:rsidP="00540A74">
      <w:r>
        <w:tab/>
        <w:t xml:space="preserve">• </w:t>
      </w:r>
      <w:hyperlink w:anchor="PrototypeThreeSaveAutomatic" w:history="1">
        <w:r w:rsidRPr="000E305F">
          <w:rPr>
            <w:rStyle w:val="Hyperlink"/>
          </w:rPr>
          <w:t>Automatic</w:t>
        </w:r>
      </w:hyperlink>
      <w:r>
        <w:t xml:space="preserve"> </w:t>
      </w:r>
    </w:p>
    <w:p w14:paraId="7ECF4972" w14:textId="77777777" w:rsidR="00540A74" w:rsidRDefault="00540A74" w:rsidP="00540A74">
      <w:r>
        <w:t>History:</w:t>
      </w:r>
    </w:p>
    <w:p w14:paraId="71419FB5" w14:textId="77777777" w:rsidR="00540A74" w:rsidRDefault="00540A74" w:rsidP="00540A74">
      <w:r>
        <w:tab/>
        <w:t xml:space="preserve">• </w:t>
      </w:r>
      <w:hyperlink w:anchor="PrototypeThreeHistoryData" w:history="1">
        <w:r w:rsidRPr="000E305F">
          <w:rPr>
            <w:rStyle w:val="Hyperlink"/>
          </w:rPr>
          <w:t>Data</w:t>
        </w:r>
      </w:hyperlink>
    </w:p>
    <w:p w14:paraId="7D98E859" w14:textId="77777777" w:rsidR="00540A74" w:rsidRDefault="00540A74" w:rsidP="00540A74">
      <w:r>
        <w:tab/>
        <w:t xml:space="preserve">• </w:t>
      </w:r>
      <w:hyperlink w:anchor="PrototypeThreeHistoryClass" w:history="1">
        <w:r w:rsidRPr="000E305F">
          <w:rPr>
            <w:rStyle w:val="Hyperlink"/>
          </w:rPr>
          <w:t>Class</w:t>
        </w:r>
      </w:hyperlink>
    </w:p>
    <w:p w14:paraId="6E169970" w14:textId="77777777" w:rsidR="00540A74" w:rsidRDefault="00540A74" w:rsidP="00540A74">
      <w:r>
        <w:tab/>
        <w:t xml:space="preserve">• </w:t>
      </w:r>
      <w:hyperlink w:anchor="PrototypeThreeHistoryObjects" w:history="1">
        <w:r w:rsidRPr="000E305F">
          <w:rPr>
            <w:rStyle w:val="Hyperlink"/>
          </w:rPr>
          <w:t>Object</w:t>
        </w:r>
      </w:hyperlink>
    </w:p>
    <w:p w14:paraId="7409484F" w14:textId="77777777" w:rsidR="00540A74" w:rsidRDefault="00540A74" w:rsidP="00540A74">
      <w:r>
        <w:tab/>
        <w:t xml:space="preserve">• </w:t>
      </w:r>
      <w:hyperlink w:anchor="PrototypeThreeHistoryImage" w:history="1">
        <w:r w:rsidRPr="00841BD9">
          <w:rPr>
            <w:rStyle w:val="Hyperlink"/>
          </w:rPr>
          <w:t>Image</w:t>
        </w:r>
      </w:hyperlink>
    </w:p>
    <w:p w14:paraId="2327EAD3" w14:textId="77777777" w:rsidR="00540A74" w:rsidRDefault="00540A74" w:rsidP="00540A74">
      <w:r>
        <w:t>Validation:</w:t>
      </w:r>
    </w:p>
    <w:p w14:paraId="4D685853" w14:textId="77777777" w:rsidR="00540A74" w:rsidRDefault="00540A74" w:rsidP="00540A74">
      <w:r>
        <w:tab/>
        <w:t xml:space="preserve">• </w:t>
      </w:r>
      <w:hyperlink w:anchor="PrototypeThreeValidationClass" w:history="1">
        <w:r w:rsidRPr="001D205F">
          <w:rPr>
            <w:rStyle w:val="Hyperlink"/>
          </w:rPr>
          <w:t>Class</w:t>
        </w:r>
      </w:hyperlink>
    </w:p>
    <w:p w14:paraId="3711406B" w14:textId="77777777" w:rsidR="00540A74" w:rsidRDefault="00540A74" w:rsidP="00540A74">
      <w:r>
        <w:lastRenderedPageBreak/>
        <w:tab/>
        <w:t xml:space="preserve">• </w:t>
      </w:r>
      <w:hyperlink w:anchor="PrototypeThreeValidationObject" w:history="1">
        <w:r w:rsidRPr="001D205F">
          <w:rPr>
            <w:rStyle w:val="Hyperlink"/>
          </w:rPr>
          <w:t>Object</w:t>
        </w:r>
      </w:hyperlink>
    </w:p>
    <w:p w14:paraId="2BE121AA" w14:textId="77777777" w:rsidR="00540A74" w:rsidRDefault="00540A74" w:rsidP="00540A74">
      <w:r>
        <w:tab/>
        <w:t xml:space="preserve">• Usage throughout </w:t>
      </w:r>
      <w:hyperlink w:anchor="PrototypeThreeValidationUsage" w:history="1">
        <w:r w:rsidRPr="001D205F">
          <w:rPr>
            <w:rStyle w:val="Hyperlink"/>
          </w:rPr>
          <w:t>Main</w:t>
        </w:r>
      </w:hyperlink>
    </w:p>
    <w:p w14:paraId="6DB4871D" w14:textId="77777777" w:rsidR="003C5D5C" w:rsidRDefault="003C5D5C" w:rsidP="00540A74"/>
    <w:p w14:paraId="27483779" w14:textId="48AF4EB5" w:rsidR="003C5D5C" w:rsidRDefault="003C5D5C" w:rsidP="00540A74">
      <w:r>
        <w:tab/>
        <w:t xml:space="preserve">• </w:t>
      </w:r>
      <w:hyperlink w:anchor="PrototypeThreeValidationIgnoreInvalidKey" w:history="1">
        <w:r w:rsidRPr="003C5D5C">
          <w:rPr>
            <w:rStyle w:val="Hyperlink"/>
          </w:rPr>
          <w:t>Ignore invalid key presses</w:t>
        </w:r>
      </w:hyperlink>
    </w:p>
    <w:p w14:paraId="1AB92AC9" w14:textId="16A6046D" w:rsidR="003C5D5C" w:rsidRPr="003C5D5C" w:rsidRDefault="003C5D5C" w:rsidP="00540A74">
      <w:pPr>
        <w:rPr>
          <w:rFonts w:ascii="Arial" w:hAnsi="Arial" w:cs="Arial"/>
          <w:lang w:bidi="he-IL"/>
        </w:rPr>
      </w:pPr>
      <w:r>
        <w:tab/>
      </w:r>
      <w:r>
        <w:rPr>
          <w:rFonts w:ascii="Arial" w:hAnsi="Arial" w:cs="Arial"/>
          <w:lang w:bidi="he-IL"/>
        </w:rPr>
        <w:t xml:space="preserve">• </w:t>
      </w:r>
      <w:hyperlink w:anchor="PrototypeThreeValidationIgnoreForGuide" w:history="1">
        <w:r w:rsidRPr="003C5D5C">
          <w:rPr>
            <w:rStyle w:val="Hyperlink"/>
            <w:rFonts w:ascii="Arial" w:hAnsi="Arial" w:cs="Arial"/>
            <w:lang w:bidi="he-IL"/>
          </w:rPr>
          <w:t>Ignore cube interactions when on guide</w:t>
        </w:r>
      </w:hyperlink>
    </w:p>
    <w:p w14:paraId="76D53399" w14:textId="77777777" w:rsidR="00540A74" w:rsidRDefault="00540A74" w:rsidP="00540A74"/>
    <w:p w14:paraId="6C29614D" w14:textId="77777777" w:rsidR="00540A74" w:rsidRDefault="00540A74" w:rsidP="00540A74"/>
    <w:p w14:paraId="0A86B665" w14:textId="77777777" w:rsidR="00540A74" w:rsidRDefault="00540A74" w:rsidP="00540A74">
      <w:pPr>
        <w:pStyle w:val="Heading4"/>
      </w:pPr>
      <w:r>
        <w:t>Main</w:t>
      </w:r>
      <w:bookmarkStart w:id="1337" w:name="PrototypeThreeValidationUsage"/>
      <w:bookmarkEnd w:id="1337"/>
    </w:p>
    <w:p w14:paraId="6D0FF810" w14:textId="77777777" w:rsidR="00540A74" w:rsidRDefault="00540A74" w:rsidP="00540A74">
      <w:r>
        <w:rPr>
          <w:noProof/>
        </w:rPr>
        <w:drawing>
          <wp:inline distT="0" distB="0" distL="0" distR="0" wp14:anchorId="35754033" wp14:editId="6E2CB3B9">
            <wp:extent cx="5731510" cy="5566410"/>
            <wp:effectExtent l="0" t="0" r="2540" b="0"/>
            <wp:docPr id="8006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6001" name=""/>
                    <pic:cNvPicPr/>
                  </pic:nvPicPr>
                  <pic:blipFill>
                    <a:blip r:embed="rId100"/>
                    <a:stretch>
                      <a:fillRect/>
                    </a:stretch>
                  </pic:blipFill>
                  <pic:spPr>
                    <a:xfrm>
                      <a:off x="0" y="0"/>
                      <a:ext cx="5731510" cy="5566410"/>
                    </a:xfrm>
                    <a:prstGeom prst="rect">
                      <a:avLst/>
                    </a:prstGeom>
                  </pic:spPr>
                </pic:pic>
              </a:graphicData>
            </a:graphic>
          </wp:inline>
        </w:drawing>
      </w:r>
      <w:bookmarkStart w:id="1338" w:name="PrototypeThreeDisplayObjects"/>
      <w:bookmarkStart w:id="1339" w:name="PrototypeThreeHistoryObjects"/>
      <w:bookmarkStart w:id="1340" w:name="PrototypeThreeLeaderboardObjects"/>
      <w:bookmarkStart w:id="1341" w:name="PrototypeThreeValidationObject"/>
      <w:bookmarkStart w:id="1342" w:name="PrototypeThreeGuideObject"/>
      <w:bookmarkEnd w:id="1338"/>
      <w:bookmarkEnd w:id="1339"/>
      <w:bookmarkEnd w:id="1340"/>
      <w:bookmarkEnd w:id="1341"/>
      <w:bookmarkEnd w:id="1342"/>
    </w:p>
    <w:p w14:paraId="18AC6092" w14:textId="77777777" w:rsidR="00540A74" w:rsidRDefault="00540A74" w:rsidP="00540A74">
      <w:r>
        <w:t>The additional files have been imported and the new display elements – history and leaderboard – have been added to the display section. Game_data has been imported as well as had all imported from it, as to change variables in other files you must use file.variable = …, as from file import variable gets the variables value, instead of a pointer to it.</w:t>
      </w:r>
    </w:p>
    <w:p w14:paraId="2801841A" w14:textId="77777777" w:rsidR="00540A74" w:rsidRDefault="00540A74" w:rsidP="00540A74"/>
    <w:p w14:paraId="5D35A2B9" w14:textId="77777777" w:rsidR="00540A74" w:rsidRDefault="00540A74" w:rsidP="00540A74">
      <w:r>
        <w:rPr>
          <w:noProof/>
        </w:rPr>
        <w:drawing>
          <wp:inline distT="0" distB="0" distL="0" distR="0" wp14:anchorId="43F7C02F" wp14:editId="1294AE35">
            <wp:extent cx="5731510" cy="4576445"/>
            <wp:effectExtent l="0" t="0" r="2540" b="0"/>
            <wp:docPr id="1247661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1359" name="Picture 1" descr="A screenshot of a computer program&#10;&#10;Description automatically generated"/>
                    <pic:cNvPicPr/>
                  </pic:nvPicPr>
                  <pic:blipFill>
                    <a:blip r:embed="rId101"/>
                    <a:stretch>
                      <a:fillRect/>
                    </a:stretch>
                  </pic:blipFill>
                  <pic:spPr>
                    <a:xfrm>
                      <a:off x="0" y="0"/>
                      <a:ext cx="5731510" cy="4576445"/>
                    </a:xfrm>
                    <a:prstGeom prst="rect">
                      <a:avLst/>
                    </a:prstGeom>
                  </pic:spPr>
                </pic:pic>
              </a:graphicData>
            </a:graphic>
          </wp:inline>
        </w:drawing>
      </w:r>
    </w:p>
    <w:p w14:paraId="6DB085C5" w14:textId="77777777" w:rsidR="00540A74" w:rsidRDefault="00540A74" w:rsidP="00540A74">
      <w:r>
        <w:rPr>
          <w:noProof/>
        </w:rPr>
        <w:drawing>
          <wp:inline distT="0" distB="0" distL="0" distR="0" wp14:anchorId="6CEBE6A4" wp14:editId="30FC150B">
            <wp:extent cx="4721665" cy="3752850"/>
            <wp:effectExtent l="0" t="0" r="3175" b="0"/>
            <wp:docPr id="10049587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8779" name="Picture 1" descr="A screenshot of a computer program&#10;&#10;Description automatically generated"/>
                    <pic:cNvPicPr/>
                  </pic:nvPicPr>
                  <pic:blipFill>
                    <a:blip r:embed="rId102"/>
                    <a:stretch>
                      <a:fillRect/>
                    </a:stretch>
                  </pic:blipFill>
                  <pic:spPr>
                    <a:xfrm>
                      <a:off x="0" y="0"/>
                      <a:ext cx="4727132" cy="3757195"/>
                    </a:xfrm>
                    <a:prstGeom prst="rect">
                      <a:avLst/>
                    </a:prstGeom>
                  </pic:spPr>
                </pic:pic>
              </a:graphicData>
            </a:graphic>
          </wp:inline>
        </w:drawing>
      </w:r>
    </w:p>
    <w:p w14:paraId="2808CC5B" w14:textId="77777777" w:rsidR="00540A74" w:rsidRDefault="00540A74" w:rsidP="00540A74">
      <w:r>
        <w:rPr>
          <w:noProof/>
        </w:rPr>
        <w:lastRenderedPageBreak/>
        <w:drawing>
          <wp:inline distT="0" distB="0" distL="0" distR="0" wp14:anchorId="51C01D63" wp14:editId="5234495D">
            <wp:extent cx="5731510" cy="5080000"/>
            <wp:effectExtent l="0" t="0" r="2540" b="6350"/>
            <wp:docPr id="16939652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65294" name="Picture 1" descr="A screen shot of a computer&#10;&#10;Description automatically generated"/>
                    <pic:cNvPicPr/>
                  </pic:nvPicPr>
                  <pic:blipFill>
                    <a:blip r:embed="rId103"/>
                    <a:stretch>
                      <a:fillRect/>
                    </a:stretch>
                  </pic:blipFill>
                  <pic:spPr>
                    <a:xfrm>
                      <a:off x="0" y="0"/>
                      <a:ext cx="5731510" cy="5080000"/>
                    </a:xfrm>
                    <a:prstGeom prst="rect">
                      <a:avLst/>
                    </a:prstGeom>
                  </pic:spPr>
                </pic:pic>
              </a:graphicData>
            </a:graphic>
          </wp:inline>
        </w:drawing>
      </w:r>
    </w:p>
    <w:p w14:paraId="74948736" w14:textId="77777777" w:rsidR="00540A74" w:rsidRPr="00301D75" w:rsidRDefault="00540A74" w:rsidP="00540A74">
      <w:r>
        <w:rPr>
          <w:noProof/>
        </w:rPr>
        <w:drawing>
          <wp:inline distT="0" distB="0" distL="0" distR="0" wp14:anchorId="3AEF4BED" wp14:editId="0940A675">
            <wp:extent cx="5731510" cy="2301240"/>
            <wp:effectExtent l="0" t="0" r="2540" b="3810"/>
            <wp:docPr id="99673796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7962" name="Picture 1" descr="A computer screen shot of a computer program&#10;&#10;Description automatically generated"/>
                    <pic:cNvPicPr/>
                  </pic:nvPicPr>
                  <pic:blipFill>
                    <a:blip r:embed="rId104"/>
                    <a:stretch>
                      <a:fillRect/>
                    </a:stretch>
                  </pic:blipFill>
                  <pic:spPr>
                    <a:xfrm>
                      <a:off x="0" y="0"/>
                      <a:ext cx="5731510" cy="2301240"/>
                    </a:xfrm>
                    <a:prstGeom prst="rect">
                      <a:avLst/>
                    </a:prstGeom>
                  </pic:spPr>
                </pic:pic>
              </a:graphicData>
            </a:graphic>
          </wp:inline>
        </w:drawing>
      </w:r>
    </w:p>
    <w:p w14:paraId="01141FC0" w14:textId="77777777" w:rsidR="00540A74" w:rsidRDefault="00540A74" w:rsidP="00540A74"/>
    <w:p w14:paraId="7C12C969" w14:textId="77777777" w:rsidR="00540A74" w:rsidRDefault="00540A74" w:rsidP="00540A74">
      <w:r>
        <w:t>The buttons class is largely the same, just with display_history and display_leaderboard getting their buttons added.</w:t>
      </w:r>
    </w:p>
    <w:p w14:paraId="77C5B7FB" w14:textId="77777777" w:rsidR="00540A74" w:rsidRDefault="00540A74" w:rsidP="00540A74"/>
    <w:p w14:paraId="773000B5" w14:textId="77777777" w:rsidR="00540A74" w:rsidRDefault="00540A74" w:rsidP="00540A74">
      <w:r>
        <w:rPr>
          <w:noProof/>
        </w:rPr>
        <w:lastRenderedPageBreak/>
        <w:drawing>
          <wp:inline distT="0" distB="0" distL="0" distR="0" wp14:anchorId="103E8470" wp14:editId="496B7D6D">
            <wp:extent cx="5731510" cy="6670675"/>
            <wp:effectExtent l="0" t="0" r="2540" b="0"/>
            <wp:docPr id="1363490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0631" name="Picture 1" descr="A screenshot of a computer program&#10;&#10;Description automatically generated"/>
                    <pic:cNvPicPr/>
                  </pic:nvPicPr>
                  <pic:blipFill>
                    <a:blip r:embed="rId105"/>
                    <a:stretch>
                      <a:fillRect/>
                    </a:stretch>
                  </pic:blipFill>
                  <pic:spPr>
                    <a:xfrm>
                      <a:off x="0" y="0"/>
                      <a:ext cx="5731510" cy="6670675"/>
                    </a:xfrm>
                    <a:prstGeom prst="rect">
                      <a:avLst/>
                    </a:prstGeom>
                  </pic:spPr>
                </pic:pic>
              </a:graphicData>
            </a:graphic>
          </wp:inline>
        </w:drawing>
      </w:r>
      <w:bookmarkStart w:id="1343" w:name="PrototypeThreeSolverObject"/>
      <w:bookmarkStart w:id="1344" w:name="PrototypeThreeTimerObject"/>
      <w:bookmarkStart w:id="1345" w:name="PrototypeThreeLogin"/>
      <w:bookmarkEnd w:id="1343"/>
      <w:bookmarkEnd w:id="1344"/>
      <w:bookmarkEnd w:id="1345"/>
    </w:p>
    <w:p w14:paraId="07980895" w14:textId="77777777" w:rsidR="00540A74" w:rsidRDefault="00540A74" w:rsidP="00540A74">
      <w:r>
        <w:t xml:space="preserve">The load function is designed to be called by the login_window, which give it the user’s username. The save functions in the user data file will use this to load their data. This function then checks if the timer or solver are supposed to be running and updates their objects variables to start them in a way that makes it seem as if they never stopped. </w:t>
      </w:r>
    </w:p>
    <w:p w14:paraId="6E8DF419" w14:textId="77777777" w:rsidR="00540A74" w:rsidRDefault="00540A74" w:rsidP="00540A74"/>
    <w:p w14:paraId="56DA5738" w14:textId="77777777" w:rsidR="00540A74" w:rsidRDefault="00540A74" w:rsidP="00540A74">
      <w:r>
        <w:t>The login function is then called. This starts the login window, which checks the user’s username and password before calling the load function.</w:t>
      </w:r>
    </w:p>
    <w:p w14:paraId="1150EE2A" w14:textId="77777777" w:rsidR="00540A74" w:rsidRDefault="00540A74" w:rsidP="00540A74"/>
    <w:p w14:paraId="68CD8D88" w14:textId="77777777" w:rsidR="00540A74" w:rsidRDefault="00540A74" w:rsidP="00540A74">
      <w:r>
        <w:rPr>
          <w:noProof/>
        </w:rPr>
        <w:lastRenderedPageBreak/>
        <w:drawing>
          <wp:inline distT="0" distB="0" distL="0" distR="0" wp14:anchorId="3BB7960A" wp14:editId="0D03D680">
            <wp:extent cx="5731510" cy="8792845"/>
            <wp:effectExtent l="0" t="0" r="2540" b="8255"/>
            <wp:docPr id="8692343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4364" name="Picture 1" descr="A screen shot of a computer&#10;&#10;Description automatically generated"/>
                    <pic:cNvPicPr/>
                  </pic:nvPicPr>
                  <pic:blipFill>
                    <a:blip r:embed="rId106"/>
                    <a:stretch>
                      <a:fillRect/>
                    </a:stretch>
                  </pic:blipFill>
                  <pic:spPr>
                    <a:xfrm>
                      <a:off x="0" y="0"/>
                      <a:ext cx="5731510" cy="8792845"/>
                    </a:xfrm>
                    <a:prstGeom prst="rect">
                      <a:avLst/>
                    </a:prstGeom>
                  </pic:spPr>
                </pic:pic>
              </a:graphicData>
            </a:graphic>
          </wp:inline>
        </w:drawing>
      </w:r>
      <w:bookmarkStart w:id="1346" w:name="PrototypeThreeValidationIgnoreForGuide"/>
      <w:bookmarkStart w:id="1347" w:name="PrototypeThreeValidationIgnoreInvalidKey"/>
      <w:bookmarkEnd w:id="1346"/>
      <w:bookmarkEnd w:id="1347"/>
    </w:p>
    <w:p w14:paraId="30BB972A" w14:textId="77777777" w:rsidR="00540A74" w:rsidRDefault="00540A74" w:rsidP="00540A74">
      <w:r>
        <w:lastRenderedPageBreak/>
        <w:t>The first section of the events portion in nearly the same, with only the one event being added for mouse scrolling. This allows the game history image to be scrolled.</w:t>
      </w:r>
    </w:p>
    <w:p w14:paraId="27A2EA4B" w14:textId="77777777" w:rsidR="00540A74" w:rsidRDefault="00540A74" w:rsidP="00540A74">
      <w:r>
        <w:t>The quit section has been updated to include sys.exit(), which will close the program, as it was previously stopping due to an error occurring when trying to run a pygame function when pygame had been quit.</w:t>
      </w:r>
    </w:p>
    <w:p w14:paraId="30031664" w14:textId="77777777" w:rsidR="00540A74" w:rsidRDefault="00540A74" w:rsidP="00540A74">
      <w:r>
        <w:rPr>
          <w:noProof/>
        </w:rPr>
        <w:drawing>
          <wp:inline distT="0" distB="0" distL="0" distR="0" wp14:anchorId="6748B04F" wp14:editId="6AA0AF4C">
            <wp:extent cx="5731510" cy="5354955"/>
            <wp:effectExtent l="0" t="0" r="2540" b="0"/>
            <wp:docPr id="125761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5969" name=""/>
                    <pic:cNvPicPr/>
                  </pic:nvPicPr>
                  <pic:blipFill>
                    <a:blip r:embed="rId107"/>
                    <a:stretch>
                      <a:fillRect/>
                    </a:stretch>
                  </pic:blipFill>
                  <pic:spPr>
                    <a:xfrm>
                      <a:off x="0" y="0"/>
                      <a:ext cx="5731510" cy="5354955"/>
                    </a:xfrm>
                    <a:prstGeom prst="rect">
                      <a:avLst/>
                    </a:prstGeom>
                  </pic:spPr>
                </pic:pic>
              </a:graphicData>
            </a:graphic>
          </wp:inline>
        </w:drawing>
      </w:r>
      <w:bookmarkStart w:id="1348" w:name="PrototypeThreeTimerAutomaticStart"/>
      <w:bookmarkStart w:id="1349" w:name="PrototypeThreeScrambleUsage"/>
      <w:bookmarkStart w:id="1350" w:name="PrototypeThreeHintUsage"/>
      <w:bookmarkEnd w:id="1348"/>
      <w:bookmarkEnd w:id="1349"/>
      <w:bookmarkEnd w:id="1350"/>
    </w:p>
    <w:p w14:paraId="017EB753" w14:textId="77777777" w:rsidR="00540A74" w:rsidRDefault="00540A74" w:rsidP="00540A74">
      <w:r>
        <w:t>The second section has statements added to update the information in game_data when key events happen. It will also add completed games to the user’s game history.</w:t>
      </w:r>
    </w:p>
    <w:p w14:paraId="754B9915" w14:textId="77777777" w:rsidR="00540A74" w:rsidRDefault="00540A74" w:rsidP="00540A74"/>
    <w:p w14:paraId="703CA1BB" w14:textId="77777777" w:rsidR="00540A74" w:rsidRDefault="00540A74" w:rsidP="00540A74">
      <w:r>
        <w:rPr>
          <w:noProof/>
        </w:rPr>
        <w:lastRenderedPageBreak/>
        <w:drawing>
          <wp:inline distT="0" distB="0" distL="0" distR="0" wp14:anchorId="3171E654" wp14:editId="799DF7AF">
            <wp:extent cx="5381625" cy="8863330"/>
            <wp:effectExtent l="0" t="0" r="9525" b="0"/>
            <wp:docPr id="883653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53807" name="Picture 1" descr="A screen shot of a computer&#10;&#10;Description automatically generated"/>
                    <pic:cNvPicPr/>
                  </pic:nvPicPr>
                  <pic:blipFill>
                    <a:blip r:embed="rId108"/>
                    <a:stretch>
                      <a:fillRect/>
                    </a:stretch>
                  </pic:blipFill>
                  <pic:spPr>
                    <a:xfrm>
                      <a:off x="0" y="0"/>
                      <a:ext cx="5381625" cy="8863330"/>
                    </a:xfrm>
                    <a:prstGeom prst="rect">
                      <a:avLst/>
                    </a:prstGeom>
                  </pic:spPr>
                </pic:pic>
              </a:graphicData>
            </a:graphic>
          </wp:inline>
        </w:drawing>
      </w:r>
      <w:bookmarkStart w:id="1351" w:name="PrototypeThreeTimerAutomaticStop"/>
      <w:bookmarkStart w:id="1352" w:name="PrototypeThreeDisplayImage"/>
      <w:bookmarkStart w:id="1353" w:name="PrototypeThreeHistoryImage"/>
      <w:bookmarkStart w:id="1354" w:name="PrototypeThreeLeaderboardImage"/>
      <w:bookmarkStart w:id="1355" w:name="PrototypeThreeSolverUsage"/>
      <w:bookmarkStart w:id="1356" w:name="PrototypeThreeGuideUsage"/>
      <w:bookmarkEnd w:id="1351"/>
      <w:bookmarkEnd w:id="1352"/>
      <w:bookmarkEnd w:id="1353"/>
      <w:bookmarkEnd w:id="1354"/>
      <w:bookmarkEnd w:id="1355"/>
      <w:bookmarkEnd w:id="1356"/>
    </w:p>
    <w:p w14:paraId="611565EA" w14:textId="77777777" w:rsidR="00540A74" w:rsidRDefault="00540A74" w:rsidP="00540A74">
      <w:r>
        <w:rPr>
          <w:noProof/>
        </w:rPr>
        <w:lastRenderedPageBreak/>
        <w:drawing>
          <wp:inline distT="0" distB="0" distL="0" distR="0" wp14:anchorId="3C33E63E" wp14:editId="2E14A121">
            <wp:extent cx="5731510" cy="2428875"/>
            <wp:effectExtent l="0" t="0" r="2540" b="9525"/>
            <wp:docPr id="48350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626" name="Picture 1" descr="A screen shot of a computer program&#10;&#10;Description automatically generated"/>
                    <pic:cNvPicPr/>
                  </pic:nvPicPr>
                  <pic:blipFill>
                    <a:blip r:embed="rId109"/>
                    <a:stretch>
                      <a:fillRect/>
                    </a:stretch>
                  </pic:blipFill>
                  <pic:spPr>
                    <a:xfrm>
                      <a:off x="0" y="0"/>
                      <a:ext cx="5731510" cy="2428875"/>
                    </a:xfrm>
                    <a:prstGeom prst="rect">
                      <a:avLst/>
                    </a:prstGeom>
                  </pic:spPr>
                </pic:pic>
              </a:graphicData>
            </a:graphic>
          </wp:inline>
        </w:drawing>
      </w:r>
      <w:bookmarkStart w:id="1357" w:name="PrototypeThreeSaveAutomatic"/>
      <w:bookmarkEnd w:id="1357"/>
    </w:p>
    <w:p w14:paraId="0CF399E7" w14:textId="77777777" w:rsidR="00540A74" w:rsidRDefault="00540A74" w:rsidP="00540A74">
      <w:r>
        <w:t>The game loop is largely the same as well, with features added to update the user’s game history on a completed solve, display the new history and leaderboard screens, and to run the save function every 5 seconds.</w:t>
      </w:r>
    </w:p>
    <w:p w14:paraId="7863E8DD" w14:textId="77777777" w:rsidR="00540A74" w:rsidRDefault="00540A74" w:rsidP="00540A74"/>
    <w:p w14:paraId="2BE95E19" w14:textId="77777777" w:rsidR="00540A74" w:rsidRDefault="00540A74" w:rsidP="00540A74">
      <w:pPr>
        <w:pStyle w:val="Heading4"/>
      </w:pPr>
      <w:r>
        <w:t>Validation</w:t>
      </w:r>
    </w:p>
    <w:p w14:paraId="32CBA9A4" w14:textId="77777777" w:rsidR="00540A74" w:rsidRDefault="00540A74" w:rsidP="00540A74">
      <w:r>
        <w:t>This file is unchanged from prototype 2.</w:t>
      </w:r>
    </w:p>
    <w:p w14:paraId="4A37DA22" w14:textId="77777777" w:rsidR="00540A74" w:rsidRDefault="00540A74" w:rsidP="00540A74"/>
    <w:p w14:paraId="5BB83739" w14:textId="77777777" w:rsidR="00540A74" w:rsidRDefault="00540A74" w:rsidP="00540A74">
      <w:r>
        <w:rPr>
          <w:noProof/>
        </w:rPr>
        <w:drawing>
          <wp:inline distT="0" distB="0" distL="0" distR="0" wp14:anchorId="68764933" wp14:editId="1CE31E0B">
            <wp:extent cx="5731510" cy="3646805"/>
            <wp:effectExtent l="0" t="0" r="2540" b="0"/>
            <wp:docPr id="8971887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88719" name="Picture 1" descr="A computer screen shot of a program&#10;&#10;Description automatically generated"/>
                    <pic:cNvPicPr/>
                  </pic:nvPicPr>
                  <pic:blipFill>
                    <a:blip r:embed="rId110"/>
                    <a:stretch>
                      <a:fillRect/>
                    </a:stretch>
                  </pic:blipFill>
                  <pic:spPr>
                    <a:xfrm>
                      <a:off x="0" y="0"/>
                      <a:ext cx="5731510" cy="3646805"/>
                    </a:xfrm>
                    <a:prstGeom prst="rect">
                      <a:avLst/>
                    </a:prstGeom>
                  </pic:spPr>
                </pic:pic>
              </a:graphicData>
            </a:graphic>
          </wp:inline>
        </w:drawing>
      </w:r>
    </w:p>
    <w:p w14:paraId="452B5CA0" w14:textId="77777777" w:rsidR="00540A74" w:rsidRDefault="00540A74" w:rsidP="00540A74">
      <w:r>
        <w:rPr>
          <w:noProof/>
        </w:rPr>
        <w:lastRenderedPageBreak/>
        <w:drawing>
          <wp:inline distT="0" distB="0" distL="0" distR="0" wp14:anchorId="500450C8" wp14:editId="509BD8C1">
            <wp:extent cx="5707380" cy="8863330"/>
            <wp:effectExtent l="0" t="0" r="7620" b="0"/>
            <wp:docPr id="98217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79665" name=""/>
                    <pic:cNvPicPr/>
                  </pic:nvPicPr>
                  <pic:blipFill>
                    <a:blip r:embed="rId111"/>
                    <a:stretch>
                      <a:fillRect/>
                    </a:stretch>
                  </pic:blipFill>
                  <pic:spPr>
                    <a:xfrm>
                      <a:off x="0" y="0"/>
                      <a:ext cx="5707380" cy="8863330"/>
                    </a:xfrm>
                    <a:prstGeom prst="rect">
                      <a:avLst/>
                    </a:prstGeom>
                  </pic:spPr>
                </pic:pic>
              </a:graphicData>
            </a:graphic>
          </wp:inline>
        </w:drawing>
      </w:r>
      <w:bookmarkStart w:id="1358" w:name="PrototypeThreeValidationClass"/>
      <w:bookmarkEnd w:id="1358"/>
    </w:p>
    <w:p w14:paraId="2B8D3494" w14:textId="77777777" w:rsidR="00540A74" w:rsidRDefault="00540A74" w:rsidP="00540A74"/>
    <w:p w14:paraId="6326CC0F" w14:textId="77777777" w:rsidR="00540A74" w:rsidRDefault="00540A74" w:rsidP="00540A74">
      <w:pPr>
        <w:pStyle w:val="Heading4"/>
      </w:pPr>
      <w:r>
        <w:t>Cube</w:t>
      </w:r>
    </w:p>
    <w:p w14:paraId="626F416D" w14:textId="77777777" w:rsidR="00540A74" w:rsidRDefault="00540A74" w:rsidP="00540A74">
      <w:r>
        <w:t xml:space="preserve">The cube file has been split across 3 files: cube, features, and game_data. </w:t>
      </w:r>
    </w:p>
    <w:p w14:paraId="612DD49A" w14:textId="77777777" w:rsidR="00540A74" w:rsidRDefault="00540A74" w:rsidP="00540A74"/>
    <w:p w14:paraId="36420844" w14:textId="77777777" w:rsidR="00540A74" w:rsidRDefault="00540A74" w:rsidP="00540A74">
      <w:r>
        <w:t>The 3 cube classes that display an image remain in the cube file, along with the turn and rotations functions. The code for these is largely the same, with only small adjustments made as to account for data structures such as the moves list being moved into game_data.</w:t>
      </w:r>
    </w:p>
    <w:p w14:paraId="1E43D6E5" w14:textId="77777777" w:rsidR="00540A74" w:rsidRDefault="00540A74" w:rsidP="00540A74"/>
    <w:p w14:paraId="2B97DFE4" w14:textId="77777777" w:rsidR="00540A74" w:rsidRDefault="00540A74" w:rsidP="00540A74">
      <w:r>
        <w:rPr>
          <w:noProof/>
        </w:rPr>
        <w:drawing>
          <wp:inline distT="0" distB="0" distL="0" distR="0" wp14:anchorId="05D744A0" wp14:editId="2E705FCE">
            <wp:extent cx="5731510" cy="6583680"/>
            <wp:effectExtent l="0" t="0" r="2540" b="7620"/>
            <wp:docPr id="108772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24782" name=""/>
                    <pic:cNvPicPr/>
                  </pic:nvPicPr>
                  <pic:blipFill>
                    <a:blip r:embed="rId112"/>
                    <a:stretch>
                      <a:fillRect/>
                    </a:stretch>
                  </pic:blipFill>
                  <pic:spPr>
                    <a:xfrm>
                      <a:off x="0" y="0"/>
                      <a:ext cx="5731510" cy="6583680"/>
                    </a:xfrm>
                    <a:prstGeom prst="rect">
                      <a:avLst/>
                    </a:prstGeom>
                  </pic:spPr>
                </pic:pic>
              </a:graphicData>
            </a:graphic>
          </wp:inline>
        </w:drawing>
      </w:r>
    </w:p>
    <w:p w14:paraId="7C74F95A" w14:textId="77777777" w:rsidR="00540A74" w:rsidRPr="0033729D" w:rsidRDefault="00540A74" w:rsidP="00540A74">
      <w:r>
        <w:rPr>
          <w:noProof/>
        </w:rPr>
        <w:lastRenderedPageBreak/>
        <w:drawing>
          <wp:inline distT="0" distB="0" distL="0" distR="0" wp14:anchorId="281825B9" wp14:editId="416BF36A">
            <wp:extent cx="5731510" cy="7966075"/>
            <wp:effectExtent l="0" t="0" r="2540" b="0"/>
            <wp:docPr id="1006529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9108" name="Picture 1" descr="A screenshot of a computer program&#10;&#10;Description automatically generated"/>
                    <pic:cNvPicPr/>
                  </pic:nvPicPr>
                  <pic:blipFill>
                    <a:blip r:embed="rId113"/>
                    <a:stretch>
                      <a:fillRect/>
                    </a:stretch>
                  </pic:blipFill>
                  <pic:spPr>
                    <a:xfrm>
                      <a:off x="0" y="0"/>
                      <a:ext cx="5731510" cy="7966075"/>
                    </a:xfrm>
                    <a:prstGeom prst="rect">
                      <a:avLst/>
                    </a:prstGeom>
                  </pic:spPr>
                </pic:pic>
              </a:graphicData>
            </a:graphic>
          </wp:inline>
        </w:drawing>
      </w:r>
    </w:p>
    <w:p w14:paraId="2E8EF57F" w14:textId="77777777" w:rsidR="00540A74" w:rsidRDefault="00540A74" w:rsidP="00540A74">
      <w:r>
        <w:rPr>
          <w:noProof/>
        </w:rPr>
        <w:lastRenderedPageBreak/>
        <w:drawing>
          <wp:inline distT="0" distB="0" distL="0" distR="0" wp14:anchorId="6565EEBD" wp14:editId="1284C292">
            <wp:extent cx="5731510" cy="5738495"/>
            <wp:effectExtent l="0" t="0" r="2540" b="0"/>
            <wp:docPr id="2083015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5767" name="Picture 1" descr="A screenshot of a computer program&#10;&#10;Description automatically generated"/>
                    <pic:cNvPicPr/>
                  </pic:nvPicPr>
                  <pic:blipFill>
                    <a:blip r:embed="rId114"/>
                    <a:stretch>
                      <a:fillRect/>
                    </a:stretch>
                  </pic:blipFill>
                  <pic:spPr>
                    <a:xfrm>
                      <a:off x="0" y="0"/>
                      <a:ext cx="5731510" cy="5738495"/>
                    </a:xfrm>
                    <a:prstGeom prst="rect">
                      <a:avLst/>
                    </a:prstGeom>
                  </pic:spPr>
                </pic:pic>
              </a:graphicData>
            </a:graphic>
          </wp:inline>
        </w:drawing>
      </w:r>
    </w:p>
    <w:p w14:paraId="3D6CD018" w14:textId="77777777" w:rsidR="00540A74" w:rsidRDefault="00540A74" w:rsidP="00540A74">
      <w:r>
        <w:rPr>
          <w:noProof/>
        </w:rPr>
        <w:lastRenderedPageBreak/>
        <w:drawing>
          <wp:inline distT="0" distB="0" distL="0" distR="0" wp14:anchorId="0A2922D3" wp14:editId="6729AC93">
            <wp:extent cx="5731510" cy="6094730"/>
            <wp:effectExtent l="0" t="0" r="2540" b="1270"/>
            <wp:docPr id="1549517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7795" name="Picture 1" descr="A screenshot of a computer program&#10;&#10;Description automatically generated"/>
                    <pic:cNvPicPr/>
                  </pic:nvPicPr>
                  <pic:blipFill>
                    <a:blip r:embed="rId115"/>
                    <a:stretch>
                      <a:fillRect/>
                    </a:stretch>
                  </pic:blipFill>
                  <pic:spPr>
                    <a:xfrm>
                      <a:off x="0" y="0"/>
                      <a:ext cx="5731510" cy="6094730"/>
                    </a:xfrm>
                    <a:prstGeom prst="rect">
                      <a:avLst/>
                    </a:prstGeom>
                  </pic:spPr>
                </pic:pic>
              </a:graphicData>
            </a:graphic>
          </wp:inline>
        </w:drawing>
      </w:r>
      <w:bookmarkStart w:id="1359" w:name="PrototypeThreeDisplayClass"/>
      <w:bookmarkEnd w:id="1359"/>
    </w:p>
    <w:p w14:paraId="12780316" w14:textId="77777777" w:rsidR="00540A74" w:rsidRDefault="00540A74" w:rsidP="00540A74">
      <w:r>
        <w:rPr>
          <w:noProof/>
        </w:rPr>
        <w:lastRenderedPageBreak/>
        <w:drawing>
          <wp:inline distT="0" distB="0" distL="0" distR="0" wp14:anchorId="44CE7EE2" wp14:editId="40E68B21">
            <wp:extent cx="5731510" cy="5617845"/>
            <wp:effectExtent l="0" t="0" r="2540" b="1905"/>
            <wp:docPr id="9799649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4900" name="Picture 1" descr="A screenshot of a computer program&#10;&#10;Description automatically generated"/>
                    <pic:cNvPicPr/>
                  </pic:nvPicPr>
                  <pic:blipFill>
                    <a:blip r:embed="rId116"/>
                    <a:stretch>
                      <a:fillRect/>
                    </a:stretch>
                  </pic:blipFill>
                  <pic:spPr>
                    <a:xfrm>
                      <a:off x="0" y="0"/>
                      <a:ext cx="5731510" cy="5617845"/>
                    </a:xfrm>
                    <a:prstGeom prst="rect">
                      <a:avLst/>
                    </a:prstGeom>
                  </pic:spPr>
                </pic:pic>
              </a:graphicData>
            </a:graphic>
          </wp:inline>
        </w:drawing>
      </w:r>
    </w:p>
    <w:p w14:paraId="211B18B8" w14:textId="77777777" w:rsidR="00540A74" w:rsidRDefault="00540A74" w:rsidP="00540A74">
      <w:r>
        <w:rPr>
          <w:noProof/>
        </w:rPr>
        <w:lastRenderedPageBreak/>
        <w:drawing>
          <wp:inline distT="0" distB="0" distL="0" distR="0" wp14:anchorId="67744176" wp14:editId="720028DA">
            <wp:extent cx="5731510" cy="7646035"/>
            <wp:effectExtent l="0" t="0" r="2540" b="0"/>
            <wp:docPr id="4395057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5798" name="Picture 1" descr="A screenshot of a computer program&#10;&#10;Description automatically generated"/>
                    <pic:cNvPicPr/>
                  </pic:nvPicPr>
                  <pic:blipFill>
                    <a:blip r:embed="rId117"/>
                    <a:stretch>
                      <a:fillRect/>
                    </a:stretch>
                  </pic:blipFill>
                  <pic:spPr>
                    <a:xfrm>
                      <a:off x="0" y="0"/>
                      <a:ext cx="5731510" cy="7646035"/>
                    </a:xfrm>
                    <a:prstGeom prst="rect">
                      <a:avLst/>
                    </a:prstGeom>
                  </pic:spPr>
                </pic:pic>
              </a:graphicData>
            </a:graphic>
          </wp:inline>
        </w:drawing>
      </w:r>
    </w:p>
    <w:p w14:paraId="27900763" w14:textId="77777777" w:rsidR="00540A74" w:rsidRDefault="00540A74" w:rsidP="00540A74">
      <w:r>
        <w:rPr>
          <w:noProof/>
        </w:rPr>
        <w:drawing>
          <wp:inline distT="0" distB="0" distL="0" distR="0" wp14:anchorId="0B2C1CFF" wp14:editId="36612865">
            <wp:extent cx="5731510" cy="478790"/>
            <wp:effectExtent l="0" t="0" r="2540" b="0"/>
            <wp:docPr id="15455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46940" name=""/>
                    <pic:cNvPicPr/>
                  </pic:nvPicPr>
                  <pic:blipFill>
                    <a:blip r:embed="rId118"/>
                    <a:stretch>
                      <a:fillRect/>
                    </a:stretch>
                  </pic:blipFill>
                  <pic:spPr>
                    <a:xfrm>
                      <a:off x="0" y="0"/>
                      <a:ext cx="5731510" cy="478790"/>
                    </a:xfrm>
                    <a:prstGeom prst="rect">
                      <a:avLst/>
                    </a:prstGeom>
                  </pic:spPr>
                </pic:pic>
              </a:graphicData>
            </a:graphic>
          </wp:inline>
        </w:drawing>
      </w:r>
    </w:p>
    <w:p w14:paraId="5B7831D0" w14:textId="77777777" w:rsidR="00540A74" w:rsidRDefault="00540A74" w:rsidP="00540A74">
      <w:r>
        <w:rPr>
          <w:noProof/>
        </w:rPr>
        <w:lastRenderedPageBreak/>
        <w:drawing>
          <wp:inline distT="0" distB="0" distL="0" distR="0" wp14:anchorId="485788A7" wp14:editId="61223FF7">
            <wp:extent cx="5731510" cy="6588125"/>
            <wp:effectExtent l="0" t="0" r="2540" b="3175"/>
            <wp:docPr id="2039713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3392" name="Picture 1" descr="A screenshot of a computer program&#10;&#10;Description automatically generated"/>
                    <pic:cNvPicPr/>
                  </pic:nvPicPr>
                  <pic:blipFill>
                    <a:blip r:embed="rId119"/>
                    <a:stretch>
                      <a:fillRect/>
                    </a:stretch>
                  </pic:blipFill>
                  <pic:spPr>
                    <a:xfrm>
                      <a:off x="0" y="0"/>
                      <a:ext cx="5731510" cy="6588125"/>
                    </a:xfrm>
                    <a:prstGeom prst="rect">
                      <a:avLst/>
                    </a:prstGeom>
                  </pic:spPr>
                </pic:pic>
              </a:graphicData>
            </a:graphic>
          </wp:inline>
        </w:drawing>
      </w:r>
      <w:r>
        <w:rPr>
          <w:noProof/>
        </w:rPr>
        <w:lastRenderedPageBreak/>
        <w:drawing>
          <wp:inline distT="0" distB="0" distL="0" distR="0" wp14:anchorId="79FCC3A3" wp14:editId="70EA4D68">
            <wp:extent cx="5731510" cy="4286250"/>
            <wp:effectExtent l="0" t="0" r="2540" b="0"/>
            <wp:docPr id="19403286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8614" name="Picture 1" descr="A computer screen shot of a program code&#10;&#10;Description automatically generated"/>
                    <pic:cNvPicPr/>
                  </pic:nvPicPr>
                  <pic:blipFill>
                    <a:blip r:embed="rId120"/>
                    <a:stretch>
                      <a:fillRect/>
                    </a:stretch>
                  </pic:blipFill>
                  <pic:spPr>
                    <a:xfrm>
                      <a:off x="0" y="0"/>
                      <a:ext cx="5731510" cy="4286250"/>
                    </a:xfrm>
                    <a:prstGeom prst="rect">
                      <a:avLst/>
                    </a:prstGeom>
                  </pic:spPr>
                </pic:pic>
              </a:graphicData>
            </a:graphic>
          </wp:inline>
        </w:drawing>
      </w:r>
      <w:r>
        <w:rPr>
          <w:noProof/>
        </w:rPr>
        <w:lastRenderedPageBreak/>
        <w:drawing>
          <wp:inline distT="0" distB="0" distL="0" distR="0" wp14:anchorId="67A87F19" wp14:editId="4620C6B6">
            <wp:extent cx="5731510" cy="8493760"/>
            <wp:effectExtent l="0" t="0" r="2540" b="2540"/>
            <wp:docPr id="7415079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07927" name="Picture 1" descr="A screenshot of a computer program&#10;&#10;Description automatically generated"/>
                    <pic:cNvPicPr/>
                  </pic:nvPicPr>
                  <pic:blipFill>
                    <a:blip r:embed="rId121"/>
                    <a:stretch>
                      <a:fillRect/>
                    </a:stretch>
                  </pic:blipFill>
                  <pic:spPr>
                    <a:xfrm>
                      <a:off x="0" y="0"/>
                      <a:ext cx="5731510" cy="8493760"/>
                    </a:xfrm>
                    <a:prstGeom prst="rect">
                      <a:avLst/>
                    </a:prstGeom>
                  </pic:spPr>
                </pic:pic>
              </a:graphicData>
            </a:graphic>
          </wp:inline>
        </w:drawing>
      </w:r>
      <w:bookmarkStart w:id="1360" w:name="PrototypeThreeGuideClass"/>
      <w:bookmarkEnd w:id="1360"/>
      <w:r>
        <w:rPr>
          <w:noProof/>
        </w:rPr>
        <w:lastRenderedPageBreak/>
        <w:drawing>
          <wp:inline distT="0" distB="0" distL="0" distR="0" wp14:anchorId="72740BC8" wp14:editId="68F4E56D">
            <wp:extent cx="5731510" cy="6536055"/>
            <wp:effectExtent l="0" t="0" r="2540" b="0"/>
            <wp:docPr id="3751979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97915" name="Picture 1" descr="A screen shot of a computer program&#10;&#10;Description automatically generated"/>
                    <pic:cNvPicPr/>
                  </pic:nvPicPr>
                  <pic:blipFill>
                    <a:blip r:embed="rId122"/>
                    <a:stretch>
                      <a:fillRect/>
                    </a:stretch>
                  </pic:blipFill>
                  <pic:spPr>
                    <a:xfrm>
                      <a:off x="0" y="0"/>
                      <a:ext cx="5731510" cy="6536055"/>
                    </a:xfrm>
                    <a:prstGeom prst="rect">
                      <a:avLst/>
                    </a:prstGeom>
                  </pic:spPr>
                </pic:pic>
              </a:graphicData>
            </a:graphic>
          </wp:inline>
        </w:drawing>
      </w:r>
      <w:r>
        <w:rPr>
          <w:noProof/>
        </w:rPr>
        <w:lastRenderedPageBreak/>
        <w:drawing>
          <wp:inline distT="0" distB="0" distL="0" distR="0" wp14:anchorId="1612647C" wp14:editId="5AA5B360">
            <wp:extent cx="5731510" cy="6528435"/>
            <wp:effectExtent l="0" t="0" r="2540" b="5715"/>
            <wp:docPr id="20491550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5083" name="Picture 1" descr="A screenshot of a computer program&#10;&#10;Description automatically generated"/>
                    <pic:cNvPicPr/>
                  </pic:nvPicPr>
                  <pic:blipFill>
                    <a:blip r:embed="rId123"/>
                    <a:stretch>
                      <a:fillRect/>
                    </a:stretch>
                  </pic:blipFill>
                  <pic:spPr>
                    <a:xfrm>
                      <a:off x="0" y="0"/>
                      <a:ext cx="5731510" cy="6528435"/>
                    </a:xfrm>
                    <a:prstGeom prst="rect">
                      <a:avLst/>
                    </a:prstGeom>
                  </pic:spPr>
                </pic:pic>
              </a:graphicData>
            </a:graphic>
          </wp:inline>
        </w:drawing>
      </w:r>
      <w:r>
        <w:rPr>
          <w:noProof/>
        </w:rPr>
        <w:lastRenderedPageBreak/>
        <w:drawing>
          <wp:inline distT="0" distB="0" distL="0" distR="0" wp14:anchorId="21DF4AE9" wp14:editId="0E4988BE">
            <wp:extent cx="5731510" cy="4682490"/>
            <wp:effectExtent l="0" t="0" r="2540" b="3810"/>
            <wp:docPr id="486399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99672" name="Picture 1" descr="A screenshot of a computer program&#10;&#10;Description automatically generated"/>
                    <pic:cNvPicPr/>
                  </pic:nvPicPr>
                  <pic:blipFill>
                    <a:blip r:embed="rId124"/>
                    <a:stretch>
                      <a:fillRect/>
                    </a:stretch>
                  </pic:blipFill>
                  <pic:spPr>
                    <a:xfrm>
                      <a:off x="0" y="0"/>
                      <a:ext cx="5731510" cy="4682490"/>
                    </a:xfrm>
                    <a:prstGeom prst="rect">
                      <a:avLst/>
                    </a:prstGeom>
                  </pic:spPr>
                </pic:pic>
              </a:graphicData>
            </a:graphic>
          </wp:inline>
        </w:drawing>
      </w:r>
    </w:p>
    <w:p w14:paraId="2D1BD207" w14:textId="77777777" w:rsidR="00540A74" w:rsidRDefault="00540A74" w:rsidP="00540A74">
      <w:r>
        <w:rPr>
          <w:noProof/>
        </w:rPr>
        <w:lastRenderedPageBreak/>
        <w:drawing>
          <wp:inline distT="0" distB="0" distL="0" distR="0" wp14:anchorId="360F8810" wp14:editId="0CE399A5">
            <wp:extent cx="5731510" cy="4621530"/>
            <wp:effectExtent l="0" t="0" r="2540" b="7620"/>
            <wp:docPr id="547946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4692" name="Picture 1" descr="A screenshot of a computer program&#10;&#10;Description automatically generated"/>
                    <pic:cNvPicPr/>
                  </pic:nvPicPr>
                  <pic:blipFill>
                    <a:blip r:embed="rId125"/>
                    <a:stretch>
                      <a:fillRect/>
                    </a:stretch>
                  </pic:blipFill>
                  <pic:spPr>
                    <a:xfrm>
                      <a:off x="0" y="0"/>
                      <a:ext cx="5731510" cy="4621530"/>
                    </a:xfrm>
                    <a:prstGeom prst="rect">
                      <a:avLst/>
                    </a:prstGeom>
                  </pic:spPr>
                </pic:pic>
              </a:graphicData>
            </a:graphic>
          </wp:inline>
        </w:drawing>
      </w:r>
      <w:bookmarkStart w:id="1361" w:name="PrototypeThreeLogicTurns"/>
      <w:bookmarkEnd w:id="1361"/>
      <w:r w:rsidRPr="00973698">
        <w:rPr>
          <w:noProof/>
        </w:rPr>
        <w:t xml:space="preserve"> </w:t>
      </w:r>
      <w:r>
        <w:rPr>
          <w:noProof/>
        </w:rPr>
        <w:lastRenderedPageBreak/>
        <w:drawing>
          <wp:inline distT="0" distB="0" distL="0" distR="0" wp14:anchorId="1289FB87" wp14:editId="52832071">
            <wp:extent cx="5731510" cy="6841490"/>
            <wp:effectExtent l="0" t="0" r="2540" b="0"/>
            <wp:docPr id="14816559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5917" name="Picture 1" descr="A screen shot of a computer program&#10;&#10;Description automatically generated"/>
                    <pic:cNvPicPr/>
                  </pic:nvPicPr>
                  <pic:blipFill>
                    <a:blip r:embed="rId126"/>
                    <a:stretch>
                      <a:fillRect/>
                    </a:stretch>
                  </pic:blipFill>
                  <pic:spPr>
                    <a:xfrm>
                      <a:off x="0" y="0"/>
                      <a:ext cx="5731510" cy="6841490"/>
                    </a:xfrm>
                    <a:prstGeom prst="rect">
                      <a:avLst/>
                    </a:prstGeom>
                  </pic:spPr>
                </pic:pic>
              </a:graphicData>
            </a:graphic>
          </wp:inline>
        </w:drawing>
      </w:r>
      <w:r w:rsidRPr="00E36BC1">
        <w:rPr>
          <w:noProof/>
        </w:rPr>
        <w:t xml:space="preserve"> </w:t>
      </w:r>
      <w:r>
        <w:rPr>
          <w:noProof/>
        </w:rPr>
        <w:lastRenderedPageBreak/>
        <w:drawing>
          <wp:inline distT="0" distB="0" distL="0" distR="0" wp14:anchorId="0B8063F3" wp14:editId="57870D09">
            <wp:extent cx="5731510" cy="7813675"/>
            <wp:effectExtent l="0" t="0" r="2540" b="0"/>
            <wp:docPr id="1447191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809" name="Picture 1" descr="A screenshot of a computer program&#10;&#10;Description automatically generated"/>
                    <pic:cNvPicPr/>
                  </pic:nvPicPr>
                  <pic:blipFill>
                    <a:blip r:embed="rId127"/>
                    <a:stretch>
                      <a:fillRect/>
                    </a:stretch>
                  </pic:blipFill>
                  <pic:spPr>
                    <a:xfrm>
                      <a:off x="0" y="0"/>
                      <a:ext cx="5731510" cy="7813675"/>
                    </a:xfrm>
                    <a:prstGeom prst="rect">
                      <a:avLst/>
                    </a:prstGeom>
                  </pic:spPr>
                </pic:pic>
              </a:graphicData>
            </a:graphic>
          </wp:inline>
        </w:drawing>
      </w:r>
    </w:p>
    <w:p w14:paraId="1F552BBD" w14:textId="77777777" w:rsidR="00540A74" w:rsidRDefault="00540A74" w:rsidP="00540A74"/>
    <w:p w14:paraId="217BB94B" w14:textId="77777777" w:rsidR="00540A74" w:rsidRDefault="00540A74" w:rsidP="00540A74">
      <w:pPr>
        <w:pStyle w:val="Heading4"/>
      </w:pPr>
      <w:r>
        <w:lastRenderedPageBreak/>
        <w:t>Features</w:t>
      </w:r>
    </w:p>
    <w:p w14:paraId="22803E9A" w14:textId="77777777" w:rsidR="00540A74" w:rsidRDefault="00540A74" w:rsidP="00540A74">
      <w:r>
        <w:t>The features move from the old cube file to this file remain largely the same, with only small changes to them to due to not being in the same file as the data structures. However, there are two new classes at the end of the file for displaying the game history and leaderboard.</w:t>
      </w:r>
    </w:p>
    <w:p w14:paraId="2CEE50F2" w14:textId="77777777" w:rsidR="00540A74" w:rsidRDefault="00540A74" w:rsidP="00540A74"/>
    <w:p w14:paraId="4DA413D4" w14:textId="77777777" w:rsidR="00540A74" w:rsidRDefault="00540A74" w:rsidP="00540A74">
      <w:r>
        <w:rPr>
          <w:noProof/>
        </w:rPr>
        <w:lastRenderedPageBreak/>
        <w:drawing>
          <wp:inline distT="0" distB="0" distL="0" distR="0" wp14:anchorId="730BEF1A" wp14:editId="2BE0BAAC">
            <wp:extent cx="5731510" cy="6687820"/>
            <wp:effectExtent l="0" t="0" r="2540" b="0"/>
            <wp:docPr id="162260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02845" name=""/>
                    <pic:cNvPicPr/>
                  </pic:nvPicPr>
                  <pic:blipFill>
                    <a:blip r:embed="rId128"/>
                    <a:stretch>
                      <a:fillRect/>
                    </a:stretch>
                  </pic:blipFill>
                  <pic:spPr>
                    <a:xfrm>
                      <a:off x="0" y="0"/>
                      <a:ext cx="5731510" cy="6687820"/>
                    </a:xfrm>
                    <a:prstGeom prst="rect">
                      <a:avLst/>
                    </a:prstGeom>
                  </pic:spPr>
                </pic:pic>
              </a:graphicData>
            </a:graphic>
          </wp:inline>
        </w:drawing>
      </w:r>
      <w:bookmarkStart w:id="1362" w:name="PrototypeThreeScrambleFunction"/>
      <w:bookmarkEnd w:id="1362"/>
      <w:r>
        <w:rPr>
          <w:noProof/>
        </w:rPr>
        <w:lastRenderedPageBreak/>
        <w:drawing>
          <wp:inline distT="0" distB="0" distL="0" distR="0" wp14:anchorId="676626A2" wp14:editId="54E50000">
            <wp:extent cx="5731510" cy="7794625"/>
            <wp:effectExtent l="0" t="0" r="2540" b="0"/>
            <wp:docPr id="20458239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23966" name="Picture 1" descr="A screenshot of a computer program&#10;&#10;Description automatically generated"/>
                    <pic:cNvPicPr/>
                  </pic:nvPicPr>
                  <pic:blipFill>
                    <a:blip r:embed="rId129"/>
                    <a:stretch>
                      <a:fillRect/>
                    </a:stretch>
                  </pic:blipFill>
                  <pic:spPr>
                    <a:xfrm>
                      <a:off x="0" y="0"/>
                      <a:ext cx="5731510" cy="7794625"/>
                    </a:xfrm>
                    <a:prstGeom prst="rect">
                      <a:avLst/>
                    </a:prstGeom>
                  </pic:spPr>
                </pic:pic>
              </a:graphicData>
            </a:graphic>
          </wp:inline>
        </w:drawing>
      </w:r>
      <w:bookmarkStart w:id="1363" w:name="PrototypeThreeSolverClass"/>
      <w:bookmarkEnd w:id="1363"/>
      <w:r>
        <w:rPr>
          <w:noProof/>
        </w:rPr>
        <w:lastRenderedPageBreak/>
        <w:drawing>
          <wp:inline distT="0" distB="0" distL="0" distR="0" wp14:anchorId="703DD019" wp14:editId="0E652F98">
            <wp:extent cx="5731510" cy="8645525"/>
            <wp:effectExtent l="0" t="0" r="2540" b="3175"/>
            <wp:docPr id="6157055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5533" name="Picture 1" descr="A screen shot of a computer program&#10;&#10;Description automatically generated"/>
                    <pic:cNvPicPr/>
                  </pic:nvPicPr>
                  <pic:blipFill>
                    <a:blip r:embed="rId130"/>
                    <a:stretch>
                      <a:fillRect/>
                    </a:stretch>
                  </pic:blipFill>
                  <pic:spPr>
                    <a:xfrm>
                      <a:off x="0" y="0"/>
                      <a:ext cx="5731510" cy="8645525"/>
                    </a:xfrm>
                    <a:prstGeom prst="rect">
                      <a:avLst/>
                    </a:prstGeom>
                  </pic:spPr>
                </pic:pic>
              </a:graphicData>
            </a:graphic>
          </wp:inline>
        </w:drawing>
      </w:r>
      <w:bookmarkStart w:id="1364" w:name="PrototypeThreeHintFunction"/>
      <w:bookmarkEnd w:id="1364"/>
      <w:r>
        <w:rPr>
          <w:noProof/>
        </w:rPr>
        <w:lastRenderedPageBreak/>
        <w:drawing>
          <wp:inline distT="0" distB="0" distL="0" distR="0" wp14:anchorId="5ADF8BE5" wp14:editId="4D06BA70">
            <wp:extent cx="5731510" cy="7696835"/>
            <wp:effectExtent l="0" t="0" r="2540" b="0"/>
            <wp:docPr id="870307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7611" name="Picture 1" descr="A screenshot of a computer program&#10;&#10;Description automatically generated"/>
                    <pic:cNvPicPr/>
                  </pic:nvPicPr>
                  <pic:blipFill>
                    <a:blip r:embed="rId131"/>
                    <a:stretch>
                      <a:fillRect/>
                    </a:stretch>
                  </pic:blipFill>
                  <pic:spPr>
                    <a:xfrm>
                      <a:off x="0" y="0"/>
                      <a:ext cx="5731510" cy="7696835"/>
                    </a:xfrm>
                    <a:prstGeom prst="rect">
                      <a:avLst/>
                    </a:prstGeom>
                  </pic:spPr>
                </pic:pic>
              </a:graphicData>
            </a:graphic>
          </wp:inline>
        </w:drawing>
      </w:r>
      <w:bookmarkStart w:id="1365" w:name="PrototypeThreeTimerClass"/>
      <w:bookmarkEnd w:id="1365"/>
      <w:r>
        <w:rPr>
          <w:noProof/>
        </w:rPr>
        <w:lastRenderedPageBreak/>
        <w:drawing>
          <wp:inline distT="0" distB="0" distL="0" distR="0" wp14:anchorId="162B4A42" wp14:editId="15CC8B37">
            <wp:extent cx="5731510" cy="4576445"/>
            <wp:effectExtent l="0" t="0" r="2540" b="0"/>
            <wp:docPr id="20104658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65882" name="Picture 1" descr="A screen shot of a computer program&#10;&#10;Description automatically generated"/>
                    <pic:cNvPicPr/>
                  </pic:nvPicPr>
                  <pic:blipFill>
                    <a:blip r:embed="rId132"/>
                    <a:stretch>
                      <a:fillRect/>
                    </a:stretch>
                  </pic:blipFill>
                  <pic:spPr>
                    <a:xfrm>
                      <a:off x="0" y="0"/>
                      <a:ext cx="5731510" cy="4576445"/>
                    </a:xfrm>
                    <a:prstGeom prst="rect">
                      <a:avLst/>
                    </a:prstGeom>
                  </pic:spPr>
                </pic:pic>
              </a:graphicData>
            </a:graphic>
          </wp:inline>
        </w:drawing>
      </w:r>
      <w:r w:rsidRPr="00675672">
        <w:rPr>
          <w:noProof/>
        </w:rPr>
        <w:t xml:space="preserve"> </w:t>
      </w:r>
      <w:r>
        <w:rPr>
          <w:noProof/>
        </w:rPr>
        <w:lastRenderedPageBreak/>
        <w:drawing>
          <wp:inline distT="0" distB="0" distL="0" distR="0" wp14:anchorId="63056A29" wp14:editId="61C6950A">
            <wp:extent cx="5493385" cy="8863330"/>
            <wp:effectExtent l="0" t="0" r="0" b="0"/>
            <wp:docPr id="1364602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02390" name="Picture 1" descr="A screenshot of a computer program&#10;&#10;Description automatically generated"/>
                    <pic:cNvPicPr/>
                  </pic:nvPicPr>
                  <pic:blipFill>
                    <a:blip r:embed="rId133"/>
                    <a:stretch>
                      <a:fillRect/>
                    </a:stretch>
                  </pic:blipFill>
                  <pic:spPr>
                    <a:xfrm>
                      <a:off x="0" y="0"/>
                      <a:ext cx="5493385" cy="8863330"/>
                    </a:xfrm>
                    <a:prstGeom prst="rect">
                      <a:avLst/>
                    </a:prstGeom>
                  </pic:spPr>
                </pic:pic>
              </a:graphicData>
            </a:graphic>
          </wp:inline>
        </w:drawing>
      </w:r>
      <w:bookmarkStart w:id="1366" w:name="PrototypeThreeHistoryClass"/>
      <w:bookmarkEnd w:id="1366"/>
      <w:r>
        <w:br w:type="textWrapping" w:clear="all"/>
      </w:r>
    </w:p>
    <w:p w14:paraId="2A998389" w14:textId="77777777" w:rsidR="00540A74" w:rsidRDefault="00540A74" w:rsidP="00540A74">
      <w:r>
        <w:t>The display history class manages getting the user’s game history and displaying it to the screen. The image it creates is scrollable.</w:t>
      </w:r>
    </w:p>
    <w:p w14:paraId="5E57D83D" w14:textId="77777777" w:rsidR="00540A74" w:rsidRDefault="00540A74" w:rsidP="00540A74"/>
    <w:p w14:paraId="6B0F8236" w14:textId="77777777" w:rsidR="00540A74" w:rsidRDefault="00540A74" w:rsidP="00540A74">
      <w:r>
        <w:t>The format_history function creates a 2D array, where the outer index is games, and the inner index is specific information. Only certain information has been taken from the user’s game history, and it all has been converted to a format the user will understand (e.g. time into hours, minutes, seconds) and then to a string that can be rendered.</w:t>
      </w:r>
    </w:p>
    <w:p w14:paraId="4D033A97" w14:textId="77777777" w:rsidR="00540A74" w:rsidRDefault="00540A74" w:rsidP="00540A74"/>
    <w:p w14:paraId="0FEB9F21" w14:textId="77777777" w:rsidR="00540A74" w:rsidRDefault="00540A74" w:rsidP="00540A74">
      <w:r>
        <w:t>I would have liked to make the time displayed include milliseconds, however the time library I had been using for times did not support this and I unfortunately did not have time to figure a way to implement this.</w:t>
      </w:r>
    </w:p>
    <w:p w14:paraId="5D447A85" w14:textId="77777777" w:rsidR="00540A74" w:rsidRPr="00610B28" w:rsidRDefault="00540A74" w:rsidP="00540A74"/>
    <w:p w14:paraId="271D2FBD" w14:textId="77777777" w:rsidR="00540A74" w:rsidRDefault="00540A74" w:rsidP="00540A74">
      <w:r>
        <w:rPr>
          <w:noProof/>
        </w:rPr>
        <w:lastRenderedPageBreak/>
        <w:drawing>
          <wp:inline distT="0" distB="0" distL="0" distR="0" wp14:anchorId="1A507AED" wp14:editId="1C8884DB">
            <wp:extent cx="5731510" cy="7681595"/>
            <wp:effectExtent l="0" t="0" r="2540" b="0"/>
            <wp:docPr id="8383472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47213" name="Picture 1" descr="A screen shot of a computer&#10;&#10;Description automatically generated"/>
                    <pic:cNvPicPr/>
                  </pic:nvPicPr>
                  <pic:blipFill>
                    <a:blip r:embed="rId134"/>
                    <a:stretch>
                      <a:fillRect/>
                    </a:stretch>
                  </pic:blipFill>
                  <pic:spPr>
                    <a:xfrm>
                      <a:off x="0" y="0"/>
                      <a:ext cx="5731510" cy="7681595"/>
                    </a:xfrm>
                    <a:prstGeom prst="rect">
                      <a:avLst/>
                    </a:prstGeom>
                  </pic:spPr>
                </pic:pic>
              </a:graphicData>
            </a:graphic>
          </wp:inline>
        </w:drawing>
      </w:r>
    </w:p>
    <w:p w14:paraId="25BD1CF6" w14:textId="77777777" w:rsidR="00540A74" w:rsidRDefault="00540A74" w:rsidP="00540A74">
      <w:r>
        <w:t>The get_image function uses the formatted list to create the image. It creates an image for each game that is just a rendered string and uses the get_height function and a variable to ensure the surf created is big enough, as the number of images being drawn to it is variable.</w:t>
      </w:r>
    </w:p>
    <w:p w14:paraId="630CBECA" w14:textId="77777777" w:rsidR="00540A74" w:rsidRDefault="00540A74" w:rsidP="00540A74">
      <w:r>
        <w:t>As the images are being created before the surf is, they are stored in a list, then iteratively blitted to the surf once it is created.</w:t>
      </w:r>
    </w:p>
    <w:p w14:paraId="7B0038C6" w14:textId="77777777" w:rsidR="00540A74" w:rsidRDefault="00540A74" w:rsidP="00540A74">
      <w:r>
        <w:rPr>
          <w:noProof/>
        </w:rPr>
        <w:lastRenderedPageBreak/>
        <w:drawing>
          <wp:inline distT="0" distB="0" distL="0" distR="0" wp14:anchorId="3C5D8639" wp14:editId="6AF3092D">
            <wp:extent cx="5731510" cy="3912235"/>
            <wp:effectExtent l="0" t="0" r="2540" b="0"/>
            <wp:docPr id="34808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82548" name=""/>
                    <pic:cNvPicPr/>
                  </pic:nvPicPr>
                  <pic:blipFill>
                    <a:blip r:embed="rId135"/>
                    <a:stretch>
                      <a:fillRect/>
                    </a:stretch>
                  </pic:blipFill>
                  <pic:spPr>
                    <a:xfrm>
                      <a:off x="0" y="0"/>
                      <a:ext cx="5731510" cy="3912235"/>
                    </a:xfrm>
                    <a:prstGeom prst="rect">
                      <a:avLst/>
                    </a:prstGeom>
                  </pic:spPr>
                </pic:pic>
              </a:graphicData>
            </a:graphic>
          </wp:inline>
        </w:drawing>
      </w:r>
    </w:p>
    <w:p w14:paraId="528F0BA0" w14:textId="77777777" w:rsidR="00540A74" w:rsidRDefault="00540A74" w:rsidP="00540A74">
      <w:r>
        <w:t>The update function doesn’t used validation, despite the fact it has a changing and thus non-validated screen position it blits to, as it is intended that the surf will be blitted offscreen if scrolled far enough.</w:t>
      </w:r>
    </w:p>
    <w:p w14:paraId="54BDD12A" w14:textId="77777777" w:rsidR="00540A74" w:rsidRDefault="00540A74" w:rsidP="00540A74"/>
    <w:p w14:paraId="110E2282" w14:textId="77777777" w:rsidR="00540A74" w:rsidRDefault="00540A74" w:rsidP="00540A74">
      <w:r>
        <w:t>The scroll function updates the y offset so that the image can be scrolled.</w:t>
      </w:r>
    </w:p>
    <w:p w14:paraId="664E9E6E" w14:textId="77777777" w:rsidR="00540A74" w:rsidRDefault="00540A74" w:rsidP="00540A74">
      <w:r>
        <w:rPr>
          <w:noProof/>
        </w:rPr>
        <w:lastRenderedPageBreak/>
        <w:drawing>
          <wp:inline distT="0" distB="0" distL="0" distR="0" wp14:anchorId="08B406B3" wp14:editId="7D71C489">
            <wp:extent cx="5731510" cy="7321550"/>
            <wp:effectExtent l="0" t="0" r="2540" b="0"/>
            <wp:docPr id="243871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1810" name="Picture 1" descr="A screenshot of a computer program&#10;&#10;Description automatically generated"/>
                    <pic:cNvPicPr/>
                  </pic:nvPicPr>
                  <pic:blipFill>
                    <a:blip r:embed="rId136"/>
                    <a:stretch>
                      <a:fillRect/>
                    </a:stretch>
                  </pic:blipFill>
                  <pic:spPr>
                    <a:xfrm>
                      <a:off x="0" y="0"/>
                      <a:ext cx="5731510" cy="7321550"/>
                    </a:xfrm>
                    <a:prstGeom prst="rect">
                      <a:avLst/>
                    </a:prstGeom>
                  </pic:spPr>
                </pic:pic>
              </a:graphicData>
            </a:graphic>
          </wp:inline>
        </w:drawing>
      </w:r>
      <w:bookmarkStart w:id="1367" w:name="PrototypeThreeLeaderboardClass"/>
      <w:bookmarkEnd w:id="1367"/>
    </w:p>
    <w:p w14:paraId="7120CD8E" w14:textId="77777777" w:rsidR="00540A74" w:rsidRDefault="00540A74" w:rsidP="00540A74">
      <w:r>
        <w:t xml:space="preserve">The leaderboard class manages creating and displaying the leaderboard. It contains another class that holds a single entry to the leaderboard, and that class also conforms to the specifications in the tools.File class that is being used to store the top ten scores, which includes having a unique, if meaningless id. Ideally the id would have some significance however its possible for multiple entries to be from the same user, or have the same time taken, or have the same number of moves done, so I had to create a separate variable for the id. </w:t>
      </w:r>
    </w:p>
    <w:p w14:paraId="127ABA7F" w14:textId="77777777" w:rsidR="00540A74" w:rsidRDefault="00540A74" w:rsidP="00540A74"/>
    <w:p w14:paraId="095161FF" w14:textId="77777777" w:rsidR="00540A74" w:rsidRDefault="00540A74" w:rsidP="00540A74">
      <w:r>
        <w:lastRenderedPageBreak/>
        <w:t>The entries are sorted after being obtained as the tools.File will store them according to their id, not their times.</w:t>
      </w:r>
    </w:p>
    <w:p w14:paraId="12292E89" w14:textId="77777777" w:rsidR="00540A74" w:rsidRDefault="00540A74" w:rsidP="00540A74">
      <w:pPr>
        <w:tabs>
          <w:tab w:val="left" w:pos="3390"/>
        </w:tabs>
      </w:pPr>
      <w:r>
        <w:rPr>
          <w:noProof/>
        </w:rPr>
        <w:drawing>
          <wp:inline distT="0" distB="0" distL="0" distR="0" wp14:anchorId="108DAEDD" wp14:editId="267A07C3">
            <wp:extent cx="5731510" cy="5354955"/>
            <wp:effectExtent l="0" t="0" r="2540" b="0"/>
            <wp:docPr id="161051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11659" name=""/>
                    <pic:cNvPicPr/>
                  </pic:nvPicPr>
                  <pic:blipFill>
                    <a:blip r:embed="rId137"/>
                    <a:stretch>
                      <a:fillRect/>
                    </a:stretch>
                  </pic:blipFill>
                  <pic:spPr>
                    <a:xfrm>
                      <a:off x="0" y="0"/>
                      <a:ext cx="5731510" cy="5354955"/>
                    </a:xfrm>
                    <a:prstGeom prst="rect">
                      <a:avLst/>
                    </a:prstGeom>
                  </pic:spPr>
                </pic:pic>
              </a:graphicData>
            </a:graphic>
          </wp:inline>
        </w:drawing>
      </w:r>
    </w:p>
    <w:p w14:paraId="50EAE867" w14:textId="77777777" w:rsidR="00540A74" w:rsidRDefault="00540A74" w:rsidP="00540A74">
      <w:pPr>
        <w:tabs>
          <w:tab w:val="left" w:pos="3390"/>
        </w:tabs>
      </w:pPr>
      <w:r>
        <w:t>The update list function manages checking new scores against the existing ones and adding or replacing scores if necessary. If the leaderboard isn’t full the solve is guaranteed to be added. When this is done the entry is given the id equal to the length entries list as this id cannot exist yet unless an entry is deleted without another being added, which shouldn’t happen.</w:t>
      </w:r>
    </w:p>
    <w:p w14:paraId="5EE29ED1" w14:textId="77777777" w:rsidR="00540A74" w:rsidRDefault="00540A74" w:rsidP="00540A74">
      <w:pPr>
        <w:tabs>
          <w:tab w:val="left" w:pos="3390"/>
        </w:tabs>
      </w:pPr>
    </w:p>
    <w:p w14:paraId="36F3AB3E" w14:textId="77777777" w:rsidR="00540A74" w:rsidRDefault="00540A74" w:rsidP="00540A74">
      <w:pPr>
        <w:tabs>
          <w:tab w:val="left" w:pos="3390"/>
        </w:tabs>
      </w:pPr>
      <w:r>
        <w:t>If the slowest entry is quicker than or equal to the solve being checked the function exits as the entries aren’t going to changed. This is &lt;= as if two solves have taken the same amount of time I believe the solve done first should be the one to stay, if there not going to both be on the leaderboard. As this is checking against the slowest entry, only one of them can be on the leaderboard.</w:t>
      </w:r>
    </w:p>
    <w:p w14:paraId="3CFD31E8" w14:textId="77777777" w:rsidR="00540A74" w:rsidRDefault="00540A74" w:rsidP="00540A74">
      <w:pPr>
        <w:tabs>
          <w:tab w:val="left" w:pos="3390"/>
        </w:tabs>
      </w:pPr>
    </w:p>
    <w:p w14:paraId="58705697" w14:textId="77777777" w:rsidR="00540A74" w:rsidRDefault="00540A74" w:rsidP="00540A74">
      <w:pPr>
        <w:tabs>
          <w:tab w:val="left" w:pos="3390"/>
        </w:tabs>
      </w:pPr>
      <w:r>
        <w:lastRenderedPageBreak/>
        <w:t>The final elif could have been an else, but I used an elif to make it clear when this will execute. It creates a new entry to replace the slowest one. It uses the same id as entry its replacing to ensure the list doesn’t end up with duplicate ids.</w:t>
      </w:r>
    </w:p>
    <w:p w14:paraId="68B6B95E" w14:textId="77777777" w:rsidR="00540A74" w:rsidRDefault="00540A74" w:rsidP="00540A74">
      <w:pPr>
        <w:tabs>
          <w:tab w:val="left" w:pos="3390"/>
        </w:tabs>
      </w:pPr>
      <w:r>
        <w:rPr>
          <w:noProof/>
        </w:rPr>
        <w:drawing>
          <wp:inline distT="0" distB="0" distL="0" distR="0" wp14:anchorId="32889583" wp14:editId="3CDC9BFB">
            <wp:extent cx="5731510" cy="3220085"/>
            <wp:effectExtent l="0" t="0" r="2540" b="0"/>
            <wp:docPr id="21343360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36077" name="Picture 1" descr="A computer screen shot of a program&#10;&#10;Description automatically generated"/>
                    <pic:cNvPicPr/>
                  </pic:nvPicPr>
                  <pic:blipFill>
                    <a:blip r:embed="rId138"/>
                    <a:stretch>
                      <a:fillRect/>
                    </a:stretch>
                  </pic:blipFill>
                  <pic:spPr>
                    <a:xfrm>
                      <a:off x="0" y="0"/>
                      <a:ext cx="5731510" cy="3220085"/>
                    </a:xfrm>
                    <a:prstGeom prst="rect">
                      <a:avLst/>
                    </a:prstGeom>
                  </pic:spPr>
                </pic:pic>
              </a:graphicData>
            </a:graphic>
          </wp:inline>
        </w:drawing>
      </w:r>
    </w:p>
    <w:p w14:paraId="44F2352C" w14:textId="77777777" w:rsidR="00540A74" w:rsidRDefault="00540A74" w:rsidP="00540A74">
      <w:pPr>
        <w:tabs>
          <w:tab w:val="left" w:pos="3390"/>
        </w:tabs>
      </w:pPr>
      <w:r>
        <w:rPr>
          <w:noProof/>
        </w:rPr>
        <w:drawing>
          <wp:inline distT="0" distB="0" distL="0" distR="0" wp14:anchorId="7658BA68" wp14:editId="44F419E6">
            <wp:extent cx="5731510" cy="630555"/>
            <wp:effectExtent l="0" t="0" r="2540" b="0"/>
            <wp:docPr id="21459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51550" name=""/>
                    <pic:cNvPicPr/>
                  </pic:nvPicPr>
                  <pic:blipFill>
                    <a:blip r:embed="rId139"/>
                    <a:stretch>
                      <a:fillRect/>
                    </a:stretch>
                  </pic:blipFill>
                  <pic:spPr>
                    <a:xfrm>
                      <a:off x="0" y="0"/>
                      <a:ext cx="5731510" cy="630555"/>
                    </a:xfrm>
                    <a:prstGeom prst="rect">
                      <a:avLst/>
                    </a:prstGeom>
                  </pic:spPr>
                </pic:pic>
              </a:graphicData>
            </a:graphic>
          </wp:inline>
        </w:drawing>
      </w:r>
    </w:p>
    <w:p w14:paraId="1AEEB3A6" w14:textId="77777777" w:rsidR="00540A74" w:rsidRDefault="00540A74" w:rsidP="00540A74">
      <w:pPr>
        <w:tabs>
          <w:tab w:val="left" w:pos="3390"/>
        </w:tabs>
      </w:pPr>
      <w:r>
        <w:t>To sort the list I had originally created the above insertion sort style code, however I then realised the built-in sort function could be passed a keyword argument ‘key’ which would allow me to use it to sort by the time attribute of the entry classes. As this is more efficient than my function I used this instead, although I placed it within my sort function so I did not have to replace any of the self.sort calls.</w:t>
      </w:r>
    </w:p>
    <w:p w14:paraId="526EB8E7" w14:textId="77777777" w:rsidR="00540A74" w:rsidRDefault="00540A74" w:rsidP="00540A74">
      <w:pPr>
        <w:tabs>
          <w:tab w:val="left" w:pos="3390"/>
        </w:tabs>
      </w:pPr>
    </w:p>
    <w:p w14:paraId="7CB84856" w14:textId="77777777" w:rsidR="00540A74" w:rsidRDefault="00540A74" w:rsidP="00540A74">
      <w:r>
        <w:rPr>
          <w:noProof/>
        </w:rPr>
        <w:lastRenderedPageBreak/>
        <w:drawing>
          <wp:inline distT="0" distB="0" distL="0" distR="0" wp14:anchorId="6392589B" wp14:editId="005E1A2A">
            <wp:extent cx="5731510" cy="7201535"/>
            <wp:effectExtent l="0" t="0" r="2540" b="0"/>
            <wp:docPr id="9774816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81638" name="Picture 1" descr="A screen shot of a computer program&#10;&#10;Description automatically generated"/>
                    <pic:cNvPicPr/>
                  </pic:nvPicPr>
                  <pic:blipFill>
                    <a:blip r:embed="rId140"/>
                    <a:stretch>
                      <a:fillRect/>
                    </a:stretch>
                  </pic:blipFill>
                  <pic:spPr>
                    <a:xfrm>
                      <a:off x="0" y="0"/>
                      <a:ext cx="5731510" cy="7201535"/>
                    </a:xfrm>
                    <a:prstGeom prst="rect">
                      <a:avLst/>
                    </a:prstGeom>
                  </pic:spPr>
                </pic:pic>
              </a:graphicData>
            </a:graphic>
          </wp:inline>
        </w:drawing>
      </w:r>
    </w:p>
    <w:p w14:paraId="44BC03F4" w14:textId="77777777" w:rsidR="00540A74" w:rsidRDefault="00540A74" w:rsidP="00540A74">
      <w:r>
        <w:t>The get_image function works similar to the DisplayHistory’s get_image method, but it isn’t scrollable, and values used are different.</w:t>
      </w:r>
    </w:p>
    <w:p w14:paraId="7BF07317" w14:textId="77777777" w:rsidR="00540A74" w:rsidRDefault="00540A74" w:rsidP="00540A74"/>
    <w:p w14:paraId="527C362F" w14:textId="77777777" w:rsidR="00540A74" w:rsidRDefault="00540A74" w:rsidP="00540A74">
      <w:pPr>
        <w:pStyle w:val="Heading4"/>
      </w:pPr>
      <w:r>
        <w:t>Game Data</w:t>
      </w:r>
    </w:p>
    <w:p w14:paraId="02379A98" w14:textId="77777777" w:rsidR="00540A74" w:rsidRDefault="00540A74" w:rsidP="00540A74">
      <w:r>
        <w:t>The game_data file exists to hold and manage global data.</w:t>
      </w:r>
    </w:p>
    <w:p w14:paraId="2A3273D0" w14:textId="77777777" w:rsidR="00540A74" w:rsidRDefault="00540A74" w:rsidP="00540A74">
      <w:r>
        <w:rPr>
          <w:noProof/>
        </w:rPr>
        <w:lastRenderedPageBreak/>
        <w:drawing>
          <wp:inline distT="0" distB="0" distL="0" distR="0" wp14:anchorId="351E674B" wp14:editId="6A6D7E43">
            <wp:extent cx="5731510" cy="5539740"/>
            <wp:effectExtent l="0" t="0" r="2540" b="3810"/>
            <wp:docPr id="14182290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29072" name="Picture 1" descr="A screen shot of a computer program&#10;&#10;Description automatically generated"/>
                    <pic:cNvPicPr/>
                  </pic:nvPicPr>
                  <pic:blipFill>
                    <a:blip r:embed="rId141"/>
                    <a:stretch>
                      <a:fillRect/>
                    </a:stretch>
                  </pic:blipFill>
                  <pic:spPr>
                    <a:xfrm>
                      <a:off x="0" y="0"/>
                      <a:ext cx="5731510" cy="5539740"/>
                    </a:xfrm>
                    <a:prstGeom prst="rect">
                      <a:avLst/>
                    </a:prstGeom>
                  </pic:spPr>
                </pic:pic>
              </a:graphicData>
            </a:graphic>
          </wp:inline>
        </w:drawing>
      </w:r>
    </w:p>
    <w:p w14:paraId="6C91CE0D" w14:textId="77777777" w:rsidR="00540A74" w:rsidRDefault="00540A74" w:rsidP="00540A74">
      <w:pPr>
        <w:rPr>
          <w:noProof/>
        </w:rPr>
      </w:pPr>
      <w:r>
        <w:rPr>
          <w:noProof/>
        </w:rPr>
        <w:lastRenderedPageBreak/>
        <w:drawing>
          <wp:inline distT="0" distB="0" distL="0" distR="0" wp14:anchorId="0591CCA6" wp14:editId="4564BCE5">
            <wp:extent cx="5731510" cy="8185785"/>
            <wp:effectExtent l="0" t="0" r="2540" b="5715"/>
            <wp:docPr id="1352041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1904" name="Picture 1" descr="A screenshot of a computer&#10;&#10;Description automatically generated"/>
                    <pic:cNvPicPr/>
                  </pic:nvPicPr>
                  <pic:blipFill>
                    <a:blip r:embed="rId142"/>
                    <a:stretch>
                      <a:fillRect/>
                    </a:stretch>
                  </pic:blipFill>
                  <pic:spPr>
                    <a:xfrm>
                      <a:off x="0" y="0"/>
                      <a:ext cx="5731510" cy="8185785"/>
                    </a:xfrm>
                    <a:prstGeom prst="rect">
                      <a:avLst/>
                    </a:prstGeom>
                  </pic:spPr>
                </pic:pic>
              </a:graphicData>
            </a:graphic>
          </wp:inline>
        </w:drawing>
      </w:r>
      <w:r w:rsidRPr="000A7E43">
        <w:rPr>
          <w:noProof/>
        </w:rPr>
        <w:t xml:space="preserve"> </w:t>
      </w:r>
      <w:bookmarkStart w:id="1368" w:name="PrototypeThreeLogicStorage"/>
      <w:bookmarkEnd w:id="1368"/>
      <w:r>
        <w:rPr>
          <w:noProof/>
        </w:rPr>
        <w:lastRenderedPageBreak/>
        <w:drawing>
          <wp:inline distT="0" distB="0" distL="0" distR="0" wp14:anchorId="44AF66B2" wp14:editId="18039BC6">
            <wp:extent cx="5731510" cy="5421630"/>
            <wp:effectExtent l="0" t="0" r="2540" b="7620"/>
            <wp:docPr id="16863835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83513" name="Picture 1" descr="A screen shot of a computer&#10;&#10;Description automatically generated"/>
                    <pic:cNvPicPr/>
                  </pic:nvPicPr>
                  <pic:blipFill>
                    <a:blip r:embed="rId143"/>
                    <a:stretch>
                      <a:fillRect/>
                    </a:stretch>
                  </pic:blipFill>
                  <pic:spPr>
                    <a:xfrm>
                      <a:off x="0" y="0"/>
                      <a:ext cx="5731510" cy="5421630"/>
                    </a:xfrm>
                    <a:prstGeom prst="rect">
                      <a:avLst/>
                    </a:prstGeom>
                  </pic:spPr>
                </pic:pic>
              </a:graphicData>
            </a:graphic>
          </wp:inline>
        </w:drawing>
      </w:r>
      <w:bookmarkStart w:id="1369" w:name="PrototypeThreeSolverStorage"/>
      <w:bookmarkEnd w:id="1369"/>
    </w:p>
    <w:p w14:paraId="309AB140" w14:textId="77777777" w:rsidR="00540A74" w:rsidRDefault="00540A74" w:rsidP="00540A74">
      <w:pPr>
        <w:rPr>
          <w:noProof/>
        </w:rPr>
      </w:pPr>
      <w:r>
        <w:rPr>
          <w:noProof/>
        </w:rPr>
        <w:t>I decided to make a class for the move stack so I could ensure that any moves added do have the correct structure. As such, the docstring specifies the two acceptable dictionary format and checks the given parameter matches one of these, and raises an error if it doesn’t.</w:t>
      </w:r>
    </w:p>
    <w:p w14:paraId="398EA6B6" w14:textId="77777777" w:rsidR="00540A74" w:rsidRDefault="00540A74" w:rsidP="00540A74">
      <w:pPr>
        <w:rPr>
          <w:noProof/>
        </w:rPr>
      </w:pPr>
      <w:r>
        <w:rPr>
          <w:noProof/>
        </w:rPr>
        <w:lastRenderedPageBreak/>
        <w:drawing>
          <wp:inline distT="0" distB="0" distL="0" distR="0" wp14:anchorId="5D7BBDFD" wp14:editId="6F34828D">
            <wp:extent cx="5731510" cy="5835015"/>
            <wp:effectExtent l="0" t="0" r="2540" b="0"/>
            <wp:docPr id="204008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4414" name=""/>
                    <pic:cNvPicPr/>
                  </pic:nvPicPr>
                  <pic:blipFill>
                    <a:blip r:embed="rId144"/>
                    <a:stretch>
                      <a:fillRect/>
                    </a:stretch>
                  </pic:blipFill>
                  <pic:spPr>
                    <a:xfrm>
                      <a:off x="0" y="0"/>
                      <a:ext cx="5731510" cy="5835015"/>
                    </a:xfrm>
                    <a:prstGeom prst="rect">
                      <a:avLst/>
                    </a:prstGeom>
                  </pic:spPr>
                </pic:pic>
              </a:graphicData>
            </a:graphic>
          </wp:inline>
        </w:drawing>
      </w:r>
    </w:p>
    <w:p w14:paraId="309E7261" w14:textId="77777777" w:rsidR="00540A74" w:rsidRDefault="00540A74" w:rsidP="00540A74">
      <w:pPr>
        <w:rPr>
          <w:noProof/>
        </w:rPr>
      </w:pPr>
      <w:r>
        <w:rPr>
          <w:noProof/>
        </w:rPr>
        <w:t>The stack also contains some basic stack functions.</w:t>
      </w:r>
    </w:p>
    <w:p w14:paraId="4996BA0C" w14:textId="77777777" w:rsidR="00540A74" w:rsidRDefault="00540A74" w:rsidP="00540A74">
      <w:pPr>
        <w:rPr>
          <w:noProof/>
        </w:rPr>
      </w:pPr>
      <w:r>
        <w:rPr>
          <w:noProof/>
        </w:rPr>
        <w:lastRenderedPageBreak/>
        <w:drawing>
          <wp:inline distT="0" distB="0" distL="0" distR="0" wp14:anchorId="4C814DCA" wp14:editId="17920DE2">
            <wp:extent cx="5731510" cy="5029200"/>
            <wp:effectExtent l="0" t="0" r="2540" b="0"/>
            <wp:docPr id="4328166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16600" name="Picture 1" descr="A screenshot of a computer program&#10;&#10;Description automatically generated"/>
                    <pic:cNvPicPr/>
                  </pic:nvPicPr>
                  <pic:blipFill>
                    <a:blip r:embed="rId145"/>
                    <a:stretch>
                      <a:fillRect/>
                    </a:stretch>
                  </pic:blipFill>
                  <pic:spPr>
                    <a:xfrm>
                      <a:off x="0" y="0"/>
                      <a:ext cx="5731510" cy="5029200"/>
                    </a:xfrm>
                    <a:prstGeom prst="rect">
                      <a:avLst/>
                    </a:prstGeom>
                  </pic:spPr>
                </pic:pic>
              </a:graphicData>
            </a:graphic>
          </wp:inline>
        </w:drawing>
      </w:r>
    </w:p>
    <w:p w14:paraId="366C2ACA" w14:textId="77777777" w:rsidR="00540A74" w:rsidRDefault="00540A74" w:rsidP="00540A74"/>
    <w:p w14:paraId="6EB24559" w14:textId="77777777" w:rsidR="00540A74" w:rsidRDefault="00540A74" w:rsidP="00540A74"/>
    <w:p w14:paraId="481B497D" w14:textId="77777777" w:rsidR="00540A74" w:rsidRPr="004E11BD" w:rsidRDefault="00540A74" w:rsidP="00540A74"/>
    <w:p w14:paraId="59DF1873" w14:textId="77777777" w:rsidR="00540A74" w:rsidRDefault="00540A74" w:rsidP="00540A74"/>
    <w:p w14:paraId="5EB9DE06" w14:textId="77777777" w:rsidR="00540A74" w:rsidRPr="00CB37AA" w:rsidRDefault="00540A74" w:rsidP="00540A74"/>
    <w:p w14:paraId="1B877BC0" w14:textId="77777777" w:rsidR="00540A74" w:rsidRDefault="00540A74" w:rsidP="00540A74">
      <w:pPr>
        <w:pStyle w:val="Heading4"/>
      </w:pPr>
      <w:r>
        <w:t>Interface</w:t>
      </w:r>
    </w:p>
    <w:p w14:paraId="37A339FC" w14:textId="77777777" w:rsidR="00540A74" w:rsidRDefault="00540A74" w:rsidP="00540A74">
      <w:r>
        <w:t>The only changes to the interface file were minor docstring edits on lines 37, 73, 75, 165, 166.</w:t>
      </w:r>
    </w:p>
    <w:p w14:paraId="0BF44C18" w14:textId="77777777" w:rsidR="00540A74" w:rsidRDefault="00540A74" w:rsidP="00540A74">
      <w:r>
        <w:rPr>
          <w:noProof/>
        </w:rPr>
        <w:lastRenderedPageBreak/>
        <w:drawing>
          <wp:inline distT="0" distB="0" distL="0" distR="0" wp14:anchorId="592B663A" wp14:editId="70FD91B7">
            <wp:extent cx="5731510" cy="8500745"/>
            <wp:effectExtent l="0" t="0" r="2540" b="0"/>
            <wp:docPr id="213434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42021" name=""/>
                    <pic:cNvPicPr/>
                  </pic:nvPicPr>
                  <pic:blipFill>
                    <a:blip r:embed="rId146"/>
                    <a:stretch>
                      <a:fillRect/>
                    </a:stretch>
                  </pic:blipFill>
                  <pic:spPr>
                    <a:xfrm>
                      <a:off x="0" y="0"/>
                      <a:ext cx="5731510" cy="8500745"/>
                    </a:xfrm>
                    <a:prstGeom prst="rect">
                      <a:avLst/>
                    </a:prstGeom>
                  </pic:spPr>
                </pic:pic>
              </a:graphicData>
            </a:graphic>
          </wp:inline>
        </w:drawing>
      </w:r>
      <w:r>
        <w:rPr>
          <w:noProof/>
        </w:rPr>
        <w:lastRenderedPageBreak/>
        <w:drawing>
          <wp:inline distT="0" distB="0" distL="0" distR="0" wp14:anchorId="4ACC00BB" wp14:editId="0F44EB77">
            <wp:extent cx="5731510" cy="2285365"/>
            <wp:effectExtent l="0" t="0" r="2540" b="635"/>
            <wp:docPr id="103436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0029" name=""/>
                    <pic:cNvPicPr/>
                  </pic:nvPicPr>
                  <pic:blipFill>
                    <a:blip r:embed="rId147"/>
                    <a:stretch>
                      <a:fillRect/>
                    </a:stretch>
                  </pic:blipFill>
                  <pic:spPr>
                    <a:xfrm>
                      <a:off x="0" y="0"/>
                      <a:ext cx="5731510" cy="2285365"/>
                    </a:xfrm>
                    <a:prstGeom prst="rect">
                      <a:avLst/>
                    </a:prstGeom>
                  </pic:spPr>
                </pic:pic>
              </a:graphicData>
            </a:graphic>
          </wp:inline>
        </w:drawing>
      </w:r>
      <w:r>
        <w:rPr>
          <w:noProof/>
        </w:rPr>
        <w:lastRenderedPageBreak/>
        <w:drawing>
          <wp:inline distT="0" distB="0" distL="0" distR="0" wp14:anchorId="6209EC6D" wp14:editId="31BFF448">
            <wp:extent cx="5731510" cy="7966710"/>
            <wp:effectExtent l="0" t="0" r="2540" b="0"/>
            <wp:docPr id="588350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50359" name="Picture 1" descr="A screenshot of a computer program&#10;&#10;Description automatically generated"/>
                    <pic:cNvPicPr/>
                  </pic:nvPicPr>
                  <pic:blipFill>
                    <a:blip r:embed="rId148"/>
                    <a:stretch>
                      <a:fillRect/>
                    </a:stretch>
                  </pic:blipFill>
                  <pic:spPr>
                    <a:xfrm>
                      <a:off x="0" y="0"/>
                      <a:ext cx="5731510" cy="7966710"/>
                    </a:xfrm>
                    <a:prstGeom prst="rect">
                      <a:avLst/>
                    </a:prstGeom>
                  </pic:spPr>
                </pic:pic>
              </a:graphicData>
            </a:graphic>
          </wp:inline>
        </w:drawing>
      </w:r>
      <w:r>
        <w:rPr>
          <w:noProof/>
        </w:rPr>
        <w:lastRenderedPageBreak/>
        <w:drawing>
          <wp:inline distT="0" distB="0" distL="0" distR="0" wp14:anchorId="2C0B2A1A" wp14:editId="435AE6E9">
            <wp:extent cx="5731510" cy="5711190"/>
            <wp:effectExtent l="0" t="0" r="2540" b="3810"/>
            <wp:docPr id="1201101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01029" name="Picture 1" descr="A screenshot of a computer program&#10;&#10;Description automatically generated"/>
                    <pic:cNvPicPr/>
                  </pic:nvPicPr>
                  <pic:blipFill>
                    <a:blip r:embed="rId149"/>
                    <a:stretch>
                      <a:fillRect/>
                    </a:stretch>
                  </pic:blipFill>
                  <pic:spPr>
                    <a:xfrm>
                      <a:off x="0" y="0"/>
                      <a:ext cx="5731510" cy="5711190"/>
                    </a:xfrm>
                    <a:prstGeom prst="rect">
                      <a:avLst/>
                    </a:prstGeom>
                  </pic:spPr>
                </pic:pic>
              </a:graphicData>
            </a:graphic>
          </wp:inline>
        </w:drawing>
      </w:r>
    </w:p>
    <w:p w14:paraId="3617FC80" w14:textId="77777777" w:rsidR="00540A74" w:rsidRDefault="00540A74" w:rsidP="00540A74">
      <w:r>
        <w:rPr>
          <w:noProof/>
        </w:rPr>
        <w:lastRenderedPageBreak/>
        <w:drawing>
          <wp:inline distT="0" distB="0" distL="0" distR="0" wp14:anchorId="11594CB8" wp14:editId="29E0DAAE">
            <wp:extent cx="5731510" cy="3744595"/>
            <wp:effectExtent l="0" t="0" r="2540" b="8255"/>
            <wp:docPr id="1637738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8626" name="Picture 1" descr="A computer screen shot of a program code&#10;&#10;Description automatically generated"/>
                    <pic:cNvPicPr/>
                  </pic:nvPicPr>
                  <pic:blipFill>
                    <a:blip r:embed="rId150"/>
                    <a:stretch>
                      <a:fillRect/>
                    </a:stretch>
                  </pic:blipFill>
                  <pic:spPr>
                    <a:xfrm>
                      <a:off x="0" y="0"/>
                      <a:ext cx="5731510" cy="3744595"/>
                    </a:xfrm>
                    <a:prstGeom prst="rect">
                      <a:avLst/>
                    </a:prstGeom>
                  </pic:spPr>
                </pic:pic>
              </a:graphicData>
            </a:graphic>
          </wp:inline>
        </w:drawing>
      </w:r>
    </w:p>
    <w:p w14:paraId="513E94CA" w14:textId="77777777" w:rsidR="00540A74" w:rsidRDefault="00540A74" w:rsidP="00540A74">
      <w:pPr>
        <w:pStyle w:val="Heading4"/>
      </w:pPr>
      <w:r>
        <w:t>User Data</w:t>
      </w:r>
    </w:p>
    <w:p w14:paraId="68DEDE80" w14:textId="77777777" w:rsidR="00540A74" w:rsidRDefault="00540A74" w:rsidP="00540A74">
      <w:r>
        <w:t>The user data file was created to manage storing a user’s data, including creating a list of their game history.</w:t>
      </w:r>
    </w:p>
    <w:p w14:paraId="490ABB87" w14:textId="77777777" w:rsidR="00540A74" w:rsidRDefault="00540A74" w:rsidP="00540A74">
      <w:r>
        <w:rPr>
          <w:noProof/>
        </w:rPr>
        <w:lastRenderedPageBreak/>
        <w:drawing>
          <wp:inline distT="0" distB="0" distL="0" distR="0" wp14:anchorId="323202A7" wp14:editId="439C9869">
            <wp:extent cx="5731510" cy="8611870"/>
            <wp:effectExtent l="0" t="0" r="2540" b="0"/>
            <wp:docPr id="1009090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90441" name="Picture 1" descr="A screenshot of a computer program&#10;&#10;Description automatically generated"/>
                    <pic:cNvPicPr/>
                  </pic:nvPicPr>
                  <pic:blipFill>
                    <a:blip r:embed="rId151"/>
                    <a:stretch>
                      <a:fillRect/>
                    </a:stretch>
                  </pic:blipFill>
                  <pic:spPr>
                    <a:xfrm>
                      <a:off x="0" y="0"/>
                      <a:ext cx="5731510" cy="8611870"/>
                    </a:xfrm>
                    <a:prstGeom prst="rect">
                      <a:avLst/>
                    </a:prstGeom>
                  </pic:spPr>
                </pic:pic>
              </a:graphicData>
            </a:graphic>
          </wp:inline>
        </w:drawing>
      </w:r>
      <w:bookmarkStart w:id="1370" w:name="PrototypeThreeHistoryData"/>
      <w:bookmarkEnd w:id="1370"/>
    </w:p>
    <w:p w14:paraId="3BC8FA84" w14:textId="77777777" w:rsidR="00540A74" w:rsidRDefault="00540A74" w:rsidP="00540A74">
      <w:r>
        <w:lastRenderedPageBreak/>
        <w:t>As the .__dict__ method is used the names, order, and amount of attributes cannot be changed without risking breaking things. This is not a good thing to do but it does greatly simplify the add function later on.</w:t>
      </w:r>
    </w:p>
    <w:p w14:paraId="283F76F1" w14:textId="77777777" w:rsidR="00540A74" w:rsidRDefault="00540A74" w:rsidP="00540A74">
      <w:r>
        <w:rPr>
          <w:noProof/>
        </w:rPr>
        <w:drawing>
          <wp:inline distT="0" distB="0" distL="0" distR="0" wp14:anchorId="698FC284" wp14:editId="4B264201">
            <wp:extent cx="5731510" cy="5864860"/>
            <wp:effectExtent l="0" t="0" r="2540" b="2540"/>
            <wp:docPr id="4583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8389" name=""/>
                    <pic:cNvPicPr/>
                  </pic:nvPicPr>
                  <pic:blipFill>
                    <a:blip r:embed="rId152"/>
                    <a:stretch>
                      <a:fillRect/>
                    </a:stretch>
                  </pic:blipFill>
                  <pic:spPr>
                    <a:xfrm>
                      <a:off x="0" y="0"/>
                      <a:ext cx="5731510" cy="5864860"/>
                    </a:xfrm>
                    <a:prstGeom prst="rect">
                      <a:avLst/>
                    </a:prstGeom>
                  </pic:spPr>
                </pic:pic>
              </a:graphicData>
            </a:graphic>
          </wp:inline>
        </w:drawing>
      </w:r>
    </w:p>
    <w:p w14:paraId="25C2BEFD" w14:textId="77777777" w:rsidR="00540A74" w:rsidRDefault="00540A74" w:rsidP="00540A74">
      <w:r>
        <w:t>The aforementioned add function – it sets it attributes to the value of their respective variable in game_data, effectively updating them. Then they are added to the history list. Instead of manually creating the list of data to add to the history_list, I have used self.__dict__.values() to obtain the values of the attributes, then converted it to a list. This includes the history_list attribute itself, so that is remove by restricting the list to everything but its last value (history_list) with [:-1]. This means even changing the order of attributes would break things but, as I am the only one working on this project, and as adding or removing any variables would cause problems anyway unless every user’s history is wiped, I do not think it is too severe an issue.</w:t>
      </w:r>
    </w:p>
    <w:p w14:paraId="3B25B5AB" w14:textId="77777777" w:rsidR="00540A74" w:rsidRDefault="00540A74" w:rsidP="00540A74"/>
    <w:p w14:paraId="30B73F15" w14:textId="77777777" w:rsidR="00540A74" w:rsidRDefault="00540A74" w:rsidP="00540A74">
      <w:r>
        <w:rPr>
          <w:noProof/>
        </w:rPr>
        <w:lastRenderedPageBreak/>
        <w:drawing>
          <wp:inline distT="0" distB="0" distL="0" distR="0" wp14:anchorId="15BF0A77" wp14:editId="5D01327F">
            <wp:extent cx="5577205" cy="8863330"/>
            <wp:effectExtent l="0" t="0" r="4445" b="0"/>
            <wp:docPr id="12955492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49217" name="Picture 1" descr="A screen shot of a computer program&#10;&#10;Description automatically generated"/>
                    <pic:cNvPicPr/>
                  </pic:nvPicPr>
                  <pic:blipFill>
                    <a:blip r:embed="rId153"/>
                    <a:stretch>
                      <a:fillRect/>
                    </a:stretch>
                  </pic:blipFill>
                  <pic:spPr>
                    <a:xfrm>
                      <a:off x="0" y="0"/>
                      <a:ext cx="5577205" cy="8863330"/>
                    </a:xfrm>
                    <a:prstGeom prst="rect">
                      <a:avLst/>
                    </a:prstGeom>
                  </pic:spPr>
                </pic:pic>
              </a:graphicData>
            </a:graphic>
          </wp:inline>
        </w:drawing>
      </w:r>
      <w:bookmarkStart w:id="1371" w:name="PrototypeThreeSaveClassUser"/>
      <w:bookmarkEnd w:id="1371"/>
      <w:r>
        <w:rPr>
          <w:noProof/>
        </w:rPr>
        <w:lastRenderedPageBreak/>
        <w:drawing>
          <wp:inline distT="0" distB="0" distL="0" distR="0" wp14:anchorId="11FB25FB" wp14:editId="6AECBA9D">
            <wp:extent cx="5731510" cy="5375910"/>
            <wp:effectExtent l="0" t="0" r="2540" b="0"/>
            <wp:docPr id="211470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6821" name=""/>
                    <pic:cNvPicPr/>
                  </pic:nvPicPr>
                  <pic:blipFill>
                    <a:blip r:embed="rId154"/>
                    <a:stretch>
                      <a:fillRect/>
                    </a:stretch>
                  </pic:blipFill>
                  <pic:spPr>
                    <a:xfrm>
                      <a:off x="0" y="0"/>
                      <a:ext cx="5731510" cy="5375910"/>
                    </a:xfrm>
                    <a:prstGeom prst="rect">
                      <a:avLst/>
                    </a:prstGeom>
                  </pic:spPr>
                </pic:pic>
              </a:graphicData>
            </a:graphic>
          </wp:inline>
        </w:drawing>
      </w:r>
    </w:p>
    <w:p w14:paraId="00FBD9EE" w14:textId="77777777" w:rsidR="00540A74" w:rsidRDefault="00540A74" w:rsidP="00540A74">
      <w:r>
        <w:t>The user class is designed to work with the tools.File class which also uses the __dict__ method that history does, so it works very similarly.</w:t>
      </w:r>
    </w:p>
    <w:p w14:paraId="58E43602" w14:textId="77777777" w:rsidR="00540A74" w:rsidRDefault="00540A74" w:rsidP="00540A74">
      <w:r>
        <w:rPr>
          <w:noProof/>
        </w:rPr>
        <w:lastRenderedPageBreak/>
        <w:drawing>
          <wp:inline distT="0" distB="0" distL="0" distR="0" wp14:anchorId="16C00E3A" wp14:editId="60EE7DD7">
            <wp:extent cx="5731510" cy="6966585"/>
            <wp:effectExtent l="0" t="0" r="2540" b="5715"/>
            <wp:docPr id="961299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99280" name="Picture 1" descr="A screenshot of a computer program&#10;&#10;Description automatically generated"/>
                    <pic:cNvPicPr/>
                  </pic:nvPicPr>
                  <pic:blipFill>
                    <a:blip r:embed="rId155"/>
                    <a:stretch>
                      <a:fillRect/>
                    </a:stretch>
                  </pic:blipFill>
                  <pic:spPr>
                    <a:xfrm>
                      <a:off x="0" y="0"/>
                      <a:ext cx="5731510" cy="6966585"/>
                    </a:xfrm>
                    <a:prstGeom prst="rect">
                      <a:avLst/>
                    </a:prstGeom>
                  </pic:spPr>
                </pic:pic>
              </a:graphicData>
            </a:graphic>
          </wp:inline>
        </w:drawing>
      </w:r>
      <w:bookmarkStart w:id="1372" w:name="PrototypeThreeSaveClassManager"/>
      <w:bookmarkEnd w:id="1372"/>
    </w:p>
    <w:p w14:paraId="45F8CD8F" w14:textId="77777777" w:rsidR="00540A74" w:rsidRDefault="00540A74" w:rsidP="00540A74">
      <w:r>
        <w:t>The manager class serves to encapsulate the functions used for saving and loading data. It handles using the tools.File class as well as the User class to load and save data. The load function uses a try except statement to check if a user exists and create an account for them if they don’t.</w:t>
      </w:r>
    </w:p>
    <w:p w14:paraId="74F2BC4A" w14:textId="77777777" w:rsidR="00540A74" w:rsidRDefault="00540A74" w:rsidP="00540A74"/>
    <w:p w14:paraId="1F2E5ED1" w14:textId="77777777" w:rsidR="00540A74" w:rsidRDefault="00540A74" w:rsidP="00540A74"/>
    <w:p w14:paraId="50F83C2F" w14:textId="77777777" w:rsidR="00540A74" w:rsidRDefault="00540A74" w:rsidP="00540A74">
      <w:pPr>
        <w:pStyle w:val="Heading4"/>
      </w:pPr>
      <w:r>
        <w:lastRenderedPageBreak/>
        <w:t>Tools</w:t>
      </w:r>
    </w:p>
    <w:p w14:paraId="5E29C31F" w14:textId="77777777" w:rsidR="00540A74" w:rsidRDefault="00540A74" w:rsidP="00540A74">
      <w:r>
        <w:t>When developing the save feature, I realised I needed a way to save users to a file, and be able to retrieve that specific user. As I have had to do something similar on multiple projects, I decided to make a general solution that can work for saving to any file. I also decided to put this in a tools file, something I am going to continue developing so I can use it on any project where it may help.</w:t>
      </w:r>
    </w:p>
    <w:p w14:paraId="032F5342" w14:textId="77777777" w:rsidR="00540A74" w:rsidRDefault="00540A74" w:rsidP="00540A74"/>
    <w:p w14:paraId="4999BA08" w14:textId="77777777" w:rsidR="00540A74" w:rsidRDefault="00540A74" w:rsidP="00540A74">
      <w:r>
        <w:rPr>
          <w:noProof/>
        </w:rPr>
        <w:drawing>
          <wp:inline distT="0" distB="0" distL="0" distR="0" wp14:anchorId="385E98D7" wp14:editId="201A53FD">
            <wp:extent cx="5731510" cy="3759200"/>
            <wp:effectExtent l="0" t="0" r="2540" b="0"/>
            <wp:docPr id="41185271"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5271" name="Picture 1" descr="A computer screen with text and images&#10;&#10;Description automatically generated"/>
                    <pic:cNvPicPr/>
                  </pic:nvPicPr>
                  <pic:blipFill>
                    <a:blip r:embed="rId156"/>
                    <a:stretch>
                      <a:fillRect/>
                    </a:stretch>
                  </pic:blipFill>
                  <pic:spPr>
                    <a:xfrm>
                      <a:off x="0" y="0"/>
                      <a:ext cx="5731510" cy="3759200"/>
                    </a:xfrm>
                    <a:prstGeom prst="rect">
                      <a:avLst/>
                    </a:prstGeom>
                  </pic:spPr>
                </pic:pic>
              </a:graphicData>
            </a:graphic>
          </wp:inline>
        </w:drawing>
      </w:r>
    </w:p>
    <w:p w14:paraId="2982A172" w14:textId="77777777" w:rsidR="00540A74" w:rsidRDefault="00540A74" w:rsidP="00540A74">
      <w:r>
        <w:t>I created a custom exception to raise in case an object being searched for is not found. The exception gives the identifier that couldn’t be found, and the name of the file being looked in.</w:t>
      </w:r>
    </w:p>
    <w:p w14:paraId="13786969" w14:textId="77777777" w:rsidR="00540A74" w:rsidRDefault="00540A74" w:rsidP="00540A74"/>
    <w:p w14:paraId="0D709034" w14:textId="77777777" w:rsidR="00540A74" w:rsidRDefault="00540A74" w:rsidP="00540A74">
      <w:r>
        <w:rPr>
          <w:noProof/>
        </w:rPr>
        <w:lastRenderedPageBreak/>
        <w:drawing>
          <wp:inline distT="0" distB="0" distL="0" distR="0" wp14:anchorId="2D14C942" wp14:editId="1179B33C">
            <wp:extent cx="5731510" cy="6537325"/>
            <wp:effectExtent l="0" t="0" r="2540" b="0"/>
            <wp:docPr id="38339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1647" name=""/>
                    <pic:cNvPicPr/>
                  </pic:nvPicPr>
                  <pic:blipFill>
                    <a:blip r:embed="rId157"/>
                    <a:stretch>
                      <a:fillRect/>
                    </a:stretch>
                  </pic:blipFill>
                  <pic:spPr>
                    <a:xfrm>
                      <a:off x="0" y="0"/>
                      <a:ext cx="5731510" cy="6537325"/>
                    </a:xfrm>
                    <a:prstGeom prst="rect">
                      <a:avLst/>
                    </a:prstGeom>
                  </pic:spPr>
                </pic:pic>
              </a:graphicData>
            </a:graphic>
          </wp:inline>
        </w:drawing>
      </w:r>
      <w:bookmarkStart w:id="1373" w:name="PrototypeThreeSaveStorage"/>
      <w:bookmarkEnd w:id="1373"/>
    </w:p>
    <w:p w14:paraId="3258D111" w14:textId="77777777" w:rsidR="00540A74" w:rsidRDefault="00540A74" w:rsidP="00540A74">
      <w:r>
        <w:t>As this is a general purpose class, I have provided many methods. Some of these may cause issues if used together, as they update the data in different ways and thus could end up overwriting each other, so I have noted in the class’s documentation to not do that.</w:t>
      </w:r>
    </w:p>
    <w:p w14:paraId="1459392B" w14:textId="77777777" w:rsidR="00540A74" w:rsidRDefault="00540A74" w:rsidP="00540A74"/>
    <w:p w14:paraId="3DF2DEBE" w14:textId="77777777" w:rsidR="00540A74" w:rsidRDefault="00540A74" w:rsidP="00540A74">
      <w:r>
        <w:t>If the file that is too be used for saving doesn’t already exist, the class will handle creating it.</w:t>
      </w:r>
    </w:p>
    <w:p w14:paraId="2957FABD" w14:textId="77777777" w:rsidR="00540A74" w:rsidRDefault="00540A74" w:rsidP="00540A74"/>
    <w:p w14:paraId="2F3AE4BA" w14:textId="77777777" w:rsidR="00540A74" w:rsidRDefault="00540A74" w:rsidP="00540A74">
      <w:r>
        <w:rPr>
          <w:noProof/>
        </w:rPr>
        <w:lastRenderedPageBreak/>
        <w:drawing>
          <wp:inline distT="0" distB="0" distL="0" distR="0" wp14:anchorId="04DDB880" wp14:editId="48FBC6B7">
            <wp:extent cx="5731510" cy="6328410"/>
            <wp:effectExtent l="0" t="0" r="2540" b="0"/>
            <wp:docPr id="2735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647" name="Picture 1" descr="A screenshot of a computer program&#10;&#10;Description automatically generated"/>
                    <pic:cNvPicPr/>
                  </pic:nvPicPr>
                  <pic:blipFill>
                    <a:blip r:embed="rId158"/>
                    <a:stretch>
                      <a:fillRect/>
                    </a:stretch>
                  </pic:blipFill>
                  <pic:spPr>
                    <a:xfrm>
                      <a:off x="0" y="0"/>
                      <a:ext cx="5731510" cy="6328410"/>
                    </a:xfrm>
                    <a:prstGeom prst="rect">
                      <a:avLst/>
                    </a:prstGeom>
                  </pic:spPr>
                </pic:pic>
              </a:graphicData>
            </a:graphic>
          </wp:inline>
        </w:drawing>
      </w:r>
    </w:p>
    <w:p w14:paraId="016572AA" w14:textId="77777777" w:rsidR="00540A74" w:rsidRDefault="00540A74" w:rsidP="00540A74">
      <w:r>
        <w:t>As the file stores classes where the first attribute is the identifier, the identifier can be obtained by getting the data associated with the first key in the classes dictionary.</w:t>
      </w:r>
    </w:p>
    <w:p w14:paraId="2BEC94FD" w14:textId="77777777" w:rsidR="00540A74" w:rsidRDefault="00540A74" w:rsidP="00540A74"/>
    <w:p w14:paraId="2E1C6E5A" w14:textId="77777777" w:rsidR="00540A74" w:rsidRDefault="00540A74" w:rsidP="00540A74">
      <w:r>
        <w:t>To recreate the classes from the stored dictionaries, each line of the file is iterated through. Each line is read as a whole as a string and evaluated, which converts it back into a dictionary. The dictionary is then given to the class to be reconstructed as a set of keyword arguments, where the keys of the dictionary are the keywords. As the dictionary is in order of the class’s arguments this works the same as *(eval(obj).values()), which would get the values of the keys of the dictionary and pass them as many arguments – instead of keywords and arguments.</w:t>
      </w:r>
    </w:p>
    <w:p w14:paraId="13C239C5" w14:textId="77777777" w:rsidR="00540A74" w:rsidRDefault="00540A74" w:rsidP="00540A74"/>
    <w:p w14:paraId="3A012929" w14:textId="5D8D5F0C" w:rsidR="00AB1B73" w:rsidRDefault="00AB1B73" w:rsidP="00540A74">
      <w:r w:rsidRPr="00AB1B73">
        <w:lastRenderedPageBreak/>
        <w:t xml:space="preserve">I originally found the out about the eval function from </w:t>
      </w:r>
      <w:hyperlink r:id="rId159" w:history="1">
        <w:r w:rsidRPr="00AB1B73">
          <w:rPr>
            <w:rStyle w:val="Hyperlink"/>
          </w:rPr>
          <w:t>this</w:t>
        </w:r>
      </w:hyperlink>
      <w:r w:rsidRPr="00AB1B73">
        <w:t xml:space="preserve"> stack overflow comment, and when I then went looking into how I could use the dictionary I found </w:t>
      </w:r>
      <w:hyperlink r:id="rId160" w:history="1">
        <w:r w:rsidRPr="00AB1B73">
          <w:rPr>
            <w:rStyle w:val="Hyperlink"/>
          </w:rPr>
          <w:t>this</w:t>
        </w:r>
      </w:hyperlink>
      <w:r w:rsidRPr="00AB1B73">
        <w:t>.</w:t>
      </w:r>
    </w:p>
    <w:p w14:paraId="1D2EE5D7" w14:textId="77777777" w:rsidR="00540A74" w:rsidRDefault="00540A74" w:rsidP="00540A74">
      <w:r>
        <w:rPr>
          <w:noProof/>
        </w:rPr>
        <w:lastRenderedPageBreak/>
        <w:drawing>
          <wp:inline distT="0" distB="0" distL="0" distR="0" wp14:anchorId="7E032781" wp14:editId="5A0F7593">
            <wp:extent cx="5731510" cy="8763635"/>
            <wp:effectExtent l="0" t="0" r="2540" b="0"/>
            <wp:docPr id="97366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66665" name=""/>
                    <pic:cNvPicPr/>
                  </pic:nvPicPr>
                  <pic:blipFill>
                    <a:blip r:embed="rId161"/>
                    <a:stretch>
                      <a:fillRect/>
                    </a:stretch>
                  </pic:blipFill>
                  <pic:spPr>
                    <a:xfrm>
                      <a:off x="0" y="0"/>
                      <a:ext cx="5731510" cy="8763635"/>
                    </a:xfrm>
                    <a:prstGeom prst="rect">
                      <a:avLst/>
                    </a:prstGeom>
                  </pic:spPr>
                </pic:pic>
              </a:graphicData>
            </a:graphic>
          </wp:inline>
        </w:drawing>
      </w:r>
    </w:p>
    <w:p w14:paraId="2B342BD5" w14:textId="77777777" w:rsidR="00540A74" w:rsidRDefault="00540A74" w:rsidP="00540A74">
      <w:r>
        <w:rPr>
          <w:noProof/>
        </w:rPr>
        <w:lastRenderedPageBreak/>
        <w:drawing>
          <wp:inline distT="0" distB="0" distL="0" distR="0" wp14:anchorId="1E1E7008" wp14:editId="10BC9E67">
            <wp:extent cx="5731510" cy="1261110"/>
            <wp:effectExtent l="0" t="0" r="2540" b="0"/>
            <wp:docPr id="351725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25253" name="Picture 1" descr="A screen shot of a computer code&#10;&#10;Description automatically generated"/>
                    <pic:cNvPicPr/>
                  </pic:nvPicPr>
                  <pic:blipFill>
                    <a:blip r:embed="rId162"/>
                    <a:stretch>
                      <a:fillRect/>
                    </a:stretch>
                  </pic:blipFill>
                  <pic:spPr>
                    <a:xfrm>
                      <a:off x="0" y="0"/>
                      <a:ext cx="5731510" cy="1261110"/>
                    </a:xfrm>
                    <a:prstGeom prst="rect">
                      <a:avLst/>
                    </a:prstGeom>
                  </pic:spPr>
                </pic:pic>
              </a:graphicData>
            </a:graphic>
          </wp:inline>
        </w:drawing>
      </w:r>
    </w:p>
    <w:p w14:paraId="0B82477D" w14:textId="77777777" w:rsidR="00540A74" w:rsidRDefault="00540A74" w:rsidP="00540A74">
      <w:r>
        <w:t>I had originally used a merge sort to sort the list based on its identifier, but after learning I could use the .sort method with a key whilst developing the leaderboard, I switched it to using that instead.</w:t>
      </w:r>
    </w:p>
    <w:p w14:paraId="1FFD2B9D" w14:textId="77777777" w:rsidR="00540A74" w:rsidRDefault="00540A74" w:rsidP="00540A74"/>
    <w:p w14:paraId="4E7EF3C6" w14:textId="77777777" w:rsidR="00540A74" w:rsidRDefault="00540A74" w:rsidP="00540A74">
      <w:r>
        <w:rPr>
          <w:noProof/>
        </w:rPr>
        <w:drawing>
          <wp:inline distT="0" distB="0" distL="0" distR="0" wp14:anchorId="2F159170" wp14:editId="69793C1E">
            <wp:extent cx="5731510" cy="6329045"/>
            <wp:effectExtent l="0" t="0" r="2540" b="0"/>
            <wp:docPr id="20501540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54055" name="Picture 1" descr="A screenshot of a computer program&#10;&#10;Description automatically generated"/>
                    <pic:cNvPicPr/>
                  </pic:nvPicPr>
                  <pic:blipFill>
                    <a:blip r:embed="rId163"/>
                    <a:stretch>
                      <a:fillRect/>
                    </a:stretch>
                  </pic:blipFill>
                  <pic:spPr>
                    <a:xfrm>
                      <a:off x="0" y="0"/>
                      <a:ext cx="5731510" cy="6329045"/>
                    </a:xfrm>
                    <a:prstGeom prst="rect">
                      <a:avLst/>
                    </a:prstGeom>
                  </pic:spPr>
                </pic:pic>
              </a:graphicData>
            </a:graphic>
          </wp:inline>
        </w:drawing>
      </w:r>
    </w:p>
    <w:p w14:paraId="775ACAEE" w14:textId="77777777" w:rsidR="00540A74" w:rsidRDefault="00540A74" w:rsidP="00540A74">
      <w:r>
        <w:lastRenderedPageBreak/>
        <w:t>I used a binary search for the search function as it is easy to code and efficient. The pos variable tracks the what position the start of the current sub-list is in the main self.list, as this means when a position is returned it is the useful and meaningful position of the searched item in the accessible self.list.</w:t>
      </w:r>
    </w:p>
    <w:p w14:paraId="71280671" w14:textId="77777777" w:rsidR="00540A74" w:rsidRDefault="00540A74" w:rsidP="00540A74">
      <w:r>
        <w:rPr>
          <w:noProof/>
        </w:rPr>
        <w:drawing>
          <wp:inline distT="0" distB="0" distL="0" distR="0" wp14:anchorId="6B044135" wp14:editId="1D468731">
            <wp:extent cx="5731510" cy="5746115"/>
            <wp:effectExtent l="0" t="0" r="2540" b="6985"/>
            <wp:docPr id="9949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1743" name=""/>
                    <pic:cNvPicPr/>
                  </pic:nvPicPr>
                  <pic:blipFill>
                    <a:blip r:embed="rId164"/>
                    <a:stretch>
                      <a:fillRect/>
                    </a:stretch>
                  </pic:blipFill>
                  <pic:spPr>
                    <a:xfrm>
                      <a:off x="0" y="0"/>
                      <a:ext cx="5731510" cy="5746115"/>
                    </a:xfrm>
                    <a:prstGeom prst="rect">
                      <a:avLst/>
                    </a:prstGeom>
                  </pic:spPr>
                </pic:pic>
              </a:graphicData>
            </a:graphic>
          </wp:inline>
        </w:drawing>
      </w:r>
    </w:p>
    <w:p w14:paraId="278C122A" w14:textId="77777777" w:rsidR="00540A74" w:rsidRDefault="00540A74" w:rsidP="00540A74">
      <w:r>
        <w:t>The save function works by ensuring the list is sorted then overwriting the file with it, where it writes the dictionary of the class in the list, one dictionary/class per line.</w:t>
      </w:r>
    </w:p>
    <w:p w14:paraId="43A1AB80" w14:textId="77777777" w:rsidR="00540A74" w:rsidRDefault="00540A74" w:rsidP="00540A74"/>
    <w:p w14:paraId="2C3D29F7" w14:textId="77777777" w:rsidR="00540A74" w:rsidRDefault="00540A74" w:rsidP="00540A74">
      <w:r>
        <w:rPr>
          <w:noProof/>
        </w:rPr>
        <w:lastRenderedPageBreak/>
        <w:drawing>
          <wp:inline distT="0" distB="0" distL="0" distR="0" wp14:anchorId="35BD1CDF" wp14:editId="33096816">
            <wp:extent cx="5731510" cy="6694170"/>
            <wp:effectExtent l="0" t="0" r="2540" b="0"/>
            <wp:docPr id="904930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30520" name="Picture 1" descr="A screenshot of a computer program&#10;&#10;Description automatically generated"/>
                    <pic:cNvPicPr/>
                  </pic:nvPicPr>
                  <pic:blipFill>
                    <a:blip r:embed="rId165"/>
                    <a:stretch>
                      <a:fillRect/>
                    </a:stretch>
                  </pic:blipFill>
                  <pic:spPr>
                    <a:xfrm>
                      <a:off x="0" y="0"/>
                      <a:ext cx="5731510" cy="6694170"/>
                    </a:xfrm>
                    <a:prstGeom prst="rect">
                      <a:avLst/>
                    </a:prstGeom>
                  </pic:spPr>
                </pic:pic>
              </a:graphicData>
            </a:graphic>
          </wp:inline>
        </w:drawing>
      </w:r>
    </w:p>
    <w:p w14:paraId="417FA1C0" w14:textId="77777777" w:rsidR="00540A74" w:rsidRDefault="00540A74" w:rsidP="00540A74"/>
    <w:p w14:paraId="586D255B" w14:textId="77777777" w:rsidR="00540A74" w:rsidRDefault="00540A74" w:rsidP="00540A74">
      <w:r>
        <w:rPr>
          <w:noProof/>
        </w:rPr>
        <w:lastRenderedPageBreak/>
        <w:drawing>
          <wp:inline distT="0" distB="0" distL="0" distR="0" wp14:anchorId="0AEADC00" wp14:editId="6F06B4D4">
            <wp:extent cx="5731510" cy="4024630"/>
            <wp:effectExtent l="0" t="0" r="2540" b="0"/>
            <wp:docPr id="5704798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9836" name="Picture 1" descr="A screen shot of a computer program&#10;&#10;Description automatically generated"/>
                    <pic:cNvPicPr/>
                  </pic:nvPicPr>
                  <pic:blipFill>
                    <a:blip r:embed="rId166"/>
                    <a:stretch>
                      <a:fillRect/>
                    </a:stretch>
                  </pic:blipFill>
                  <pic:spPr>
                    <a:xfrm>
                      <a:off x="0" y="0"/>
                      <a:ext cx="5731510" cy="4024630"/>
                    </a:xfrm>
                    <a:prstGeom prst="rect">
                      <a:avLst/>
                    </a:prstGeom>
                  </pic:spPr>
                </pic:pic>
              </a:graphicData>
            </a:graphic>
          </wp:inline>
        </w:drawing>
      </w:r>
    </w:p>
    <w:p w14:paraId="6E3EEF65" w14:textId="77777777" w:rsidR="00540A74" w:rsidRDefault="00540A74" w:rsidP="00540A74">
      <w:r>
        <w:t>As I do not have tests for this file, I did some smalls tests at the end of the file, using line 229 to ensure the tests do not execute when the file is imported.</w:t>
      </w:r>
    </w:p>
    <w:p w14:paraId="7F72DFA3" w14:textId="77777777" w:rsidR="00540A74" w:rsidRDefault="00540A74" w:rsidP="00540A74"/>
    <w:p w14:paraId="74FA6A6C" w14:textId="77777777" w:rsidR="00540A74" w:rsidRDefault="00540A74" w:rsidP="00540A74">
      <w:pPr>
        <w:pStyle w:val="Heading3"/>
      </w:pPr>
      <w:bookmarkStart w:id="1374" w:name="_Toc190004474"/>
      <w:r>
        <w:lastRenderedPageBreak/>
        <w:t>Testing</w:t>
      </w:r>
      <w:bookmarkEnd w:id="1374"/>
    </w:p>
    <w:tbl>
      <w:tblPr>
        <w:tblStyle w:val="TableGrid"/>
        <w:tblW w:w="0" w:type="auto"/>
        <w:tblLook w:val="04A0" w:firstRow="1" w:lastRow="0" w:firstColumn="1" w:lastColumn="0" w:noHBand="0" w:noVBand="1"/>
        <w:tblPrChange w:id="1375" w:author="Samuel Flegg" w:date="2025-01-30T08:42:00Z" w16du:dateUtc="2025-01-30T08:42: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1171"/>
        <w:gridCol w:w="1453"/>
        <w:gridCol w:w="1746"/>
        <w:gridCol w:w="1746"/>
        <w:gridCol w:w="1553"/>
        <w:gridCol w:w="1347"/>
        <w:tblGridChange w:id="1376">
          <w:tblGrid>
            <w:gridCol w:w="1171"/>
            <w:gridCol w:w="1453"/>
            <w:gridCol w:w="1746"/>
            <w:gridCol w:w="1746"/>
            <w:gridCol w:w="1553"/>
            <w:gridCol w:w="1347"/>
          </w:tblGrid>
        </w:tblGridChange>
      </w:tblGrid>
      <w:tr w:rsidR="00174E5C" w14:paraId="5636F814" w14:textId="77777777" w:rsidTr="00306096">
        <w:trPr>
          <w:cantSplit/>
          <w:trPrChange w:id="1377" w:author="Samuel Flegg" w:date="2025-01-30T08:42:00Z" w16du:dateUtc="2025-01-30T08:42:00Z">
            <w:trPr>
              <w:cantSplit/>
            </w:trPr>
          </w:trPrChange>
        </w:trPr>
        <w:tc>
          <w:tcPr>
            <w:tcW w:w="1171" w:type="dxa"/>
            <w:tcPrChange w:id="1378" w:author="Samuel Flegg" w:date="2025-01-30T08:42:00Z" w16du:dateUtc="2025-01-30T08:42:00Z">
              <w:tcPr>
                <w:tcW w:w="1171" w:type="dxa"/>
              </w:tcPr>
            </w:tcPrChange>
          </w:tcPr>
          <w:p w14:paraId="6F968EB4" w14:textId="2F3CA4D6" w:rsidR="00174E5C" w:rsidRDefault="00174E5C" w:rsidP="00B44413">
            <w:pPr>
              <w:tabs>
                <w:tab w:val="left" w:pos="825"/>
              </w:tabs>
            </w:pPr>
            <w:r>
              <w:t>2</w:t>
            </w:r>
            <w:r w:rsidR="002B4FD2">
              <w:t>9</w:t>
            </w:r>
          </w:p>
        </w:tc>
        <w:tc>
          <w:tcPr>
            <w:tcW w:w="1453" w:type="dxa"/>
            <w:tcPrChange w:id="1379" w:author="Samuel Flegg" w:date="2025-01-30T08:42:00Z" w16du:dateUtc="2025-01-30T08:42:00Z">
              <w:tcPr>
                <w:tcW w:w="1453" w:type="dxa"/>
              </w:tcPr>
            </w:tcPrChange>
          </w:tcPr>
          <w:p w14:paraId="7DED7357" w14:textId="77777777" w:rsidR="00174E5C" w:rsidRDefault="00174E5C" w:rsidP="00B44413">
            <w:r>
              <w:t>Save – to file</w:t>
            </w:r>
          </w:p>
        </w:tc>
        <w:tc>
          <w:tcPr>
            <w:tcW w:w="1746" w:type="dxa"/>
            <w:tcPrChange w:id="1380" w:author="Samuel Flegg" w:date="2025-01-30T08:42:00Z" w16du:dateUtc="2025-01-30T08:42:00Z">
              <w:tcPr>
                <w:tcW w:w="1746" w:type="dxa"/>
              </w:tcPr>
            </w:tcPrChange>
          </w:tcPr>
          <w:p w14:paraId="196EDCCD" w14:textId="77777777" w:rsidR="00174E5C" w:rsidRDefault="00174E5C" w:rsidP="00B44413">
            <w:r>
              <w:t>The save algorithm should be able to save all the key data to a text file.</w:t>
            </w:r>
          </w:p>
        </w:tc>
        <w:tc>
          <w:tcPr>
            <w:tcW w:w="1746" w:type="dxa"/>
            <w:tcPrChange w:id="1381" w:author="Samuel Flegg" w:date="2025-01-30T08:42:00Z" w16du:dateUtc="2025-01-30T08:42:00Z">
              <w:tcPr>
                <w:tcW w:w="1746" w:type="dxa"/>
              </w:tcPr>
            </w:tcPrChange>
          </w:tcPr>
          <w:p w14:paraId="4D195241" w14:textId="77777777" w:rsidR="00174E5C" w:rsidRDefault="00174E5C" w:rsidP="00B44413">
            <w:r>
              <w:t>Use the save function with a variety of different key information, including extreme test data such as the timer being at 0.0 seconds and the cube already being solved.</w:t>
            </w:r>
          </w:p>
          <w:p w14:paraId="5F7560C7" w14:textId="77777777" w:rsidR="00174E5C" w:rsidRDefault="00174E5C" w:rsidP="00B44413"/>
          <w:p w14:paraId="350E91FA" w14:textId="77777777" w:rsidR="00174E5C" w:rsidRDefault="00174E5C" w:rsidP="00B44413">
            <w:r>
              <w:t>In each case attempt loading the program with this saved data, ensuring it is loaded as current game data.</w:t>
            </w:r>
          </w:p>
        </w:tc>
        <w:tc>
          <w:tcPr>
            <w:tcW w:w="1553" w:type="dxa"/>
            <w:tcPrChange w:id="1382" w:author="Samuel Flegg" w:date="2025-01-30T08:42:00Z" w16du:dateUtc="2025-01-30T08:42:00Z">
              <w:tcPr>
                <w:tcW w:w="1553" w:type="dxa"/>
              </w:tcPr>
            </w:tcPrChange>
          </w:tcPr>
          <w:p w14:paraId="0B02FBF1" w14:textId="77777777" w:rsidR="00174E5C" w:rsidRDefault="00174E5C" w:rsidP="00B44413">
            <w:r>
              <w:t>The save file should be updated to include the key data for the user.</w:t>
            </w:r>
          </w:p>
        </w:tc>
        <w:tc>
          <w:tcPr>
            <w:tcW w:w="1347" w:type="dxa"/>
            <w:tcPrChange w:id="1383" w:author="Samuel Flegg" w:date="2025-01-30T08:42:00Z" w16du:dateUtc="2025-01-30T08:42:00Z">
              <w:tcPr>
                <w:tcW w:w="1347" w:type="dxa"/>
              </w:tcPr>
            </w:tcPrChange>
          </w:tcPr>
          <w:p w14:paraId="0C87F10B" w14:textId="64789727" w:rsidR="00174E5C" w:rsidRDefault="00643719" w:rsidP="00B44413">
            <w:r>
              <w:t>Fail</w:t>
            </w:r>
          </w:p>
        </w:tc>
      </w:tr>
    </w:tbl>
    <w:p w14:paraId="15A1BAD2" w14:textId="77777777" w:rsidR="00174E5C" w:rsidRPr="00174E5C" w:rsidRDefault="00174E5C" w:rsidP="00643719"/>
    <w:p w14:paraId="45D194F7" w14:textId="77777777" w:rsidR="00540A74" w:rsidRDefault="00540A74" w:rsidP="00540A74">
      <w:r>
        <w:rPr>
          <w:noProof/>
        </w:rPr>
        <w:drawing>
          <wp:inline distT="0" distB="0" distL="0" distR="0" wp14:anchorId="6F541822" wp14:editId="082EB895">
            <wp:extent cx="5731510" cy="219710"/>
            <wp:effectExtent l="0" t="0" r="2540" b="8890"/>
            <wp:docPr id="135241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14091" name=""/>
                    <pic:cNvPicPr/>
                  </pic:nvPicPr>
                  <pic:blipFill>
                    <a:blip r:embed="rId167"/>
                    <a:stretch>
                      <a:fillRect/>
                    </a:stretch>
                  </pic:blipFill>
                  <pic:spPr>
                    <a:xfrm>
                      <a:off x="0" y="0"/>
                      <a:ext cx="5731510" cy="219710"/>
                    </a:xfrm>
                    <a:prstGeom prst="rect">
                      <a:avLst/>
                    </a:prstGeom>
                  </pic:spPr>
                </pic:pic>
              </a:graphicData>
            </a:graphic>
          </wp:inline>
        </w:drawing>
      </w:r>
    </w:p>
    <w:p w14:paraId="144C9895" w14:textId="74B03217" w:rsidR="00540A74" w:rsidRDefault="00540A74" w:rsidP="00540A74">
      <w:r>
        <w:t xml:space="preserve">The first issue I encountered, before even being able to use my tests, is a user not being found when the Manager.save function is run. This shouldn’t be an issue as the Manager.load function should have run before the save function ever could, and it was designed to create a user if </w:t>
      </w:r>
      <w:del w:id="1384" w:author="Samuel Flegg" w:date="2025-01-30T08:42:00Z" w16du:dateUtc="2025-01-30T08:42:00Z">
        <w:r w:rsidDel="00306096">
          <w:delText>the</w:delText>
        </w:r>
      </w:del>
      <w:ins w:id="1385" w:author="Samuel Flegg" w:date="2025-01-30T08:42:00Z" w16du:dateUtc="2025-01-30T08:42:00Z">
        <w:r w:rsidR="00306096">
          <w:t>they</w:t>
        </w:r>
      </w:ins>
      <w:r>
        <w:t xml:space="preserve"> didn’t</w:t>
      </w:r>
      <w:del w:id="1386" w:author="Samuel Flegg" w:date="2025-01-30T08:42:00Z" w16du:dateUtc="2025-01-30T08:42:00Z">
        <w:r w:rsidDel="00306096">
          <w:delText>,</w:delText>
        </w:r>
      </w:del>
      <w:r>
        <w:t xml:space="preserve"> exist. After investigating, I found that the problem was as simple as me never actually adding the created user to the File class.</w:t>
      </w:r>
    </w:p>
    <w:p w14:paraId="59863F3B" w14:textId="77777777" w:rsidR="00540A74" w:rsidRDefault="00540A74" w:rsidP="00540A74">
      <w:r>
        <w:rPr>
          <w:noProof/>
        </w:rPr>
        <w:drawing>
          <wp:inline distT="0" distB="0" distL="0" distR="0" wp14:anchorId="036BD2B9" wp14:editId="5A7FA539">
            <wp:extent cx="5731510" cy="1104265"/>
            <wp:effectExtent l="0" t="0" r="2540" b="635"/>
            <wp:docPr id="9849080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08090" name="Picture 1" descr="A screen shot of a computer&#10;&#10;Description automatically generated"/>
                    <pic:cNvPicPr/>
                  </pic:nvPicPr>
                  <pic:blipFill>
                    <a:blip r:embed="rId168"/>
                    <a:stretch>
                      <a:fillRect/>
                    </a:stretch>
                  </pic:blipFill>
                  <pic:spPr>
                    <a:xfrm>
                      <a:off x="0" y="0"/>
                      <a:ext cx="5731510" cy="1104265"/>
                    </a:xfrm>
                    <a:prstGeom prst="rect">
                      <a:avLst/>
                    </a:prstGeom>
                  </pic:spPr>
                </pic:pic>
              </a:graphicData>
            </a:graphic>
          </wp:inline>
        </w:drawing>
      </w:r>
    </w:p>
    <w:p w14:paraId="0E348FA1" w14:textId="77777777" w:rsidR="00540A74" w:rsidRDefault="00540A74" w:rsidP="00540A74">
      <w:r>
        <w:t xml:space="preserve">Fixed by </w:t>
      </w:r>
    </w:p>
    <w:p w14:paraId="1176DB1F" w14:textId="77777777" w:rsidR="00540A74" w:rsidRDefault="00540A74" w:rsidP="00540A74">
      <w:r>
        <w:rPr>
          <w:noProof/>
        </w:rPr>
        <w:drawing>
          <wp:inline distT="0" distB="0" distL="0" distR="0" wp14:anchorId="6DF26760" wp14:editId="0774CEC1">
            <wp:extent cx="5731510" cy="1264285"/>
            <wp:effectExtent l="0" t="0" r="2540" b="0"/>
            <wp:docPr id="17519378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37831" name="Picture 1" descr="A screen shot of a computer&#10;&#10;Description automatically generated"/>
                    <pic:cNvPicPr/>
                  </pic:nvPicPr>
                  <pic:blipFill>
                    <a:blip r:embed="rId169"/>
                    <a:stretch>
                      <a:fillRect/>
                    </a:stretch>
                  </pic:blipFill>
                  <pic:spPr>
                    <a:xfrm>
                      <a:off x="0" y="0"/>
                      <a:ext cx="5731510" cy="1264285"/>
                    </a:xfrm>
                    <a:prstGeom prst="rect">
                      <a:avLst/>
                    </a:prstGeom>
                  </pic:spPr>
                </pic:pic>
              </a:graphicData>
            </a:graphic>
          </wp:inline>
        </w:drawing>
      </w:r>
    </w:p>
    <w:p w14:paraId="17C1009E" w14:textId="77777777" w:rsidR="00540A74" w:rsidRDefault="00540A74" w:rsidP="00540A74"/>
    <w:p w14:paraId="69AE93E2" w14:textId="77777777" w:rsidR="00540A74" w:rsidRDefault="00540A74" w:rsidP="00540A74"/>
    <w:tbl>
      <w:tblPr>
        <w:tblStyle w:val="TableGrid"/>
        <w:tblW w:w="0" w:type="auto"/>
        <w:tblLook w:val="04A0" w:firstRow="1" w:lastRow="0" w:firstColumn="1" w:lastColumn="0" w:noHBand="0" w:noVBand="1"/>
        <w:tblPrChange w:id="1387" w:author="Samuel Flegg" w:date="2025-01-30T08:43:00Z" w16du:dateUtc="2025-01-30T08:43: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801"/>
        <w:gridCol w:w="1436"/>
        <w:gridCol w:w="1746"/>
        <w:gridCol w:w="1746"/>
        <w:gridCol w:w="2114"/>
        <w:gridCol w:w="1173"/>
        <w:tblGridChange w:id="1388">
          <w:tblGrid>
            <w:gridCol w:w="801"/>
            <w:gridCol w:w="370"/>
            <w:gridCol w:w="1066"/>
            <w:gridCol w:w="387"/>
            <w:gridCol w:w="1359"/>
            <w:gridCol w:w="387"/>
            <w:gridCol w:w="1359"/>
            <w:gridCol w:w="387"/>
            <w:gridCol w:w="1553"/>
            <w:gridCol w:w="174"/>
            <w:gridCol w:w="1173"/>
          </w:tblGrid>
        </w:tblGridChange>
      </w:tblGrid>
      <w:tr w:rsidR="00174E5C" w14:paraId="655B7665" w14:textId="77777777" w:rsidTr="00306096">
        <w:tc>
          <w:tcPr>
            <w:tcW w:w="1171" w:type="dxa"/>
            <w:tcPrChange w:id="1389" w:author="Samuel Flegg" w:date="2025-01-30T08:43:00Z" w16du:dateUtc="2025-01-30T08:43:00Z">
              <w:tcPr>
                <w:tcW w:w="1171" w:type="dxa"/>
                <w:gridSpan w:val="2"/>
              </w:tcPr>
            </w:tcPrChange>
          </w:tcPr>
          <w:p w14:paraId="2C2FF7F8" w14:textId="77777777" w:rsidR="00174E5C" w:rsidRDefault="00174E5C" w:rsidP="00B44413">
            <w:r>
              <w:t>Test No.</w:t>
            </w:r>
          </w:p>
        </w:tc>
        <w:tc>
          <w:tcPr>
            <w:tcW w:w="1453" w:type="dxa"/>
            <w:tcPrChange w:id="1390" w:author="Samuel Flegg" w:date="2025-01-30T08:43:00Z" w16du:dateUtc="2025-01-30T08:43:00Z">
              <w:tcPr>
                <w:tcW w:w="1453" w:type="dxa"/>
                <w:gridSpan w:val="2"/>
              </w:tcPr>
            </w:tcPrChange>
          </w:tcPr>
          <w:p w14:paraId="4748C06E" w14:textId="77777777" w:rsidR="00174E5C" w:rsidRDefault="00174E5C" w:rsidP="00B44413">
            <w:r>
              <w:t>What is being tested</w:t>
            </w:r>
          </w:p>
        </w:tc>
        <w:tc>
          <w:tcPr>
            <w:tcW w:w="1746" w:type="dxa"/>
            <w:tcPrChange w:id="1391" w:author="Samuel Flegg" w:date="2025-01-30T08:43:00Z" w16du:dateUtc="2025-01-30T08:43:00Z">
              <w:tcPr>
                <w:tcW w:w="1746" w:type="dxa"/>
                <w:gridSpan w:val="2"/>
              </w:tcPr>
            </w:tcPrChange>
          </w:tcPr>
          <w:p w14:paraId="4D0B25E9" w14:textId="77777777" w:rsidR="00174E5C" w:rsidRDefault="00174E5C" w:rsidP="00B44413">
            <w:r>
              <w:t>Description</w:t>
            </w:r>
          </w:p>
        </w:tc>
        <w:tc>
          <w:tcPr>
            <w:tcW w:w="1746" w:type="dxa"/>
            <w:tcPrChange w:id="1392" w:author="Samuel Flegg" w:date="2025-01-30T08:43:00Z" w16du:dateUtc="2025-01-30T08:43:00Z">
              <w:tcPr>
                <w:tcW w:w="1746" w:type="dxa"/>
                <w:gridSpan w:val="2"/>
              </w:tcPr>
            </w:tcPrChange>
          </w:tcPr>
          <w:p w14:paraId="3FBA2F57" w14:textId="77777777" w:rsidR="00174E5C" w:rsidRDefault="00174E5C" w:rsidP="00B44413">
            <w:r>
              <w:t>Method</w:t>
            </w:r>
          </w:p>
        </w:tc>
        <w:tc>
          <w:tcPr>
            <w:tcW w:w="1553" w:type="dxa"/>
            <w:tcPrChange w:id="1393" w:author="Samuel Flegg" w:date="2025-01-30T08:43:00Z" w16du:dateUtc="2025-01-30T08:43:00Z">
              <w:tcPr>
                <w:tcW w:w="1553" w:type="dxa"/>
              </w:tcPr>
            </w:tcPrChange>
          </w:tcPr>
          <w:p w14:paraId="64B6F252" w14:textId="77777777" w:rsidR="00174E5C" w:rsidRDefault="00174E5C" w:rsidP="00B44413">
            <w:r>
              <w:t>Expected Output</w:t>
            </w:r>
          </w:p>
        </w:tc>
        <w:tc>
          <w:tcPr>
            <w:tcW w:w="1347" w:type="dxa"/>
            <w:tcPrChange w:id="1394" w:author="Samuel Flegg" w:date="2025-01-30T08:43:00Z" w16du:dateUtc="2025-01-30T08:43:00Z">
              <w:tcPr>
                <w:tcW w:w="1347" w:type="dxa"/>
                <w:gridSpan w:val="2"/>
              </w:tcPr>
            </w:tcPrChange>
          </w:tcPr>
          <w:p w14:paraId="597B2C33" w14:textId="77777777" w:rsidR="00174E5C" w:rsidRDefault="00174E5C" w:rsidP="00B44413">
            <w:r>
              <w:t>Pass/Fail</w:t>
            </w:r>
          </w:p>
        </w:tc>
      </w:tr>
      <w:tr w:rsidR="00174E5C" w14:paraId="39DDF5F4" w14:textId="77777777" w:rsidTr="00306096">
        <w:tc>
          <w:tcPr>
            <w:tcW w:w="1171" w:type="dxa"/>
            <w:shd w:val="clear" w:color="auto" w:fill="FFFFFF" w:themeFill="background1"/>
            <w:tcPrChange w:id="1395" w:author="Samuel Flegg" w:date="2025-01-30T08:43:00Z" w16du:dateUtc="2025-01-30T08:43:00Z">
              <w:tcPr>
                <w:tcW w:w="1171" w:type="dxa"/>
                <w:gridSpan w:val="2"/>
                <w:shd w:val="clear" w:color="auto" w:fill="000000" w:themeFill="text1"/>
              </w:tcPr>
            </w:tcPrChange>
          </w:tcPr>
          <w:p w14:paraId="00D9E0AE" w14:textId="77777777" w:rsidR="00174E5C" w:rsidRDefault="00174E5C" w:rsidP="00B44413">
            <w:r>
              <w:t>1</w:t>
            </w:r>
          </w:p>
        </w:tc>
        <w:tc>
          <w:tcPr>
            <w:tcW w:w="1453" w:type="dxa"/>
            <w:tcPrChange w:id="1396" w:author="Samuel Flegg" w:date="2025-01-30T08:43:00Z" w16du:dateUtc="2025-01-30T08:43:00Z">
              <w:tcPr>
                <w:tcW w:w="1453" w:type="dxa"/>
                <w:gridSpan w:val="2"/>
              </w:tcPr>
            </w:tcPrChange>
          </w:tcPr>
          <w:p w14:paraId="418D1A79" w14:textId="77777777" w:rsidR="00174E5C" w:rsidRDefault="00174E5C" w:rsidP="00B44413">
            <w:r>
              <w:t>3D cube algorithm</w:t>
            </w:r>
          </w:p>
        </w:tc>
        <w:tc>
          <w:tcPr>
            <w:tcW w:w="1746" w:type="dxa"/>
            <w:tcPrChange w:id="1397" w:author="Samuel Flegg" w:date="2025-01-30T08:43:00Z" w16du:dateUtc="2025-01-30T08:43:00Z">
              <w:tcPr>
                <w:tcW w:w="1746" w:type="dxa"/>
                <w:gridSpan w:val="2"/>
              </w:tcPr>
            </w:tcPrChange>
          </w:tcPr>
          <w:p w14:paraId="5D3D74B0" w14:textId="5EC87EA0" w:rsidR="00174E5C" w:rsidRDefault="00174E5C" w:rsidP="00B44413">
            <w:r>
              <w:t xml:space="preserve">There should be an image algorithm that either returns a pygame.Surface containing an image of the cube, </w:t>
            </w:r>
            <w:del w:id="1398" w:author="Samuel Flegg" w:date="2025-01-30T08:43:00Z" w16du:dateUtc="2025-01-30T08:43:00Z">
              <w:r w:rsidDel="00306096">
                <w:delText>or  display</w:delText>
              </w:r>
            </w:del>
            <w:ins w:id="1399" w:author="Samuel Flegg" w:date="2025-01-30T08:43:00Z" w16du:dateUtc="2025-01-30T08:43:00Z">
              <w:r w:rsidR="00306096">
                <w:t>or display</w:t>
              </w:r>
            </w:ins>
            <w:r>
              <w:t xml:space="preserve"> the cube to the screen.</w:t>
            </w:r>
          </w:p>
        </w:tc>
        <w:tc>
          <w:tcPr>
            <w:tcW w:w="1746" w:type="dxa"/>
            <w:tcPrChange w:id="1400" w:author="Samuel Flegg" w:date="2025-01-30T08:43:00Z" w16du:dateUtc="2025-01-30T08:43:00Z">
              <w:tcPr>
                <w:tcW w:w="1746" w:type="dxa"/>
                <w:gridSpan w:val="2"/>
              </w:tcPr>
            </w:tcPrChange>
          </w:tcPr>
          <w:p w14:paraId="19B27C5A" w14:textId="77777777" w:rsidR="00174E5C" w:rsidRDefault="00174E5C" w:rsidP="00B44413">
            <w:r>
              <w:t>Blit the image returned by the function to the screen or call the function, inside the main game loop.</w:t>
            </w:r>
          </w:p>
          <w:p w14:paraId="6F593833" w14:textId="77777777" w:rsidR="00174E5C" w:rsidRDefault="00174E5C" w:rsidP="00B44413"/>
          <w:p w14:paraId="4CCDDC83" w14:textId="77777777" w:rsidR="00174E5C" w:rsidRDefault="00174E5C" w:rsidP="00B44413">
            <w:r>
              <w:t>Repeat whilst making changes to used_cube.</w:t>
            </w:r>
          </w:p>
        </w:tc>
        <w:tc>
          <w:tcPr>
            <w:tcW w:w="1553" w:type="dxa"/>
            <w:tcPrChange w:id="1401" w:author="Samuel Flegg" w:date="2025-01-30T08:43:00Z" w16du:dateUtc="2025-01-30T08:43:00Z">
              <w:tcPr>
                <w:tcW w:w="1553" w:type="dxa"/>
              </w:tcPr>
            </w:tcPrChange>
          </w:tcPr>
          <w:p w14:paraId="10915B4B" w14:textId="068D12CF" w:rsidR="00174E5C" w:rsidRDefault="00174E5C" w:rsidP="00B44413">
            <w:r>
              <w:t xml:space="preserve">An image should be </w:t>
            </w:r>
            <w:del w:id="1402" w:author="Samuel Flegg" w:date="2025-01-30T08:43:00Z" w16du:dateUtc="2025-01-30T08:43:00Z">
              <w:r w:rsidDel="00306096">
                <w:delText>displayed</w:delText>
              </w:r>
            </w:del>
            <w:ins w:id="1403" w:author="Samuel Flegg" w:date="2025-01-30T08:43:00Z" w16du:dateUtc="2025-01-30T08:43:00Z">
              <w:r w:rsidR="00306096">
                <w:t>displayed,</w:t>
              </w:r>
            </w:ins>
            <w:r>
              <w:t xml:space="preserve"> and it should match used_cube.</w:t>
            </w:r>
          </w:p>
        </w:tc>
        <w:tc>
          <w:tcPr>
            <w:tcW w:w="1347" w:type="dxa"/>
            <w:tcPrChange w:id="1404" w:author="Samuel Flegg" w:date="2025-01-30T08:43:00Z" w16du:dateUtc="2025-01-30T08:43:00Z">
              <w:tcPr>
                <w:tcW w:w="1347" w:type="dxa"/>
                <w:gridSpan w:val="2"/>
              </w:tcPr>
            </w:tcPrChange>
          </w:tcPr>
          <w:p w14:paraId="33680D96" w14:textId="5223A994" w:rsidR="00174E5C" w:rsidRDefault="00174E5C" w:rsidP="00B44413">
            <w:r>
              <w:t>Pass</w:t>
            </w:r>
          </w:p>
        </w:tc>
      </w:tr>
      <w:tr w:rsidR="00643719" w14:paraId="46D2A1BD" w14:textId="77777777" w:rsidTr="00306096">
        <w:tc>
          <w:tcPr>
            <w:tcW w:w="1171" w:type="dxa"/>
            <w:tcPrChange w:id="1405" w:author="Samuel Flegg" w:date="2025-01-30T08:43:00Z" w16du:dateUtc="2025-01-30T08:43:00Z">
              <w:tcPr>
                <w:tcW w:w="1171" w:type="dxa"/>
                <w:gridSpan w:val="2"/>
              </w:tcPr>
            </w:tcPrChange>
          </w:tcPr>
          <w:p w14:paraId="13316FE7" w14:textId="77777777" w:rsidR="00643719" w:rsidRDefault="00643719" w:rsidP="00643719">
            <w:r>
              <w:t>2</w:t>
            </w:r>
          </w:p>
        </w:tc>
        <w:tc>
          <w:tcPr>
            <w:tcW w:w="1453" w:type="dxa"/>
            <w:tcPrChange w:id="1406" w:author="Samuel Flegg" w:date="2025-01-30T08:43:00Z" w16du:dateUtc="2025-01-30T08:43:00Z">
              <w:tcPr>
                <w:tcW w:w="1453" w:type="dxa"/>
                <w:gridSpan w:val="2"/>
              </w:tcPr>
            </w:tcPrChange>
          </w:tcPr>
          <w:p w14:paraId="6A9EB7B9" w14:textId="77777777" w:rsidR="00643719" w:rsidRDefault="00643719" w:rsidP="00643719">
            <w:r>
              <w:t>Cube turn – vertical, left, up</w:t>
            </w:r>
          </w:p>
        </w:tc>
        <w:tc>
          <w:tcPr>
            <w:tcW w:w="1746" w:type="dxa"/>
            <w:tcPrChange w:id="1407" w:author="Samuel Flegg" w:date="2025-01-30T08:43:00Z" w16du:dateUtc="2025-01-30T08:43:00Z">
              <w:tcPr>
                <w:tcW w:w="1746" w:type="dxa"/>
                <w:gridSpan w:val="2"/>
              </w:tcPr>
            </w:tcPrChange>
          </w:tcPr>
          <w:p w14:paraId="65FB26FF" w14:textId="77777777" w:rsidR="00643719" w:rsidRDefault="00643719" w:rsidP="00643719">
            <w:r>
              <w:t>Executing the turns function with the correct parameters for the given turn should result in the leftmost column being rotated upwards.</w:t>
            </w:r>
          </w:p>
        </w:tc>
        <w:tc>
          <w:tcPr>
            <w:tcW w:w="1746" w:type="dxa"/>
            <w:vMerge w:val="restart"/>
            <w:tcPrChange w:id="1408" w:author="Samuel Flegg" w:date="2025-01-30T08:43:00Z" w16du:dateUtc="2025-01-30T08:43:00Z">
              <w:tcPr>
                <w:tcW w:w="1746" w:type="dxa"/>
                <w:gridSpan w:val="2"/>
                <w:vMerge w:val="restart"/>
              </w:tcPr>
            </w:tcPrChange>
          </w:tcPr>
          <w:p w14:paraId="6F13E8F7" w14:textId="77777777" w:rsidR="00643719" w:rsidRDefault="00643719" w:rsidP="00643719">
            <w:r>
              <w:t>Execute the turns function with the parameters for the turn.</w:t>
            </w:r>
          </w:p>
          <w:p w14:paraId="69DD2DE2" w14:textId="77777777" w:rsidR="00643719" w:rsidRDefault="00643719" w:rsidP="00643719">
            <w:r>
              <w:t>Run the cube display, the display should show the new cube state. The same rotation should be done to a real Rubik’s cube.</w:t>
            </w:r>
          </w:p>
        </w:tc>
        <w:tc>
          <w:tcPr>
            <w:tcW w:w="1553" w:type="dxa"/>
            <w:vMerge w:val="restart"/>
            <w:tcPrChange w:id="1409" w:author="Samuel Flegg" w:date="2025-01-30T08:43:00Z" w16du:dateUtc="2025-01-30T08:43:00Z">
              <w:tcPr>
                <w:tcW w:w="1553" w:type="dxa"/>
                <w:vMerge w:val="restart"/>
              </w:tcPr>
            </w:tcPrChange>
          </w:tcPr>
          <w:p w14:paraId="65363581" w14:textId="77777777" w:rsidR="00643719" w:rsidRDefault="00643719" w:rsidP="00643719">
            <w:r>
              <w:t>The image of both cubes should be exactly the same.</w:t>
            </w:r>
          </w:p>
        </w:tc>
        <w:tc>
          <w:tcPr>
            <w:tcW w:w="1347" w:type="dxa"/>
            <w:tcPrChange w:id="1410" w:author="Samuel Flegg" w:date="2025-01-30T08:43:00Z" w16du:dateUtc="2025-01-30T08:43:00Z">
              <w:tcPr>
                <w:tcW w:w="1347" w:type="dxa"/>
                <w:gridSpan w:val="2"/>
              </w:tcPr>
            </w:tcPrChange>
          </w:tcPr>
          <w:p w14:paraId="6BAF801C" w14:textId="6107CE68" w:rsidR="00643719" w:rsidRDefault="00643719" w:rsidP="00643719">
            <w:r>
              <w:t>Pass</w:t>
            </w:r>
          </w:p>
        </w:tc>
      </w:tr>
      <w:tr w:rsidR="00643719" w14:paraId="7E50EE28" w14:textId="77777777" w:rsidTr="00306096">
        <w:tc>
          <w:tcPr>
            <w:tcW w:w="1171" w:type="dxa"/>
            <w:tcPrChange w:id="1411" w:author="Samuel Flegg" w:date="2025-01-30T08:43:00Z" w16du:dateUtc="2025-01-30T08:43:00Z">
              <w:tcPr>
                <w:tcW w:w="1171" w:type="dxa"/>
                <w:gridSpan w:val="2"/>
              </w:tcPr>
            </w:tcPrChange>
          </w:tcPr>
          <w:p w14:paraId="1993BB56" w14:textId="77777777" w:rsidR="00643719" w:rsidRDefault="00643719" w:rsidP="00643719">
            <w:r>
              <w:t>3</w:t>
            </w:r>
          </w:p>
        </w:tc>
        <w:tc>
          <w:tcPr>
            <w:tcW w:w="1453" w:type="dxa"/>
            <w:tcPrChange w:id="1412" w:author="Samuel Flegg" w:date="2025-01-30T08:43:00Z" w16du:dateUtc="2025-01-30T08:43:00Z">
              <w:tcPr>
                <w:tcW w:w="1453" w:type="dxa"/>
                <w:gridSpan w:val="2"/>
              </w:tcPr>
            </w:tcPrChange>
          </w:tcPr>
          <w:p w14:paraId="53868664" w14:textId="77777777" w:rsidR="00643719" w:rsidRDefault="00643719" w:rsidP="00643719">
            <w:r>
              <w:t>Cube turns – vertical, middle, up</w:t>
            </w:r>
          </w:p>
        </w:tc>
        <w:tc>
          <w:tcPr>
            <w:tcW w:w="1746" w:type="dxa"/>
            <w:tcPrChange w:id="1413" w:author="Samuel Flegg" w:date="2025-01-30T08:43:00Z" w16du:dateUtc="2025-01-30T08:43:00Z">
              <w:tcPr>
                <w:tcW w:w="1746" w:type="dxa"/>
                <w:gridSpan w:val="2"/>
              </w:tcPr>
            </w:tcPrChange>
          </w:tcPr>
          <w:p w14:paraId="6ADE9459" w14:textId="77777777" w:rsidR="00643719" w:rsidRDefault="00643719" w:rsidP="00643719">
            <w:r>
              <w:t>Executing the turns function with the correct parameters for the given turn should result in the middle column being rotated upwards.</w:t>
            </w:r>
          </w:p>
        </w:tc>
        <w:tc>
          <w:tcPr>
            <w:tcW w:w="1746" w:type="dxa"/>
            <w:vMerge/>
            <w:tcPrChange w:id="1414" w:author="Samuel Flegg" w:date="2025-01-30T08:43:00Z" w16du:dateUtc="2025-01-30T08:43:00Z">
              <w:tcPr>
                <w:tcW w:w="1746" w:type="dxa"/>
                <w:gridSpan w:val="2"/>
                <w:vMerge/>
              </w:tcPr>
            </w:tcPrChange>
          </w:tcPr>
          <w:p w14:paraId="77EE1B5B" w14:textId="77777777" w:rsidR="00643719" w:rsidRDefault="00643719" w:rsidP="00643719"/>
        </w:tc>
        <w:tc>
          <w:tcPr>
            <w:tcW w:w="1553" w:type="dxa"/>
            <w:vMerge/>
            <w:tcPrChange w:id="1415" w:author="Samuel Flegg" w:date="2025-01-30T08:43:00Z" w16du:dateUtc="2025-01-30T08:43:00Z">
              <w:tcPr>
                <w:tcW w:w="1553" w:type="dxa"/>
                <w:vMerge/>
              </w:tcPr>
            </w:tcPrChange>
          </w:tcPr>
          <w:p w14:paraId="049C6A2C" w14:textId="77777777" w:rsidR="00643719" w:rsidRDefault="00643719" w:rsidP="00643719"/>
        </w:tc>
        <w:tc>
          <w:tcPr>
            <w:tcW w:w="1347" w:type="dxa"/>
            <w:tcPrChange w:id="1416" w:author="Samuel Flegg" w:date="2025-01-30T08:43:00Z" w16du:dateUtc="2025-01-30T08:43:00Z">
              <w:tcPr>
                <w:tcW w:w="1347" w:type="dxa"/>
                <w:gridSpan w:val="2"/>
              </w:tcPr>
            </w:tcPrChange>
          </w:tcPr>
          <w:p w14:paraId="7FA1D40D" w14:textId="6F646E5B" w:rsidR="00643719" w:rsidRDefault="00643719" w:rsidP="00643719">
            <w:r>
              <w:t>Pass</w:t>
            </w:r>
          </w:p>
        </w:tc>
      </w:tr>
      <w:tr w:rsidR="00643719" w14:paraId="03317B50" w14:textId="77777777" w:rsidTr="00306096">
        <w:tc>
          <w:tcPr>
            <w:tcW w:w="1171" w:type="dxa"/>
            <w:tcPrChange w:id="1417" w:author="Samuel Flegg" w:date="2025-01-30T08:43:00Z" w16du:dateUtc="2025-01-30T08:43:00Z">
              <w:tcPr>
                <w:tcW w:w="1171" w:type="dxa"/>
                <w:gridSpan w:val="2"/>
              </w:tcPr>
            </w:tcPrChange>
          </w:tcPr>
          <w:p w14:paraId="01CD630E" w14:textId="77777777" w:rsidR="00643719" w:rsidRDefault="00643719" w:rsidP="00643719">
            <w:r>
              <w:t>4</w:t>
            </w:r>
          </w:p>
        </w:tc>
        <w:tc>
          <w:tcPr>
            <w:tcW w:w="1453" w:type="dxa"/>
            <w:tcPrChange w:id="1418" w:author="Samuel Flegg" w:date="2025-01-30T08:43:00Z" w16du:dateUtc="2025-01-30T08:43:00Z">
              <w:tcPr>
                <w:tcW w:w="1453" w:type="dxa"/>
                <w:gridSpan w:val="2"/>
              </w:tcPr>
            </w:tcPrChange>
          </w:tcPr>
          <w:p w14:paraId="3F5DC091" w14:textId="77777777" w:rsidR="00643719" w:rsidRDefault="00643719" w:rsidP="00643719">
            <w:r>
              <w:t>Cube turns – vertical, right, up</w:t>
            </w:r>
          </w:p>
        </w:tc>
        <w:tc>
          <w:tcPr>
            <w:tcW w:w="1746" w:type="dxa"/>
            <w:tcPrChange w:id="1419" w:author="Samuel Flegg" w:date="2025-01-30T08:43:00Z" w16du:dateUtc="2025-01-30T08:43:00Z">
              <w:tcPr>
                <w:tcW w:w="1746" w:type="dxa"/>
                <w:gridSpan w:val="2"/>
              </w:tcPr>
            </w:tcPrChange>
          </w:tcPr>
          <w:p w14:paraId="0AB1422A" w14:textId="77777777" w:rsidR="00643719" w:rsidRDefault="00643719" w:rsidP="00643719">
            <w:r>
              <w:t>Executing the turns function with the correct parameters for the given turn should result in the rightmost column being rotated upwards.</w:t>
            </w:r>
          </w:p>
        </w:tc>
        <w:tc>
          <w:tcPr>
            <w:tcW w:w="1746" w:type="dxa"/>
            <w:vMerge/>
            <w:tcPrChange w:id="1420" w:author="Samuel Flegg" w:date="2025-01-30T08:43:00Z" w16du:dateUtc="2025-01-30T08:43:00Z">
              <w:tcPr>
                <w:tcW w:w="1746" w:type="dxa"/>
                <w:gridSpan w:val="2"/>
                <w:vMerge/>
              </w:tcPr>
            </w:tcPrChange>
          </w:tcPr>
          <w:p w14:paraId="4D43F450" w14:textId="77777777" w:rsidR="00643719" w:rsidRDefault="00643719" w:rsidP="00643719"/>
        </w:tc>
        <w:tc>
          <w:tcPr>
            <w:tcW w:w="1553" w:type="dxa"/>
            <w:vMerge/>
            <w:tcPrChange w:id="1421" w:author="Samuel Flegg" w:date="2025-01-30T08:43:00Z" w16du:dateUtc="2025-01-30T08:43:00Z">
              <w:tcPr>
                <w:tcW w:w="1553" w:type="dxa"/>
                <w:vMerge/>
              </w:tcPr>
            </w:tcPrChange>
          </w:tcPr>
          <w:p w14:paraId="43007D99" w14:textId="77777777" w:rsidR="00643719" w:rsidRDefault="00643719" w:rsidP="00643719"/>
        </w:tc>
        <w:tc>
          <w:tcPr>
            <w:tcW w:w="1347" w:type="dxa"/>
            <w:tcPrChange w:id="1422" w:author="Samuel Flegg" w:date="2025-01-30T08:43:00Z" w16du:dateUtc="2025-01-30T08:43:00Z">
              <w:tcPr>
                <w:tcW w:w="1347" w:type="dxa"/>
                <w:gridSpan w:val="2"/>
              </w:tcPr>
            </w:tcPrChange>
          </w:tcPr>
          <w:p w14:paraId="04DF3CF0" w14:textId="0853BB26" w:rsidR="00643719" w:rsidRDefault="00643719" w:rsidP="00643719">
            <w:r>
              <w:t>Pass</w:t>
            </w:r>
          </w:p>
        </w:tc>
      </w:tr>
      <w:tr w:rsidR="00643719" w14:paraId="1397D712" w14:textId="77777777" w:rsidTr="00376C7D">
        <w:trPr>
          <w:cantSplit/>
        </w:trPr>
        <w:tc>
          <w:tcPr>
            <w:tcW w:w="1171" w:type="dxa"/>
            <w:tcPrChange w:id="1423" w:author="Samuel Flegg" w:date="2025-01-30T08:43:00Z" w16du:dateUtc="2025-01-30T08:43:00Z">
              <w:tcPr>
                <w:tcW w:w="1171" w:type="dxa"/>
                <w:gridSpan w:val="2"/>
              </w:tcPr>
            </w:tcPrChange>
          </w:tcPr>
          <w:p w14:paraId="1C54616A" w14:textId="77777777" w:rsidR="00643719" w:rsidRDefault="00643719" w:rsidP="00643719">
            <w:r>
              <w:lastRenderedPageBreak/>
              <w:t>5</w:t>
            </w:r>
          </w:p>
        </w:tc>
        <w:tc>
          <w:tcPr>
            <w:tcW w:w="1453" w:type="dxa"/>
            <w:tcPrChange w:id="1424" w:author="Samuel Flegg" w:date="2025-01-30T08:43:00Z" w16du:dateUtc="2025-01-30T08:43:00Z">
              <w:tcPr>
                <w:tcW w:w="1453" w:type="dxa"/>
                <w:gridSpan w:val="2"/>
              </w:tcPr>
            </w:tcPrChange>
          </w:tcPr>
          <w:p w14:paraId="6C29DF92" w14:textId="77777777" w:rsidR="00643719" w:rsidRDefault="00643719" w:rsidP="00643719">
            <w:r>
              <w:t>Cube turns – vertical, left, down</w:t>
            </w:r>
          </w:p>
        </w:tc>
        <w:tc>
          <w:tcPr>
            <w:tcW w:w="1746" w:type="dxa"/>
            <w:tcPrChange w:id="1425" w:author="Samuel Flegg" w:date="2025-01-30T08:43:00Z" w16du:dateUtc="2025-01-30T08:43:00Z">
              <w:tcPr>
                <w:tcW w:w="1746" w:type="dxa"/>
                <w:gridSpan w:val="2"/>
              </w:tcPr>
            </w:tcPrChange>
          </w:tcPr>
          <w:p w14:paraId="1D72E07F" w14:textId="77777777" w:rsidR="00643719" w:rsidRDefault="00643719" w:rsidP="00643719">
            <w:r>
              <w:t>Executing the turns function with the correct parameters for the given turn should result in the leftmost column being rotated downwards.</w:t>
            </w:r>
          </w:p>
        </w:tc>
        <w:tc>
          <w:tcPr>
            <w:tcW w:w="1746" w:type="dxa"/>
            <w:vMerge/>
            <w:tcPrChange w:id="1426" w:author="Samuel Flegg" w:date="2025-01-30T08:43:00Z" w16du:dateUtc="2025-01-30T08:43:00Z">
              <w:tcPr>
                <w:tcW w:w="1746" w:type="dxa"/>
                <w:gridSpan w:val="2"/>
                <w:vMerge/>
              </w:tcPr>
            </w:tcPrChange>
          </w:tcPr>
          <w:p w14:paraId="5B1B36BC" w14:textId="77777777" w:rsidR="00643719" w:rsidRDefault="00643719" w:rsidP="00643719"/>
        </w:tc>
        <w:tc>
          <w:tcPr>
            <w:tcW w:w="1553" w:type="dxa"/>
            <w:vMerge/>
            <w:tcPrChange w:id="1427" w:author="Samuel Flegg" w:date="2025-01-30T08:43:00Z" w16du:dateUtc="2025-01-30T08:43:00Z">
              <w:tcPr>
                <w:tcW w:w="1553" w:type="dxa"/>
                <w:vMerge/>
              </w:tcPr>
            </w:tcPrChange>
          </w:tcPr>
          <w:p w14:paraId="3E0FB8E4" w14:textId="77777777" w:rsidR="00643719" w:rsidRDefault="00643719" w:rsidP="00643719"/>
        </w:tc>
        <w:tc>
          <w:tcPr>
            <w:tcW w:w="1347" w:type="dxa"/>
            <w:tcPrChange w:id="1428" w:author="Samuel Flegg" w:date="2025-01-30T08:43:00Z" w16du:dateUtc="2025-01-30T08:43:00Z">
              <w:tcPr>
                <w:tcW w:w="1347" w:type="dxa"/>
                <w:gridSpan w:val="2"/>
              </w:tcPr>
            </w:tcPrChange>
          </w:tcPr>
          <w:p w14:paraId="7C34E08F" w14:textId="3BCCFC99" w:rsidR="00643719" w:rsidRDefault="00643719" w:rsidP="00643719">
            <w:r>
              <w:t>Pass</w:t>
            </w:r>
          </w:p>
        </w:tc>
      </w:tr>
      <w:tr w:rsidR="00643719" w14:paraId="7AF501C3" w14:textId="77777777" w:rsidTr="00376C7D">
        <w:trPr>
          <w:cantSplit/>
        </w:trPr>
        <w:tc>
          <w:tcPr>
            <w:tcW w:w="1171" w:type="dxa"/>
            <w:tcPrChange w:id="1429" w:author="Samuel Flegg" w:date="2025-01-30T08:43:00Z" w16du:dateUtc="2025-01-30T08:43:00Z">
              <w:tcPr>
                <w:tcW w:w="1171" w:type="dxa"/>
                <w:gridSpan w:val="2"/>
              </w:tcPr>
            </w:tcPrChange>
          </w:tcPr>
          <w:p w14:paraId="4322909A" w14:textId="77777777" w:rsidR="00643719" w:rsidRDefault="00643719" w:rsidP="00643719">
            <w:r>
              <w:t>6</w:t>
            </w:r>
          </w:p>
        </w:tc>
        <w:tc>
          <w:tcPr>
            <w:tcW w:w="1453" w:type="dxa"/>
            <w:tcPrChange w:id="1430" w:author="Samuel Flegg" w:date="2025-01-30T08:43:00Z" w16du:dateUtc="2025-01-30T08:43:00Z">
              <w:tcPr>
                <w:tcW w:w="1453" w:type="dxa"/>
                <w:gridSpan w:val="2"/>
              </w:tcPr>
            </w:tcPrChange>
          </w:tcPr>
          <w:p w14:paraId="20122D3A" w14:textId="77777777" w:rsidR="00643719" w:rsidRDefault="00643719" w:rsidP="00643719">
            <w:r>
              <w:t>Cube turns – vertical, middle, down</w:t>
            </w:r>
          </w:p>
        </w:tc>
        <w:tc>
          <w:tcPr>
            <w:tcW w:w="1746" w:type="dxa"/>
            <w:tcPrChange w:id="1431" w:author="Samuel Flegg" w:date="2025-01-30T08:43:00Z" w16du:dateUtc="2025-01-30T08:43:00Z">
              <w:tcPr>
                <w:tcW w:w="1746" w:type="dxa"/>
                <w:gridSpan w:val="2"/>
              </w:tcPr>
            </w:tcPrChange>
          </w:tcPr>
          <w:p w14:paraId="745DD645" w14:textId="77777777" w:rsidR="00643719" w:rsidRDefault="00643719" w:rsidP="00643719">
            <w:r>
              <w:t>Executing the turns function with the correct parameters for the given turn should result in the middle column being rotated downwards.</w:t>
            </w:r>
          </w:p>
        </w:tc>
        <w:tc>
          <w:tcPr>
            <w:tcW w:w="1746" w:type="dxa"/>
            <w:vMerge/>
            <w:tcPrChange w:id="1432" w:author="Samuel Flegg" w:date="2025-01-30T08:43:00Z" w16du:dateUtc="2025-01-30T08:43:00Z">
              <w:tcPr>
                <w:tcW w:w="1746" w:type="dxa"/>
                <w:gridSpan w:val="2"/>
                <w:vMerge/>
              </w:tcPr>
            </w:tcPrChange>
          </w:tcPr>
          <w:p w14:paraId="4EF20ADA" w14:textId="77777777" w:rsidR="00643719" w:rsidRDefault="00643719" w:rsidP="00643719"/>
        </w:tc>
        <w:tc>
          <w:tcPr>
            <w:tcW w:w="1553" w:type="dxa"/>
            <w:vMerge/>
            <w:tcPrChange w:id="1433" w:author="Samuel Flegg" w:date="2025-01-30T08:43:00Z" w16du:dateUtc="2025-01-30T08:43:00Z">
              <w:tcPr>
                <w:tcW w:w="1553" w:type="dxa"/>
                <w:vMerge/>
              </w:tcPr>
            </w:tcPrChange>
          </w:tcPr>
          <w:p w14:paraId="36973BB7" w14:textId="77777777" w:rsidR="00643719" w:rsidRDefault="00643719" w:rsidP="00643719"/>
        </w:tc>
        <w:tc>
          <w:tcPr>
            <w:tcW w:w="1347" w:type="dxa"/>
            <w:tcPrChange w:id="1434" w:author="Samuel Flegg" w:date="2025-01-30T08:43:00Z" w16du:dateUtc="2025-01-30T08:43:00Z">
              <w:tcPr>
                <w:tcW w:w="1347" w:type="dxa"/>
                <w:gridSpan w:val="2"/>
              </w:tcPr>
            </w:tcPrChange>
          </w:tcPr>
          <w:p w14:paraId="62DAB23F" w14:textId="53E09901" w:rsidR="00643719" w:rsidRDefault="00643719" w:rsidP="00643719">
            <w:r>
              <w:t>Pass</w:t>
            </w:r>
          </w:p>
        </w:tc>
      </w:tr>
      <w:tr w:rsidR="00643719" w14:paraId="33352F49" w14:textId="77777777" w:rsidTr="00306096">
        <w:trPr>
          <w:cantSplit/>
          <w:trPrChange w:id="1435" w:author="Samuel Flegg" w:date="2025-01-30T08:43:00Z" w16du:dateUtc="2025-01-30T08:43:00Z">
            <w:trPr>
              <w:cantSplit/>
            </w:trPr>
          </w:trPrChange>
        </w:trPr>
        <w:tc>
          <w:tcPr>
            <w:tcW w:w="1171" w:type="dxa"/>
            <w:tcPrChange w:id="1436" w:author="Samuel Flegg" w:date="2025-01-30T08:43:00Z" w16du:dateUtc="2025-01-30T08:43:00Z">
              <w:tcPr>
                <w:tcW w:w="1171" w:type="dxa"/>
                <w:gridSpan w:val="2"/>
              </w:tcPr>
            </w:tcPrChange>
          </w:tcPr>
          <w:p w14:paraId="24517EBE" w14:textId="77777777" w:rsidR="00643719" w:rsidRDefault="00643719" w:rsidP="00643719">
            <w:r>
              <w:t>7</w:t>
            </w:r>
          </w:p>
        </w:tc>
        <w:tc>
          <w:tcPr>
            <w:tcW w:w="1453" w:type="dxa"/>
            <w:tcPrChange w:id="1437" w:author="Samuel Flegg" w:date="2025-01-30T08:43:00Z" w16du:dateUtc="2025-01-30T08:43:00Z">
              <w:tcPr>
                <w:tcW w:w="1453" w:type="dxa"/>
                <w:gridSpan w:val="2"/>
              </w:tcPr>
            </w:tcPrChange>
          </w:tcPr>
          <w:p w14:paraId="6577FDE3" w14:textId="77777777" w:rsidR="00643719" w:rsidRDefault="00643719" w:rsidP="00643719">
            <w:r>
              <w:t>Cube turns – vertical, right, down</w:t>
            </w:r>
          </w:p>
        </w:tc>
        <w:tc>
          <w:tcPr>
            <w:tcW w:w="1746" w:type="dxa"/>
            <w:tcPrChange w:id="1438" w:author="Samuel Flegg" w:date="2025-01-30T08:43:00Z" w16du:dateUtc="2025-01-30T08:43:00Z">
              <w:tcPr>
                <w:tcW w:w="1746" w:type="dxa"/>
                <w:gridSpan w:val="2"/>
              </w:tcPr>
            </w:tcPrChange>
          </w:tcPr>
          <w:p w14:paraId="4753D684" w14:textId="77777777" w:rsidR="00643719" w:rsidRDefault="00643719" w:rsidP="00643719">
            <w:r>
              <w:t>Executing the turns function with the correct parameters for the given turn should result in the rightmost column being rotated downwards.</w:t>
            </w:r>
          </w:p>
        </w:tc>
        <w:tc>
          <w:tcPr>
            <w:tcW w:w="1746" w:type="dxa"/>
            <w:vMerge/>
            <w:tcPrChange w:id="1439" w:author="Samuel Flegg" w:date="2025-01-30T08:43:00Z" w16du:dateUtc="2025-01-30T08:43:00Z">
              <w:tcPr>
                <w:tcW w:w="1746" w:type="dxa"/>
                <w:gridSpan w:val="2"/>
                <w:vMerge/>
              </w:tcPr>
            </w:tcPrChange>
          </w:tcPr>
          <w:p w14:paraId="765952C0" w14:textId="77777777" w:rsidR="00643719" w:rsidRDefault="00643719" w:rsidP="00643719"/>
        </w:tc>
        <w:tc>
          <w:tcPr>
            <w:tcW w:w="1553" w:type="dxa"/>
            <w:vMerge/>
            <w:tcPrChange w:id="1440" w:author="Samuel Flegg" w:date="2025-01-30T08:43:00Z" w16du:dateUtc="2025-01-30T08:43:00Z">
              <w:tcPr>
                <w:tcW w:w="1553" w:type="dxa"/>
                <w:vMerge/>
              </w:tcPr>
            </w:tcPrChange>
          </w:tcPr>
          <w:p w14:paraId="5BC896EB" w14:textId="77777777" w:rsidR="00643719" w:rsidRDefault="00643719" w:rsidP="00643719"/>
        </w:tc>
        <w:tc>
          <w:tcPr>
            <w:tcW w:w="1347" w:type="dxa"/>
            <w:tcPrChange w:id="1441" w:author="Samuel Flegg" w:date="2025-01-30T08:43:00Z" w16du:dateUtc="2025-01-30T08:43:00Z">
              <w:tcPr>
                <w:tcW w:w="1347" w:type="dxa"/>
                <w:gridSpan w:val="2"/>
              </w:tcPr>
            </w:tcPrChange>
          </w:tcPr>
          <w:p w14:paraId="3952A949" w14:textId="4E35144B" w:rsidR="00643719" w:rsidRDefault="00643719" w:rsidP="00643719">
            <w:r>
              <w:t>Pass</w:t>
            </w:r>
          </w:p>
        </w:tc>
      </w:tr>
      <w:tr w:rsidR="00643719" w14:paraId="544BC376" w14:textId="77777777" w:rsidTr="00306096">
        <w:trPr>
          <w:cantSplit/>
          <w:trPrChange w:id="1442" w:author="Samuel Flegg" w:date="2025-01-30T08:43:00Z" w16du:dateUtc="2025-01-30T08:43:00Z">
            <w:trPr>
              <w:cantSplit/>
            </w:trPr>
          </w:trPrChange>
        </w:trPr>
        <w:tc>
          <w:tcPr>
            <w:tcW w:w="1171" w:type="dxa"/>
            <w:tcPrChange w:id="1443" w:author="Samuel Flegg" w:date="2025-01-30T08:43:00Z" w16du:dateUtc="2025-01-30T08:43:00Z">
              <w:tcPr>
                <w:tcW w:w="1171" w:type="dxa"/>
                <w:gridSpan w:val="2"/>
              </w:tcPr>
            </w:tcPrChange>
          </w:tcPr>
          <w:p w14:paraId="1A63CE3A" w14:textId="77777777" w:rsidR="00643719" w:rsidRDefault="00643719" w:rsidP="00643719">
            <w:r>
              <w:t>8</w:t>
            </w:r>
          </w:p>
        </w:tc>
        <w:tc>
          <w:tcPr>
            <w:tcW w:w="1453" w:type="dxa"/>
            <w:tcPrChange w:id="1444" w:author="Samuel Flegg" w:date="2025-01-30T08:43:00Z" w16du:dateUtc="2025-01-30T08:43:00Z">
              <w:tcPr>
                <w:tcW w:w="1453" w:type="dxa"/>
                <w:gridSpan w:val="2"/>
              </w:tcPr>
            </w:tcPrChange>
          </w:tcPr>
          <w:p w14:paraId="01EB3E39" w14:textId="77777777" w:rsidR="00643719" w:rsidRDefault="00643719" w:rsidP="00643719">
            <w:r>
              <w:t>Cube turns – horizontal, top, right</w:t>
            </w:r>
          </w:p>
        </w:tc>
        <w:tc>
          <w:tcPr>
            <w:tcW w:w="1746" w:type="dxa"/>
            <w:tcPrChange w:id="1445" w:author="Samuel Flegg" w:date="2025-01-30T08:43:00Z" w16du:dateUtc="2025-01-30T08:43:00Z">
              <w:tcPr>
                <w:tcW w:w="1746" w:type="dxa"/>
                <w:gridSpan w:val="2"/>
              </w:tcPr>
            </w:tcPrChange>
          </w:tcPr>
          <w:p w14:paraId="38BEB832" w14:textId="77777777" w:rsidR="00643719" w:rsidRDefault="00643719" w:rsidP="00643719">
            <w:r>
              <w:t>Executing the turns function with the correct parameters for the given turn should result in the upper row being rotated right.</w:t>
            </w:r>
          </w:p>
        </w:tc>
        <w:tc>
          <w:tcPr>
            <w:tcW w:w="1746" w:type="dxa"/>
            <w:vMerge/>
            <w:tcPrChange w:id="1446" w:author="Samuel Flegg" w:date="2025-01-30T08:43:00Z" w16du:dateUtc="2025-01-30T08:43:00Z">
              <w:tcPr>
                <w:tcW w:w="1746" w:type="dxa"/>
                <w:gridSpan w:val="2"/>
                <w:vMerge/>
              </w:tcPr>
            </w:tcPrChange>
          </w:tcPr>
          <w:p w14:paraId="07AD2572" w14:textId="77777777" w:rsidR="00643719" w:rsidRDefault="00643719" w:rsidP="00643719"/>
        </w:tc>
        <w:tc>
          <w:tcPr>
            <w:tcW w:w="1553" w:type="dxa"/>
            <w:vMerge/>
            <w:tcPrChange w:id="1447" w:author="Samuel Flegg" w:date="2025-01-30T08:43:00Z" w16du:dateUtc="2025-01-30T08:43:00Z">
              <w:tcPr>
                <w:tcW w:w="1553" w:type="dxa"/>
                <w:vMerge/>
              </w:tcPr>
            </w:tcPrChange>
          </w:tcPr>
          <w:p w14:paraId="18823147" w14:textId="77777777" w:rsidR="00643719" w:rsidRDefault="00643719" w:rsidP="00643719"/>
        </w:tc>
        <w:tc>
          <w:tcPr>
            <w:tcW w:w="1347" w:type="dxa"/>
            <w:tcPrChange w:id="1448" w:author="Samuel Flegg" w:date="2025-01-30T08:43:00Z" w16du:dateUtc="2025-01-30T08:43:00Z">
              <w:tcPr>
                <w:tcW w:w="1347" w:type="dxa"/>
                <w:gridSpan w:val="2"/>
              </w:tcPr>
            </w:tcPrChange>
          </w:tcPr>
          <w:p w14:paraId="55A9205F" w14:textId="49C88F94" w:rsidR="00643719" w:rsidRDefault="00643719" w:rsidP="00643719">
            <w:r>
              <w:t>Pass</w:t>
            </w:r>
          </w:p>
        </w:tc>
      </w:tr>
      <w:tr w:rsidR="00643719" w14:paraId="08231E56" w14:textId="77777777" w:rsidTr="00306096">
        <w:trPr>
          <w:cantSplit/>
          <w:trPrChange w:id="1449" w:author="Samuel Flegg" w:date="2025-01-30T08:43:00Z" w16du:dateUtc="2025-01-30T08:43:00Z">
            <w:trPr>
              <w:cantSplit/>
            </w:trPr>
          </w:trPrChange>
        </w:trPr>
        <w:tc>
          <w:tcPr>
            <w:tcW w:w="1171" w:type="dxa"/>
            <w:tcPrChange w:id="1450" w:author="Samuel Flegg" w:date="2025-01-30T08:43:00Z" w16du:dateUtc="2025-01-30T08:43:00Z">
              <w:tcPr>
                <w:tcW w:w="1171" w:type="dxa"/>
                <w:gridSpan w:val="2"/>
              </w:tcPr>
            </w:tcPrChange>
          </w:tcPr>
          <w:p w14:paraId="799675BB" w14:textId="77777777" w:rsidR="00643719" w:rsidRDefault="00643719" w:rsidP="00643719">
            <w:r>
              <w:t>9</w:t>
            </w:r>
          </w:p>
        </w:tc>
        <w:tc>
          <w:tcPr>
            <w:tcW w:w="1453" w:type="dxa"/>
            <w:tcPrChange w:id="1451" w:author="Samuel Flegg" w:date="2025-01-30T08:43:00Z" w16du:dateUtc="2025-01-30T08:43:00Z">
              <w:tcPr>
                <w:tcW w:w="1453" w:type="dxa"/>
                <w:gridSpan w:val="2"/>
              </w:tcPr>
            </w:tcPrChange>
          </w:tcPr>
          <w:p w14:paraId="1C2F8E68" w14:textId="77777777" w:rsidR="00643719" w:rsidRDefault="00643719" w:rsidP="00643719">
            <w:r>
              <w:t>Cube turns – horizontal, middle, right</w:t>
            </w:r>
          </w:p>
        </w:tc>
        <w:tc>
          <w:tcPr>
            <w:tcW w:w="1746" w:type="dxa"/>
            <w:tcPrChange w:id="1452" w:author="Samuel Flegg" w:date="2025-01-30T08:43:00Z" w16du:dateUtc="2025-01-30T08:43:00Z">
              <w:tcPr>
                <w:tcW w:w="1746" w:type="dxa"/>
                <w:gridSpan w:val="2"/>
              </w:tcPr>
            </w:tcPrChange>
          </w:tcPr>
          <w:p w14:paraId="6776EED7" w14:textId="77777777" w:rsidR="00643719" w:rsidRDefault="00643719" w:rsidP="00643719">
            <w:r>
              <w:t>Executing the turns function with the correct parameters for the given turn should result in the middle row being rotated right.</w:t>
            </w:r>
          </w:p>
        </w:tc>
        <w:tc>
          <w:tcPr>
            <w:tcW w:w="1746" w:type="dxa"/>
            <w:vMerge/>
            <w:tcPrChange w:id="1453" w:author="Samuel Flegg" w:date="2025-01-30T08:43:00Z" w16du:dateUtc="2025-01-30T08:43:00Z">
              <w:tcPr>
                <w:tcW w:w="1746" w:type="dxa"/>
                <w:gridSpan w:val="2"/>
                <w:vMerge/>
              </w:tcPr>
            </w:tcPrChange>
          </w:tcPr>
          <w:p w14:paraId="58B59DBF" w14:textId="77777777" w:rsidR="00643719" w:rsidRDefault="00643719" w:rsidP="00643719"/>
        </w:tc>
        <w:tc>
          <w:tcPr>
            <w:tcW w:w="1553" w:type="dxa"/>
            <w:vMerge/>
            <w:tcPrChange w:id="1454" w:author="Samuel Flegg" w:date="2025-01-30T08:43:00Z" w16du:dateUtc="2025-01-30T08:43:00Z">
              <w:tcPr>
                <w:tcW w:w="1553" w:type="dxa"/>
                <w:vMerge/>
              </w:tcPr>
            </w:tcPrChange>
          </w:tcPr>
          <w:p w14:paraId="4A719AF4" w14:textId="77777777" w:rsidR="00643719" w:rsidRDefault="00643719" w:rsidP="00643719"/>
        </w:tc>
        <w:tc>
          <w:tcPr>
            <w:tcW w:w="1347" w:type="dxa"/>
            <w:tcPrChange w:id="1455" w:author="Samuel Flegg" w:date="2025-01-30T08:43:00Z" w16du:dateUtc="2025-01-30T08:43:00Z">
              <w:tcPr>
                <w:tcW w:w="1347" w:type="dxa"/>
                <w:gridSpan w:val="2"/>
              </w:tcPr>
            </w:tcPrChange>
          </w:tcPr>
          <w:p w14:paraId="03525212" w14:textId="20CCAAA4" w:rsidR="00643719" w:rsidRDefault="00643719" w:rsidP="00643719">
            <w:r>
              <w:t>Pass</w:t>
            </w:r>
          </w:p>
        </w:tc>
      </w:tr>
      <w:tr w:rsidR="00643719" w14:paraId="5E96633C" w14:textId="77777777" w:rsidTr="00306096">
        <w:trPr>
          <w:cantSplit/>
          <w:trPrChange w:id="1456" w:author="Samuel Flegg" w:date="2025-01-30T08:43:00Z" w16du:dateUtc="2025-01-30T08:43:00Z">
            <w:trPr>
              <w:cantSplit/>
            </w:trPr>
          </w:trPrChange>
        </w:trPr>
        <w:tc>
          <w:tcPr>
            <w:tcW w:w="1171" w:type="dxa"/>
            <w:tcPrChange w:id="1457" w:author="Samuel Flegg" w:date="2025-01-30T08:43:00Z" w16du:dateUtc="2025-01-30T08:43:00Z">
              <w:tcPr>
                <w:tcW w:w="1171" w:type="dxa"/>
                <w:gridSpan w:val="2"/>
              </w:tcPr>
            </w:tcPrChange>
          </w:tcPr>
          <w:p w14:paraId="464F79A6" w14:textId="77777777" w:rsidR="00643719" w:rsidRDefault="00643719" w:rsidP="00643719">
            <w:r>
              <w:lastRenderedPageBreak/>
              <w:t>10</w:t>
            </w:r>
          </w:p>
        </w:tc>
        <w:tc>
          <w:tcPr>
            <w:tcW w:w="1453" w:type="dxa"/>
            <w:tcPrChange w:id="1458" w:author="Samuel Flegg" w:date="2025-01-30T08:43:00Z" w16du:dateUtc="2025-01-30T08:43:00Z">
              <w:tcPr>
                <w:tcW w:w="1453" w:type="dxa"/>
                <w:gridSpan w:val="2"/>
              </w:tcPr>
            </w:tcPrChange>
          </w:tcPr>
          <w:p w14:paraId="71FAACCF" w14:textId="77777777" w:rsidR="00643719" w:rsidRDefault="00643719" w:rsidP="00643719">
            <w:r>
              <w:t>Cube turns – horizontal, bottom, right</w:t>
            </w:r>
          </w:p>
        </w:tc>
        <w:tc>
          <w:tcPr>
            <w:tcW w:w="1746" w:type="dxa"/>
            <w:tcPrChange w:id="1459" w:author="Samuel Flegg" w:date="2025-01-30T08:43:00Z" w16du:dateUtc="2025-01-30T08:43:00Z">
              <w:tcPr>
                <w:tcW w:w="1746" w:type="dxa"/>
                <w:gridSpan w:val="2"/>
              </w:tcPr>
            </w:tcPrChange>
          </w:tcPr>
          <w:p w14:paraId="38C4781C" w14:textId="77777777" w:rsidR="00643719" w:rsidRDefault="00643719" w:rsidP="00643719">
            <w:r>
              <w:t>Executing the turns function with the correct parameters for the given turn should result in the lower row being rotated right.</w:t>
            </w:r>
          </w:p>
        </w:tc>
        <w:tc>
          <w:tcPr>
            <w:tcW w:w="1746" w:type="dxa"/>
            <w:vMerge/>
            <w:tcPrChange w:id="1460" w:author="Samuel Flegg" w:date="2025-01-30T08:43:00Z" w16du:dateUtc="2025-01-30T08:43:00Z">
              <w:tcPr>
                <w:tcW w:w="1746" w:type="dxa"/>
                <w:gridSpan w:val="2"/>
                <w:vMerge/>
              </w:tcPr>
            </w:tcPrChange>
          </w:tcPr>
          <w:p w14:paraId="6440AE33" w14:textId="77777777" w:rsidR="00643719" w:rsidRDefault="00643719" w:rsidP="00643719"/>
        </w:tc>
        <w:tc>
          <w:tcPr>
            <w:tcW w:w="1553" w:type="dxa"/>
            <w:vMerge/>
            <w:tcPrChange w:id="1461" w:author="Samuel Flegg" w:date="2025-01-30T08:43:00Z" w16du:dateUtc="2025-01-30T08:43:00Z">
              <w:tcPr>
                <w:tcW w:w="1553" w:type="dxa"/>
                <w:vMerge/>
              </w:tcPr>
            </w:tcPrChange>
          </w:tcPr>
          <w:p w14:paraId="2067C72D" w14:textId="77777777" w:rsidR="00643719" w:rsidRDefault="00643719" w:rsidP="00643719"/>
        </w:tc>
        <w:tc>
          <w:tcPr>
            <w:tcW w:w="1347" w:type="dxa"/>
            <w:tcPrChange w:id="1462" w:author="Samuel Flegg" w:date="2025-01-30T08:43:00Z" w16du:dateUtc="2025-01-30T08:43:00Z">
              <w:tcPr>
                <w:tcW w:w="1347" w:type="dxa"/>
                <w:gridSpan w:val="2"/>
              </w:tcPr>
            </w:tcPrChange>
          </w:tcPr>
          <w:p w14:paraId="4850CB5C" w14:textId="2FD192B2" w:rsidR="00643719" w:rsidRDefault="00643719" w:rsidP="00643719">
            <w:r>
              <w:t>Pass</w:t>
            </w:r>
          </w:p>
        </w:tc>
      </w:tr>
      <w:tr w:rsidR="00643719" w14:paraId="30E4B1E7" w14:textId="77777777" w:rsidTr="00306096">
        <w:trPr>
          <w:cantSplit/>
          <w:trPrChange w:id="1463" w:author="Samuel Flegg" w:date="2025-01-30T08:43:00Z" w16du:dateUtc="2025-01-30T08:43:00Z">
            <w:trPr>
              <w:cantSplit/>
            </w:trPr>
          </w:trPrChange>
        </w:trPr>
        <w:tc>
          <w:tcPr>
            <w:tcW w:w="1171" w:type="dxa"/>
            <w:tcPrChange w:id="1464" w:author="Samuel Flegg" w:date="2025-01-30T08:43:00Z" w16du:dateUtc="2025-01-30T08:43:00Z">
              <w:tcPr>
                <w:tcW w:w="1171" w:type="dxa"/>
                <w:gridSpan w:val="2"/>
              </w:tcPr>
            </w:tcPrChange>
          </w:tcPr>
          <w:p w14:paraId="4A69D455" w14:textId="77777777" w:rsidR="00643719" w:rsidRDefault="00643719" w:rsidP="00643719">
            <w:r>
              <w:t>11</w:t>
            </w:r>
          </w:p>
        </w:tc>
        <w:tc>
          <w:tcPr>
            <w:tcW w:w="1453" w:type="dxa"/>
            <w:tcPrChange w:id="1465" w:author="Samuel Flegg" w:date="2025-01-30T08:43:00Z" w16du:dateUtc="2025-01-30T08:43:00Z">
              <w:tcPr>
                <w:tcW w:w="1453" w:type="dxa"/>
                <w:gridSpan w:val="2"/>
              </w:tcPr>
            </w:tcPrChange>
          </w:tcPr>
          <w:p w14:paraId="59038B0F" w14:textId="77777777" w:rsidR="00643719" w:rsidRDefault="00643719" w:rsidP="00643719">
            <w:r>
              <w:t>Cube turns – horizontal, top, left</w:t>
            </w:r>
          </w:p>
        </w:tc>
        <w:tc>
          <w:tcPr>
            <w:tcW w:w="1746" w:type="dxa"/>
            <w:tcPrChange w:id="1466" w:author="Samuel Flegg" w:date="2025-01-30T08:43:00Z" w16du:dateUtc="2025-01-30T08:43:00Z">
              <w:tcPr>
                <w:tcW w:w="1746" w:type="dxa"/>
                <w:gridSpan w:val="2"/>
              </w:tcPr>
            </w:tcPrChange>
          </w:tcPr>
          <w:p w14:paraId="77FA918B" w14:textId="77777777" w:rsidR="00643719" w:rsidRDefault="00643719" w:rsidP="00643719">
            <w:r>
              <w:t>Executing the turns function with the correct parameters for the given turn should result in the upper row being rotated left.</w:t>
            </w:r>
          </w:p>
        </w:tc>
        <w:tc>
          <w:tcPr>
            <w:tcW w:w="1746" w:type="dxa"/>
            <w:vMerge/>
            <w:tcPrChange w:id="1467" w:author="Samuel Flegg" w:date="2025-01-30T08:43:00Z" w16du:dateUtc="2025-01-30T08:43:00Z">
              <w:tcPr>
                <w:tcW w:w="1746" w:type="dxa"/>
                <w:gridSpan w:val="2"/>
                <w:vMerge/>
              </w:tcPr>
            </w:tcPrChange>
          </w:tcPr>
          <w:p w14:paraId="62AE6C31" w14:textId="77777777" w:rsidR="00643719" w:rsidRDefault="00643719" w:rsidP="00643719"/>
        </w:tc>
        <w:tc>
          <w:tcPr>
            <w:tcW w:w="1553" w:type="dxa"/>
            <w:vMerge/>
            <w:tcPrChange w:id="1468" w:author="Samuel Flegg" w:date="2025-01-30T08:43:00Z" w16du:dateUtc="2025-01-30T08:43:00Z">
              <w:tcPr>
                <w:tcW w:w="1553" w:type="dxa"/>
                <w:vMerge/>
              </w:tcPr>
            </w:tcPrChange>
          </w:tcPr>
          <w:p w14:paraId="587986D1" w14:textId="77777777" w:rsidR="00643719" w:rsidRDefault="00643719" w:rsidP="00643719"/>
        </w:tc>
        <w:tc>
          <w:tcPr>
            <w:tcW w:w="1347" w:type="dxa"/>
            <w:tcPrChange w:id="1469" w:author="Samuel Flegg" w:date="2025-01-30T08:43:00Z" w16du:dateUtc="2025-01-30T08:43:00Z">
              <w:tcPr>
                <w:tcW w:w="1347" w:type="dxa"/>
                <w:gridSpan w:val="2"/>
              </w:tcPr>
            </w:tcPrChange>
          </w:tcPr>
          <w:p w14:paraId="4935D2CC" w14:textId="27286124" w:rsidR="00643719" w:rsidRDefault="00643719" w:rsidP="00643719">
            <w:r>
              <w:t>Pass</w:t>
            </w:r>
          </w:p>
        </w:tc>
      </w:tr>
      <w:tr w:rsidR="00643719" w14:paraId="000A9D7F" w14:textId="77777777" w:rsidTr="00306096">
        <w:trPr>
          <w:cantSplit/>
          <w:trPrChange w:id="1470" w:author="Samuel Flegg" w:date="2025-01-30T08:43:00Z" w16du:dateUtc="2025-01-30T08:43:00Z">
            <w:trPr>
              <w:cantSplit/>
            </w:trPr>
          </w:trPrChange>
        </w:trPr>
        <w:tc>
          <w:tcPr>
            <w:tcW w:w="1171" w:type="dxa"/>
            <w:tcPrChange w:id="1471" w:author="Samuel Flegg" w:date="2025-01-30T08:43:00Z" w16du:dateUtc="2025-01-30T08:43:00Z">
              <w:tcPr>
                <w:tcW w:w="1171" w:type="dxa"/>
                <w:gridSpan w:val="2"/>
              </w:tcPr>
            </w:tcPrChange>
          </w:tcPr>
          <w:p w14:paraId="5089C3EF" w14:textId="77777777" w:rsidR="00643719" w:rsidRDefault="00643719" w:rsidP="00643719">
            <w:r>
              <w:t>12</w:t>
            </w:r>
          </w:p>
        </w:tc>
        <w:tc>
          <w:tcPr>
            <w:tcW w:w="1453" w:type="dxa"/>
            <w:tcPrChange w:id="1472" w:author="Samuel Flegg" w:date="2025-01-30T08:43:00Z" w16du:dateUtc="2025-01-30T08:43:00Z">
              <w:tcPr>
                <w:tcW w:w="1453" w:type="dxa"/>
                <w:gridSpan w:val="2"/>
              </w:tcPr>
            </w:tcPrChange>
          </w:tcPr>
          <w:p w14:paraId="502E7992" w14:textId="77777777" w:rsidR="00643719" w:rsidRDefault="00643719" w:rsidP="00643719">
            <w:r>
              <w:t>Cube turns – horizontal, middle, left</w:t>
            </w:r>
          </w:p>
        </w:tc>
        <w:tc>
          <w:tcPr>
            <w:tcW w:w="1746" w:type="dxa"/>
            <w:tcPrChange w:id="1473" w:author="Samuel Flegg" w:date="2025-01-30T08:43:00Z" w16du:dateUtc="2025-01-30T08:43:00Z">
              <w:tcPr>
                <w:tcW w:w="1746" w:type="dxa"/>
                <w:gridSpan w:val="2"/>
              </w:tcPr>
            </w:tcPrChange>
          </w:tcPr>
          <w:p w14:paraId="21FAB666" w14:textId="77777777" w:rsidR="00643719" w:rsidRDefault="00643719" w:rsidP="00643719">
            <w:r>
              <w:t>Executing the turns function with the correct parameters for the given turn should result in the middle row being rotated left.</w:t>
            </w:r>
          </w:p>
        </w:tc>
        <w:tc>
          <w:tcPr>
            <w:tcW w:w="1746" w:type="dxa"/>
            <w:vMerge/>
            <w:tcPrChange w:id="1474" w:author="Samuel Flegg" w:date="2025-01-30T08:43:00Z" w16du:dateUtc="2025-01-30T08:43:00Z">
              <w:tcPr>
                <w:tcW w:w="1746" w:type="dxa"/>
                <w:gridSpan w:val="2"/>
                <w:vMerge/>
              </w:tcPr>
            </w:tcPrChange>
          </w:tcPr>
          <w:p w14:paraId="2A343129" w14:textId="77777777" w:rsidR="00643719" w:rsidRDefault="00643719" w:rsidP="00643719"/>
        </w:tc>
        <w:tc>
          <w:tcPr>
            <w:tcW w:w="1553" w:type="dxa"/>
            <w:vMerge/>
            <w:tcPrChange w:id="1475" w:author="Samuel Flegg" w:date="2025-01-30T08:43:00Z" w16du:dateUtc="2025-01-30T08:43:00Z">
              <w:tcPr>
                <w:tcW w:w="1553" w:type="dxa"/>
                <w:vMerge/>
              </w:tcPr>
            </w:tcPrChange>
          </w:tcPr>
          <w:p w14:paraId="2F4EBE06" w14:textId="77777777" w:rsidR="00643719" w:rsidRDefault="00643719" w:rsidP="00643719"/>
        </w:tc>
        <w:tc>
          <w:tcPr>
            <w:tcW w:w="1347" w:type="dxa"/>
            <w:tcPrChange w:id="1476" w:author="Samuel Flegg" w:date="2025-01-30T08:43:00Z" w16du:dateUtc="2025-01-30T08:43:00Z">
              <w:tcPr>
                <w:tcW w:w="1347" w:type="dxa"/>
                <w:gridSpan w:val="2"/>
              </w:tcPr>
            </w:tcPrChange>
          </w:tcPr>
          <w:p w14:paraId="7ADCB4A2" w14:textId="7C936866" w:rsidR="00643719" w:rsidRDefault="00643719" w:rsidP="00643719">
            <w:r>
              <w:t>Pass</w:t>
            </w:r>
          </w:p>
        </w:tc>
      </w:tr>
      <w:tr w:rsidR="00643719" w14:paraId="0506E1F1" w14:textId="77777777" w:rsidTr="00306096">
        <w:trPr>
          <w:cantSplit/>
          <w:trPrChange w:id="1477" w:author="Samuel Flegg" w:date="2025-01-30T08:43:00Z" w16du:dateUtc="2025-01-30T08:43:00Z">
            <w:trPr>
              <w:cantSplit/>
            </w:trPr>
          </w:trPrChange>
        </w:trPr>
        <w:tc>
          <w:tcPr>
            <w:tcW w:w="1171" w:type="dxa"/>
            <w:tcPrChange w:id="1478" w:author="Samuel Flegg" w:date="2025-01-30T08:43:00Z" w16du:dateUtc="2025-01-30T08:43:00Z">
              <w:tcPr>
                <w:tcW w:w="1171" w:type="dxa"/>
                <w:gridSpan w:val="2"/>
              </w:tcPr>
            </w:tcPrChange>
          </w:tcPr>
          <w:p w14:paraId="3248C151" w14:textId="77777777" w:rsidR="00643719" w:rsidRDefault="00643719" w:rsidP="00643719">
            <w:r>
              <w:t>13</w:t>
            </w:r>
          </w:p>
        </w:tc>
        <w:tc>
          <w:tcPr>
            <w:tcW w:w="1453" w:type="dxa"/>
            <w:tcPrChange w:id="1479" w:author="Samuel Flegg" w:date="2025-01-30T08:43:00Z" w16du:dateUtc="2025-01-30T08:43:00Z">
              <w:tcPr>
                <w:tcW w:w="1453" w:type="dxa"/>
                <w:gridSpan w:val="2"/>
              </w:tcPr>
            </w:tcPrChange>
          </w:tcPr>
          <w:p w14:paraId="2C2D1266" w14:textId="77777777" w:rsidR="00643719" w:rsidRDefault="00643719" w:rsidP="00643719">
            <w:r>
              <w:t>Cube turns – horizontal, bottom, left</w:t>
            </w:r>
          </w:p>
        </w:tc>
        <w:tc>
          <w:tcPr>
            <w:tcW w:w="1746" w:type="dxa"/>
            <w:tcPrChange w:id="1480" w:author="Samuel Flegg" w:date="2025-01-30T08:43:00Z" w16du:dateUtc="2025-01-30T08:43:00Z">
              <w:tcPr>
                <w:tcW w:w="1746" w:type="dxa"/>
                <w:gridSpan w:val="2"/>
              </w:tcPr>
            </w:tcPrChange>
          </w:tcPr>
          <w:p w14:paraId="5827AF97" w14:textId="77777777" w:rsidR="00643719" w:rsidRDefault="00643719" w:rsidP="00643719">
            <w:r>
              <w:t>Executing the turns function with the correct parameters for the given turn should result in the lower row being rotated left.</w:t>
            </w:r>
          </w:p>
        </w:tc>
        <w:tc>
          <w:tcPr>
            <w:tcW w:w="1746" w:type="dxa"/>
            <w:vMerge/>
            <w:tcPrChange w:id="1481" w:author="Samuel Flegg" w:date="2025-01-30T08:43:00Z" w16du:dateUtc="2025-01-30T08:43:00Z">
              <w:tcPr>
                <w:tcW w:w="1746" w:type="dxa"/>
                <w:gridSpan w:val="2"/>
                <w:vMerge/>
              </w:tcPr>
            </w:tcPrChange>
          </w:tcPr>
          <w:p w14:paraId="05881A36" w14:textId="77777777" w:rsidR="00643719" w:rsidRDefault="00643719" w:rsidP="00643719"/>
        </w:tc>
        <w:tc>
          <w:tcPr>
            <w:tcW w:w="1553" w:type="dxa"/>
            <w:vMerge/>
            <w:tcPrChange w:id="1482" w:author="Samuel Flegg" w:date="2025-01-30T08:43:00Z" w16du:dateUtc="2025-01-30T08:43:00Z">
              <w:tcPr>
                <w:tcW w:w="1553" w:type="dxa"/>
                <w:vMerge/>
              </w:tcPr>
            </w:tcPrChange>
          </w:tcPr>
          <w:p w14:paraId="516241BD" w14:textId="77777777" w:rsidR="00643719" w:rsidRDefault="00643719" w:rsidP="00643719"/>
        </w:tc>
        <w:tc>
          <w:tcPr>
            <w:tcW w:w="1347" w:type="dxa"/>
            <w:tcPrChange w:id="1483" w:author="Samuel Flegg" w:date="2025-01-30T08:43:00Z" w16du:dateUtc="2025-01-30T08:43:00Z">
              <w:tcPr>
                <w:tcW w:w="1347" w:type="dxa"/>
                <w:gridSpan w:val="2"/>
              </w:tcPr>
            </w:tcPrChange>
          </w:tcPr>
          <w:p w14:paraId="4180CB5F" w14:textId="6D073828" w:rsidR="00643719" w:rsidRDefault="00643719" w:rsidP="00643719">
            <w:r>
              <w:t>Pass</w:t>
            </w:r>
          </w:p>
        </w:tc>
      </w:tr>
      <w:tr w:rsidR="00643719" w14:paraId="40FA025A" w14:textId="77777777" w:rsidTr="00306096">
        <w:trPr>
          <w:cantSplit/>
          <w:trPrChange w:id="1484" w:author="Samuel Flegg" w:date="2025-01-30T08:43:00Z" w16du:dateUtc="2025-01-30T08:43:00Z">
            <w:trPr>
              <w:cantSplit/>
            </w:trPr>
          </w:trPrChange>
        </w:trPr>
        <w:tc>
          <w:tcPr>
            <w:tcW w:w="1171" w:type="dxa"/>
            <w:tcPrChange w:id="1485" w:author="Samuel Flegg" w:date="2025-01-30T08:43:00Z" w16du:dateUtc="2025-01-30T08:43:00Z">
              <w:tcPr>
                <w:tcW w:w="1171" w:type="dxa"/>
                <w:gridSpan w:val="2"/>
              </w:tcPr>
            </w:tcPrChange>
          </w:tcPr>
          <w:p w14:paraId="741699A3" w14:textId="77777777" w:rsidR="00643719" w:rsidRDefault="00643719" w:rsidP="00643719">
            <w:r>
              <w:t>14</w:t>
            </w:r>
          </w:p>
        </w:tc>
        <w:tc>
          <w:tcPr>
            <w:tcW w:w="1453" w:type="dxa"/>
            <w:tcPrChange w:id="1486" w:author="Samuel Flegg" w:date="2025-01-30T08:43:00Z" w16du:dateUtc="2025-01-30T08:43:00Z">
              <w:tcPr>
                <w:tcW w:w="1453" w:type="dxa"/>
                <w:gridSpan w:val="2"/>
              </w:tcPr>
            </w:tcPrChange>
          </w:tcPr>
          <w:p w14:paraId="2211002C" w14:textId="77777777" w:rsidR="00643719" w:rsidRDefault="00643719" w:rsidP="00643719">
            <w:r>
              <w:t>Scramble</w:t>
            </w:r>
          </w:p>
        </w:tc>
        <w:tc>
          <w:tcPr>
            <w:tcW w:w="1746" w:type="dxa"/>
            <w:tcPrChange w:id="1487" w:author="Samuel Flegg" w:date="2025-01-30T08:43:00Z" w16du:dateUtc="2025-01-30T08:43:00Z">
              <w:tcPr>
                <w:tcW w:w="1746" w:type="dxa"/>
                <w:gridSpan w:val="2"/>
              </w:tcPr>
            </w:tcPrChange>
          </w:tcPr>
          <w:p w14:paraId="01405880" w14:textId="77777777" w:rsidR="00643719" w:rsidRDefault="00643719" w:rsidP="00643719">
            <w:r>
              <w:t>The scramble function should randomly position the individual squares whilst still ensuring that the cube is solvable.</w:t>
            </w:r>
          </w:p>
        </w:tc>
        <w:tc>
          <w:tcPr>
            <w:tcW w:w="1746" w:type="dxa"/>
            <w:tcPrChange w:id="1488" w:author="Samuel Flegg" w:date="2025-01-30T08:43:00Z" w16du:dateUtc="2025-01-30T08:43:00Z">
              <w:tcPr>
                <w:tcW w:w="1746" w:type="dxa"/>
                <w:gridSpan w:val="2"/>
              </w:tcPr>
            </w:tcPrChange>
          </w:tcPr>
          <w:p w14:paraId="1C8FE90A" w14:textId="77777777" w:rsidR="00643719" w:rsidRDefault="00643719" w:rsidP="00643719">
            <w:r>
              <w:t>Add a delay between each move in the scramble function. Run the scramble function and follow along with a real Rubik’s cube.</w:t>
            </w:r>
          </w:p>
        </w:tc>
        <w:tc>
          <w:tcPr>
            <w:tcW w:w="1553" w:type="dxa"/>
            <w:tcPrChange w:id="1489" w:author="Samuel Flegg" w:date="2025-01-30T08:43:00Z" w16du:dateUtc="2025-01-30T08:43:00Z">
              <w:tcPr>
                <w:tcW w:w="1553" w:type="dxa"/>
              </w:tcPr>
            </w:tcPrChange>
          </w:tcPr>
          <w:p w14:paraId="57EBE37F" w14:textId="77777777" w:rsidR="00643719" w:rsidRDefault="00643719" w:rsidP="00643719">
            <w:r>
              <w:t>Each move done by the scrambler should be possible on the real Rubik’s cube.</w:t>
            </w:r>
          </w:p>
        </w:tc>
        <w:tc>
          <w:tcPr>
            <w:tcW w:w="1347" w:type="dxa"/>
            <w:tcPrChange w:id="1490" w:author="Samuel Flegg" w:date="2025-01-30T08:43:00Z" w16du:dateUtc="2025-01-30T08:43:00Z">
              <w:tcPr>
                <w:tcW w:w="1347" w:type="dxa"/>
                <w:gridSpan w:val="2"/>
              </w:tcPr>
            </w:tcPrChange>
          </w:tcPr>
          <w:p w14:paraId="0F8373B1" w14:textId="13CD930D" w:rsidR="00643719" w:rsidRDefault="00643719" w:rsidP="00643719">
            <w:r>
              <w:t>Pass</w:t>
            </w:r>
          </w:p>
        </w:tc>
      </w:tr>
      <w:tr w:rsidR="00643719" w14:paraId="42C52651" w14:textId="77777777" w:rsidTr="00306096">
        <w:trPr>
          <w:cantSplit/>
          <w:trPrChange w:id="1491" w:author="Samuel Flegg" w:date="2025-01-30T08:43:00Z" w16du:dateUtc="2025-01-30T08:43:00Z">
            <w:trPr>
              <w:cantSplit/>
            </w:trPr>
          </w:trPrChange>
        </w:trPr>
        <w:tc>
          <w:tcPr>
            <w:tcW w:w="1171" w:type="dxa"/>
            <w:tcPrChange w:id="1492" w:author="Samuel Flegg" w:date="2025-01-30T08:43:00Z" w16du:dateUtc="2025-01-30T08:43:00Z">
              <w:tcPr>
                <w:tcW w:w="1171" w:type="dxa"/>
                <w:gridSpan w:val="2"/>
              </w:tcPr>
            </w:tcPrChange>
          </w:tcPr>
          <w:p w14:paraId="52390140" w14:textId="77777777" w:rsidR="00643719" w:rsidRDefault="00643719" w:rsidP="00643719">
            <w:r>
              <w:lastRenderedPageBreak/>
              <w:t>15</w:t>
            </w:r>
          </w:p>
        </w:tc>
        <w:tc>
          <w:tcPr>
            <w:tcW w:w="1453" w:type="dxa"/>
            <w:tcPrChange w:id="1493" w:author="Samuel Flegg" w:date="2025-01-30T08:43:00Z" w16du:dateUtc="2025-01-30T08:43:00Z">
              <w:tcPr>
                <w:tcW w:w="1453" w:type="dxa"/>
                <w:gridSpan w:val="2"/>
              </w:tcPr>
            </w:tcPrChange>
          </w:tcPr>
          <w:p w14:paraId="6FF1C3D2" w14:textId="77777777" w:rsidR="00643719" w:rsidRDefault="00643719" w:rsidP="00643719">
            <w:r>
              <w:t>Solver - solving</w:t>
            </w:r>
          </w:p>
        </w:tc>
        <w:tc>
          <w:tcPr>
            <w:tcW w:w="1746" w:type="dxa"/>
            <w:tcPrChange w:id="1494" w:author="Samuel Flegg" w:date="2025-01-30T08:43:00Z" w16du:dateUtc="2025-01-30T08:43:00Z">
              <w:tcPr>
                <w:tcW w:w="1746" w:type="dxa"/>
                <w:gridSpan w:val="2"/>
              </w:tcPr>
            </w:tcPrChange>
          </w:tcPr>
          <w:p w14:paraId="28F24BBF" w14:textId="77777777" w:rsidR="00643719" w:rsidRDefault="00643719" w:rsidP="00643719">
            <w:r>
              <w:t>The solve function should solve the cube, showing the user each step, ensuring that each move is possible and not simply changing the used_cube to fit as needed.</w:t>
            </w:r>
          </w:p>
        </w:tc>
        <w:tc>
          <w:tcPr>
            <w:tcW w:w="1746" w:type="dxa"/>
            <w:tcPrChange w:id="1495" w:author="Samuel Flegg" w:date="2025-01-30T08:43:00Z" w16du:dateUtc="2025-01-30T08:43:00Z">
              <w:tcPr>
                <w:tcW w:w="1746" w:type="dxa"/>
                <w:gridSpan w:val="2"/>
              </w:tcPr>
            </w:tcPrChange>
          </w:tcPr>
          <w:p w14:paraId="7250ACFC" w14:textId="77777777" w:rsidR="00643719" w:rsidRDefault="00643719" w:rsidP="00643719">
            <w:r>
              <w:t>Manually scramble the cube, doing each move to a real Rubik’s cube as well. Run the solver and follow the moves on the Real Rubik’s cube.</w:t>
            </w:r>
          </w:p>
        </w:tc>
        <w:tc>
          <w:tcPr>
            <w:tcW w:w="1553" w:type="dxa"/>
            <w:tcPrChange w:id="1496" w:author="Samuel Flegg" w:date="2025-01-30T08:43:00Z" w16du:dateUtc="2025-01-30T08:43:00Z">
              <w:tcPr>
                <w:tcW w:w="1553" w:type="dxa"/>
              </w:tcPr>
            </w:tcPrChange>
          </w:tcPr>
          <w:p w14:paraId="1C092E25" w14:textId="3656C5AC" w:rsidR="00643719" w:rsidRDefault="00643719" w:rsidP="00643719">
            <w:r>
              <w:t xml:space="preserve">Each move done by the solver should be possible on the real Rubik’s </w:t>
            </w:r>
            <w:r w:rsidR="002F404A">
              <w:t>cube</w:t>
            </w:r>
            <w:r>
              <w:t xml:space="preserve"> and at the end the cube should be solved.</w:t>
            </w:r>
          </w:p>
        </w:tc>
        <w:tc>
          <w:tcPr>
            <w:tcW w:w="1347" w:type="dxa"/>
            <w:tcPrChange w:id="1497" w:author="Samuel Flegg" w:date="2025-01-30T08:43:00Z" w16du:dateUtc="2025-01-30T08:43:00Z">
              <w:tcPr>
                <w:tcW w:w="1347" w:type="dxa"/>
                <w:gridSpan w:val="2"/>
              </w:tcPr>
            </w:tcPrChange>
          </w:tcPr>
          <w:p w14:paraId="273BF8D1" w14:textId="269995E4" w:rsidR="00643719" w:rsidRDefault="00B70036" w:rsidP="00643719">
            <w:r>
              <w:t>Fail</w:t>
            </w:r>
          </w:p>
        </w:tc>
      </w:tr>
      <w:tr w:rsidR="00643719" w14:paraId="424411E8" w14:textId="77777777" w:rsidTr="00306096">
        <w:trPr>
          <w:cantSplit/>
          <w:trPrChange w:id="1498" w:author="Samuel Flegg" w:date="2025-01-30T08:43:00Z" w16du:dateUtc="2025-01-30T08:43:00Z">
            <w:trPr>
              <w:cantSplit/>
            </w:trPr>
          </w:trPrChange>
        </w:trPr>
        <w:tc>
          <w:tcPr>
            <w:tcW w:w="1171" w:type="dxa"/>
            <w:tcPrChange w:id="1499" w:author="Samuel Flegg" w:date="2025-01-30T08:43:00Z" w16du:dateUtc="2025-01-30T08:43:00Z">
              <w:tcPr>
                <w:tcW w:w="1171" w:type="dxa"/>
                <w:gridSpan w:val="2"/>
              </w:tcPr>
            </w:tcPrChange>
          </w:tcPr>
          <w:p w14:paraId="205BDAB4" w14:textId="200A00AC" w:rsidR="00643719" w:rsidRDefault="00643719" w:rsidP="00643719">
            <w:r>
              <w:t>16</w:t>
            </w:r>
          </w:p>
        </w:tc>
        <w:tc>
          <w:tcPr>
            <w:tcW w:w="1453" w:type="dxa"/>
            <w:tcPrChange w:id="1500" w:author="Samuel Flegg" w:date="2025-01-30T08:43:00Z" w16du:dateUtc="2025-01-30T08:43:00Z">
              <w:tcPr>
                <w:tcW w:w="1453" w:type="dxa"/>
                <w:gridSpan w:val="2"/>
              </w:tcPr>
            </w:tcPrChange>
          </w:tcPr>
          <w:p w14:paraId="7EE1E6BB" w14:textId="77777777" w:rsidR="00643719" w:rsidRDefault="00643719" w:rsidP="00643719">
            <w:r>
              <w:t>Solver – stop solving</w:t>
            </w:r>
          </w:p>
        </w:tc>
        <w:tc>
          <w:tcPr>
            <w:tcW w:w="1746" w:type="dxa"/>
            <w:tcPrChange w:id="1501" w:author="Samuel Flegg" w:date="2025-01-30T08:43:00Z" w16du:dateUtc="2025-01-30T08:43:00Z">
              <w:tcPr>
                <w:tcW w:w="1746" w:type="dxa"/>
                <w:gridSpan w:val="2"/>
              </w:tcPr>
            </w:tcPrChange>
          </w:tcPr>
          <w:p w14:paraId="3B5D8EBE" w14:textId="77777777" w:rsidR="00643719" w:rsidRDefault="00643719" w:rsidP="00643719">
            <w:r>
              <w:t>If used_cube reaches a solved state, the solver should stop solving, regardless of if there something such as a moves list indicates there are more moves to do to solve the cube.</w:t>
            </w:r>
          </w:p>
        </w:tc>
        <w:tc>
          <w:tcPr>
            <w:tcW w:w="1746" w:type="dxa"/>
            <w:tcPrChange w:id="1502" w:author="Samuel Flegg" w:date="2025-01-30T08:43:00Z" w16du:dateUtc="2025-01-30T08:43:00Z">
              <w:tcPr>
                <w:tcW w:w="1746" w:type="dxa"/>
                <w:gridSpan w:val="2"/>
              </w:tcPr>
            </w:tcPrChange>
          </w:tcPr>
          <w:p w14:paraId="0F39DDC7" w14:textId="77777777" w:rsidR="00643719" w:rsidRDefault="00643719" w:rsidP="00643719">
            <w:r>
              <w:t>Manually scramble the cube, ensuring that you return to a solved state at least once then scramble from there. Run the solver.</w:t>
            </w:r>
          </w:p>
        </w:tc>
        <w:tc>
          <w:tcPr>
            <w:tcW w:w="1553" w:type="dxa"/>
            <w:tcPrChange w:id="1503" w:author="Samuel Flegg" w:date="2025-01-30T08:43:00Z" w16du:dateUtc="2025-01-30T08:43:00Z">
              <w:tcPr>
                <w:tcW w:w="1553" w:type="dxa"/>
              </w:tcPr>
            </w:tcPrChange>
          </w:tcPr>
          <w:p w14:paraId="39FDCB19" w14:textId="77777777" w:rsidR="00643719" w:rsidRDefault="00643719" w:rsidP="00643719">
            <w:r>
              <w:t>The solver should stop when it reaches the first solved state.</w:t>
            </w:r>
          </w:p>
        </w:tc>
        <w:tc>
          <w:tcPr>
            <w:tcW w:w="1347" w:type="dxa"/>
            <w:tcPrChange w:id="1504" w:author="Samuel Flegg" w:date="2025-01-30T08:43:00Z" w16du:dateUtc="2025-01-30T08:43:00Z">
              <w:tcPr>
                <w:tcW w:w="1347" w:type="dxa"/>
                <w:gridSpan w:val="2"/>
              </w:tcPr>
            </w:tcPrChange>
          </w:tcPr>
          <w:p w14:paraId="58655393" w14:textId="57579818" w:rsidR="00643719" w:rsidRDefault="00B70036" w:rsidP="00643719">
            <w:r>
              <w:t>Pass</w:t>
            </w:r>
          </w:p>
        </w:tc>
      </w:tr>
      <w:tr w:rsidR="00643719" w14:paraId="27F61F93" w14:textId="77777777" w:rsidTr="00306096">
        <w:trPr>
          <w:cantSplit/>
          <w:trPrChange w:id="1505" w:author="Samuel Flegg" w:date="2025-01-30T08:43:00Z" w16du:dateUtc="2025-01-30T08:43:00Z">
            <w:trPr>
              <w:cantSplit/>
            </w:trPr>
          </w:trPrChange>
        </w:trPr>
        <w:tc>
          <w:tcPr>
            <w:tcW w:w="1171" w:type="dxa"/>
            <w:tcPrChange w:id="1506" w:author="Samuel Flegg" w:date="2025-01-30T08:43:00Z" w16du:dateUtc="2025-01-30T08:43:00Z">
              <w:tcPr>
                <w:tcW w:w="1171" w:type="dxa"/>
                <w:gridSpan w:val="2"/>
              </w:tcPr>
            </w:tcPrChange>
          </w:tcPr>
          <w:p w14:paraId="486FD383" w14:textId="2EA3FE63" w:rsidR="00643719" w:rsidRDefault="00643719" w:rsidP="00643719">
            <w:r>
              <w:t>17</w:t>
            </w:r>
          </w:p>
        </w:tc>
        <w:tc>
          <w:tcPr>
            <w:tcW w:w="1453" w:type="dxa"/>
            <w:tcPrChange w:id="1507" w:author="Samuel Flegg" w:date="2025-01-30T08:43:00Z" w16du:dateUtc="2025-01-30T08:43:00Z">
              <w:tcPr>
                <w:tcW w:w="1453" w:type="dxa"/>
                <w:gridSpan w:val="2"/>
              </w:tcPr>
            </w:tcPrChange>
          </w:tcPr>
          <w:p w14:paraId="05122774" w14:textId="77777777" w:rsidR="00643719" w:rsidRDefault="00643719" w:rsidP="00643719">
            <w:r>
              <w:t>Check solved</w:t>
            </w:r>
          </w:p>
        </w:tc>
        <w:tc>
          <w:tcPr>
            <w:tcW w:w="1746" w:type="dxa"/>
            <w:tcPrChange w:id="1508" w:author="Samuel Flegg" w:date="2025-01-30T08:43:00Z" w16du:dateUtc="2025-01-30T08:43:00Z">
              <w:tcPr>
                <w:tcW w:w="1746" w:type="dxa"/>
                <w:gridSpan w:val="2"/>
              </w:tcPr>
            </w:tcPrChange>
          </w:tcPr>
          <w:p w14:paraId="24803EF8" w14:textId="77777777" w:rsidR="00643719" w:rsidRDefault="00643719" w:rsidP="00643719">
            <w:r>
              <w:t>There should be a function to check if a cube state is solved or not.</w:t>
            </w:r>
          </w:p>
        </w:tc>
        <w:tc>
          <w:tcPr>
            <w:tcW w:w="1746" w:type="dxa"/>
            <w:tcPrChange w:id="1509" w:author="Samuel Flegg" w:date="2025-01-30T08:43:00Z" w16du:dateUtc="2025-01-30T08:43:00Z">
              <w:tcPr>
                <w:tcW w:w="1746" w:type="dxa"/>
                <w:gridSpan w:val="2"/>
              </w:tcPr>
            </w:tcPrChange>
          </w:tcPr>
          <w:p w14:paraId="66FC81EA" w14:textId="77777777" w:rsidR="00643719" w:rsidRDefault="00643719" w:rsidP="00643719">
            <w:r>
              <w:t xml:space="preserve">Test the function using multiple different cube states, some of which are manually or automatically scrambled. </w:t>
            </w:r>
          </w:p>
        </w:tc>
        <w:tc>
          <w:tcPr>
            <w:tcW w:w="1553" w:type="dxa"/>
            <w:tcPrChange w:id="1510" w:author="Samuel Flegg" w:date="2025-01-30T08:43:00Z" w16du:dateUtc="2025-01-30T08:43:00Z">
              <w:tcPr>
                <w:tcW w:w="1553" w:type="dxa"/>
              </w:tcPr>
            </w:tcPrChange>
          </w:tcPr>
          <w:p w14:paraId="0010D557" w14:textId="77777777" w:rsidR="00643719" w:rsidRDefault="00643719" w:rsidP="00643719">
            <w:r>
              <w:t>The outputs should match the given cube state.</w:t>
            </w:r>
          </w:p>
        </w:tc>
        <w:tc>
          <w:tcPr>
            <w:tcW w:w="1347" w:type="dxa"/>
            <w:tcPrChange w:id="1511" w:author="Samuel Flegg" w:date="2025-01-30T08:43:00Z" w16du:dateUtc="2025-01-30T08:43:00Z">
              <w:tcPr>
                <w:tcW w:w="1347" w:type="dxa"/>
                <w:gridSpan w:val="2"/>
              </w:tcPr>
            </w:tcPrChange>
          </w:tcPr>
          <w:p w14:paraId="20D50A3A" w14:textId="5D57934D" w:rsidR="00643719" w:rsidRDefault="00B70036" w:rsidP="00643719">
            <w:r>
              <w:t>Pass</w:t>
            </w:r>
          </w:p>
        </w:tc>
      </w:tr>
      <w:tr w:rsidR="00643719" w14:paraId="1CA16D15" w14:textId="77777777" w:rsidTr="00306096">
        <w:trPr>
          <w:trPrChange w:id="1512" w:author="Samuel Flegg" w:date="2025-01-30T08:44:00Z" w16du:dateUtc="2025-01-30T08:44:00Z">
            <w:trPr>
              <w:cantSplit/>
            </w:trPr>
          </w:trPrChange>
        </w:trPr>
        <w:tc>
          <w:tcPr>
            <w:tcW w:w="1171" w:type="dxa"/>
            <w:tcPrChange w:id="1513" w:author="Samuel Flegg" w:date="2025-01-30T08:44:00Z" w16du:dateUtc="2025-01-30T08:44:00Z">
              <w:tcPr>
                <w:tcW w:w="1171" w:type="dxa"/>
                <w:gridSpan w:val="2"/>
              </w:tcPr>
            </w:tcPrChange>
          </w:tcPr>
          <w:p w14:paraId="28261CFA" w14:textId="0658C48C" w:rsidR="00643719" w:rsidRDefault="00643719" w:rsidP="00643719">
            <w:r>
              <w:t>18</w:t>
            </w:r>
          </w:p>
        </w:tc>
        <w:tc>
          <w:tcPr>
            <w:tcW w:w="1453" w:type="dxa"/>
            <w:tcPrChange w:id="1514" w:author="Samuel Flegg" w:date="2025-01-30T08:44:00Z" w16du:dateUtc="2025-01-30T08:44:00Z">
              <w:tcPr>
                <w:tcW w:w="1453" w:type="dxa"/>
                <w:gridSpan w:val="2"/>
              </w:tcPr>
            </w:tcPrChange>
          </w:tcPr>
          <w:p w14:paraId="59325CBD" w14:textId="77777777" w:rsidR="00643719" w:rsidRDefault="00643719" w:rsidP="00643719">
            <w:r>
              <w:t>Hints</w:t>
            </w:r>
          </w:p>
        </w:tc>
        <w:tc>
          <w:tcPr>
            <w:tcW w:w="1746" w:type="dxa"/>
            <w:tcPrChange w:id="1515" w:author="Samuel Flegg" w:date="2025-01-30T08:44:00Z" w16du:dateUtc="2025-01-30T08:44:00Z">
              <w:tcPr>
                <w:tcW w:w="1746" w:type="dxa"/>
                <w:gridSpan w:val="2"/>
              </w:tcPr>
            </w:tcPrChange>
          </w:tcPr>
          <w:p w14:paraId="7C1CA828" w14:textId="57E4AE47" w:rsidR="00643719" w:rsidRDefault="00643719" w:rsidP="00643719">
            <w:r>
              <w:t xml:space="preserve">The hint function should complete one move towards the solve. It must only be one </w:t>
            </w:r>
            <w:del w:id="1516" w:author="Samuel Flegg" w:date="2025-01-30T08:43:00Z" w16du:dateUtc="2025-01-30T08:43:00Z">
              <w:r w:rsidDel="00306096">
                <w:delText>move</w:delText>
              </w:r>
            </w:del>
            <w:ins w:id="1517" w:author="Samuel Flegg" w:date="2025-01-30T08:43:00Z" w16du:dateUtc="2025-01-30T08:43:00Z">
              <w:r w:rsidR="00306096">
                <w:t>move,</w:t>
              </w:r>
            </w:ins>
            <w:r>
              <w:t xml:space="preserve"> and it must help solve the cube.</w:t>
            </w:r>
          </w:p>
        </w:tc>
        <w:tc>
          <w:tcPr>
            <w:tcW w:w="1746" w:type="dxa"/>
            <w:tcPrChange w:id="1518" w:author="Samuel Flegg" w:date="2025-01-30T08:44:00Z" w16du:dateUtc="2025-01-30T08:44:00Z">
              <w:tcPr>
                <w:tcW w:w="1746" w:type="dxa"/>
                <w:gridSpan w:val="2"/>
              </w:tcPr>
            </w:tcPrChange>
          </w:tcPr>
          <w:p w14:paraId="726BFD24" w14:textId="77777777" w:rsidR="00643719" w:rsidRDefault="00643719" w:rsidP="00643719">
            <w:r>
              <w:t>Scramble the cube then run the runt the hint function. Note the move that it makes. Undo that move and then run the solver (test 15 must have passed).</w:t>
            </w:r>
          </w:p>
        </w:tc>
        <w:tc>
          <w:tcPr>
            <w:tcW w:w="1553" w:type="dxa"/>
            <w:tcPrChange w:id="1519" w:author="Samuel Flegg" w:date="2025-01-30T08:44:00Z" w16du:dateUtc="2025-01-30T08:44:00Z">
              <w:tcPr>
                <w:tcW w:w="1553" w:type="dxa"/>
              </w:tcPr>
            </w:tcPrChange>
          </w:tcPr>
          <w:p w14:paraId="33DB3C99" w14:textId="77777777" w:rsidR="00643719" w:rsidRDefault="00643719" w:rsidP="00643719">
            <w:r>
              <w:t>Only one move should be completed by the hint function. The move should match the one done by the solver.</w:t>
            </w:r>
          </w:p>
        </w:tc>
        <w:tc>
          <w:tcPr>
            <w:tcW w:w="1347" w:type="dxa"/>
            <w:tcPrChange w:id="1520" w:author="Samuel Flegg" w:date="2025-01-30T08:44:00Z" w16du:dateUtc="2025-01-30T08:44:00Z">
              <w:tcPr>
                <w:tcW w:w="1347" w:type="dxa"/>
                <w:gridSpan w:val="2"/>
              </w:tcPr>
            </w:tcPrChange>
          </w:tcPr>
          <w:p w14:paraId="7CB0906C" w14:textId="70FEC7BF" w:rsidR="00643719" w:rsidRDefault="00B70036" w:rsidP="00643719">
            <w:r>
              <w:t>Fail</w:t>
            </w:r>
          </w:p>
        </w:tc>
      </w:tr>
      <w:tr w:rsidR="00643719" w14:paraId="5FFF89A9" w14:textId="77777777" w:rsidTr="00306096">
        <w:trPr>
          <w:cantSplit/>
          <w:trPrChange w:id="1521" w:author="Samuel Flegg" w:date="2025-01-30T08:43:00Z" w16du:dateUtc="2025-01-30T08:43:00Z">
            <w:trPr>
              <w:cantSplit/>
            </w:trPr>
          </w:trPrChange>
        </w:trPr>
        <w:tc>
          <w:tcPr>
            <w:tcW w:w="1171" w:type="dxa"/>
            <w:tcPrChange w:id="1522" w:author="Samuel Flegg" w:date="2025-01-30T08:43:00Z" w16du:dateUtc="2025-01-30T08:43:00Z">
              <w:tcPr>
                <w:tcW w:w="1171" w:type="dxa"/>
                <w:gridSpan w:val="2"/>
              </w:tcPr>
            </w:tcPrChange>
          </w:tcPr>
          <w:p w14:paraId="77E27D31" w14:textId="6D81F7AF" w:rsidR="00643719" w:rsidRDefault="00643719" w:rsidP="00643719">
            <w:r>
              <w:lastRenderedPageBreak/>
              <w:t>19</w:t>
            </w:r>
          </w:p>
        </w:tc>
        <w:tc>
          <w:tcPr>
            <w:tcW w:w="1453" w:type="dxa"/>
            <w:tcPrChange w:id="1523" w:author="Samuel Flegg" w:date="2025-01-30T08:43:00Z" w16du:dateUtc="2025-01-30T08:43:00Z">
              <w:tcPr>
                <w:tcW w:w="1453" w:type="dxa"/>
                <w:gridSpan w:val="2"/>
              </w:tcPr>
            </w:tcPrChange>
          </w:tcPr>
          <w:p w14:paraId="46E9B457" w14:textId="77777777" w:rsidR="00643719" w:rsidRDefault="00643719" w:rsidP="00643719">
            <w:r>
              <w:t>Timer – time elapsed</w:t>
            </w:r>
          </w:p>
        </w:tc>
        <w:tc>
          <w:tcPr>
            <w:tcW w:w="1746" w:type="dxa"/>
            <w:tcPrChange w:id="1524" w:author="Samuel Flegg" w:date="2025-01-30T08:43:00Z" w16du:dateUtc="2025-01-30T08:43:00Z">
              <w:tcPr>
                <w:tcW w:w="1746" w:type="dxa"/>
                <w:gridSpan w:val="2"/>
              </w:tcPr>
            </w:tcPrChange>
          </w:tcPr>
          <w:p w14:paraId="0EB84B0B" w14:textId="77777777" w:rsidR="00643719" w:rsidRDefault="00643719" w:rsidP="00643719">
            <w:r>
              <w:t>The timer should correctly record the amount of timer that has passed since it started</w:t>
            </w:r>
          </w:p>
        </w:tc>
        <w:tc>
          <w:tcPr>
            <w:tcW w:w="1746" w:type="dxa"/>
            <w:tcPrChange w:id="1525" w:author="Samuel Flegg" w:date="2025-01-30T08:43:00Z" w16du:dateUtc="2025-01-30T08:43:00Z">
              <w:tcPr>
                <w:tcW w:w="1746" w:type="dxa"/>
                <w:gridSpan w:val="2"/>
              </w:tcPr>
            </w:tcPrChange>
          </w:tcPr>
          <w:p w14:paraId="4F23ABE1" w14:textId="77777777" w:rsidR="00643719" w:rsidRDefault="00643719" w:rsidP="00643719">
            <w:r>
              <w:t>Start the timer. Wait for 10 seconds (counted via a trusted, real, timer). Print the time elapsed.</w:t>
            </w:r>
          </w:p>
          <w:p w14:paraId="2685AA23" w14:textId="77777777" w:rsidR="00643719" w:rsidRDefault="00643719" w:rsidP="00643719"/>
          <w:p w14:paraId="70DCBA8F" w14:textId="77777777" w:rsidR="00643719" w:rsidRDefault="00643719" w:rsidP="00643719">
            <w:r>
              <w:t>Repeat a few times with various amounts of time waited.</w:t>
            </w:r>
          </w:p>
        </w:tc>
        <w:tc>
          <w:tcPr>
            <w:tcW w:w="1553" w:type="dxa"/>
            <w:tcPrChange w:id="1526" w:author="Samuel Flegg" w:date="2025-01-30T08:43:00Z" w16du:dateUtc="2025-01-30T08:43:00Z">
              <w:tcPr>
                <w:tcW w:w="1553" w:type="dxa"/>
              </w:tcPr>
            </w:tcPrChange>
          </w:tcPr>
          <w:p w14:paraId="5EEDE27A" w14:textId="77777777" w:rsidR="00643719" w:rsidRDefault="00643719" w:rsidP="00643719">
            <w:r>
              <w:t>The trusted timer and the timer being tested should have a matching (or very similar, to account for human error) times.</w:t>
            </w:r>
          </w:p>
        </w:tc>
        <w:tc>
          <w:tcPr>
            <w:tcW w:w="1347" w:type="dxa"/>
            <w:tcPrChange w:id="1527" w:author="Samuel Flegg" w:date="2025-01-30T08:43:00Z" w16du:dateUtc="2025-01-30T08:43:00Z">
              <w:tcPr>
                <w:tcW w:w="1347" w:type="dxa"/>
                <w:gridSpan w:val="2"/>
              </w:tcPr>
            </w:tcPrChange>
          </w:tcPr>
          <w:p w14:paraId="67165D20" w14:textId="52934778" w:rsidR="00643719" w:rsidRDefault="00B70036" w:rsidP="00643719">
            <w:r>
              <w:t>Pass</w:t>
            </w:r>
          </w:p>
        </w:tc>
      </w:tr>
      <w:tr w:rsidR="00643719" w14:paraId="2775DD5B" w14:textId="77777777" w:rsidTr="00306096">
        <w:trPr>
          <w:cantSplit/>
          <w:trPrChange w:id="1528" w:author="Samuel Flegg" w:date="2025-01-30T08:43:00Z" w16du:dateUtc="2025-01-30T08:43:00Z">
            <w:trPr>
              <w:cantSplit/>
            </w:trPr>
          </w:trPrChange>
        </w:trPr>
        <w:tc>
          <w:tcPr>
            <w:tcW w:w="1171" w:type="dxa"/>
            <w:tcPrChange w:id="1529" w:author="Samuel Flegg" w:date="2025-01-30T08:43:00Z" w16du:dateUtc="2025-01-30T08:43:00Z">
              <w:tcPr>
                <w:tcW w:w="1171" w:type="dxa"/>
                <w:gridSpan w:val="2"/>
              </w:tcPr>
            </w:tcPrChange>
          </w:tcPr>
          <w:p w14:paraId="69510DF4" w14:textId="36B8230E" w:rsidR="00643719" w:rsidRDefault="00643719" w:rsidP="00643719">
            <w:r>
              <w:t>20</w:t>
            </w:r>
          </w:p>
        </w:tc>
        <w:tc>
          <w:tcPr>
            <w:tcW w:w="1453" w:type="dxa"/>
            <w:tcPrChange w:id="1530" w:author="Samuel Flegg" w:date="2025-01-30T08:43:00Z" w16du:dateUtc="2025-01-30T08:43:00Z">
              <w:tcPr>
                <w:tcW w:w="1453" w:type="dxa"/>
                <w:gridSpan w:val="2"/>
              </w:tcPr>
            </w:tcPrChange>
          </w:tcPr>
          <w:p w14:paraId="6591499E" w14:textId="77777777" w:rsidR="00643719" w:rsidRDefault="00643719" w:rsidP="00643719">
            <w:r>
              <w:t>Timer – auto start</w:t>
            </w:r>
          </w:p>
        </w:tc>
        <w:tc>
          <w:tcPr>
            <w:tcW w:w="1746" w:type="dxa"/>
            <w:tcPrChange w:id="1531" w:author="Samuel Flegg" w:date="2025-01-30T08:43:00Z" w16du:dateUtc="2025-01-30T08:43:00Z">
              <w:tcPr>
                <w:tcW w:w="1746" w:type="dxa"/>
                <w:gridSpan w:val="2"/>
              </w:tcPr>
            </w:tcPrChange>
          </w:tcPr>
          <w:p w14:paraId="11C21588" w14:textId="77777777" w:rsidR="00643719" w:rsidRDefault="00643719" w:rsidP="00643719">
            <w:r>
              <w:t>The timer should automatically start upon scramble.</w:t>
            </w:r>
          </w:p>
        </w:tc>
        <w:tc>
          <w:tcPr>
            <w:tcW w:w="1746" w:type="dxa"/>
            <w:vMerge w:val="restart"/>
            <w:tcPrChange w:id="1532" w:author="Samuel Flegg" w:date="2025-01-30T08:43:00Z" w16du:dateUtc="2025-01-30T08:43:00Z">
              <w:tcPr>
                <w:tcW w:w="1746" w:type="dxa"/>
                <w:gridSpan w:val="2"/>
                <w:vMerge w:val="restart"/>
              </w:tcPr>
            </w:tcPrChange>
          </w:tcPr>
          <w:p w14:paraId="5DC0C1CB" w14:textId="77777777" w:rsidR="00643719" w:rsidRDefault="00643719" w:rsidP="00643719">
            <w:r>
              <w:t>Scramble the cube. Solve the cube. Scramble the cube, use hint function. Scramble the cube. Use the solve function. Scramble the cube.</w:t>
            </w:r>
          </w:p>
          <w:p w14:paraId="46D77C36" w14:textId="77777777" w:rsidR="00643719" w:rsidRDefault="00643719" w:rsidP="00643719"/>
          <w:p w14:paraId="53C4F9EF" w14:textId="77777777" w:rsidR="00643719" w:rsidRDefault="00643719" w:rsidP="00643719">
            <w:r>
              <w:t>Monitor the time elapsed during this.</w:t>
            </w:r>
          </w:p>
        </w:tc>
        <w:tc>
          <w:tcPr>
            <w:tcW w:w="1553" w:type="dxa"/>
            <w:tcPrChange w:id="1533" w:author="Samuel Flegg" w:date="2025-01-30T08:43:00Z" w16du:dateUtc="2025-01-30T08:43:00Z">
              <w:tcPr>
                <w:tcW w:w="1553" w:type="dxa"/>
              </w:tcPr>
            </w:tcPrChange>
          </w:tcPr>
          <w:p w14:paraId="46B52941" w14:textId="77777777" w:rsidR="00643719" w:rsidRDefault="00643719" w:rsidP="00643719">
            <w:r>
              <w:t>Each time the cube is scrambled the timer should start,</w:t>
            </w:r>
          </w:p>
        </w:tc>
        <w:tc>
          <w:tcPr>
            <w:tcW w:w="1347" w:type="dxa"/>
            <w:tcPrChange w:id="1534" w:author="Samuel Flegg" w:date="2025-01-30T08:43:00Z" w16du:dateUtc="2025-01-30T08:43:00Z">
              <w:tcPr>
                <w:tcW w:w="1347" w:type="dxa"/>
                <w:gridSpan w:val="2"/>
              </w:tcPr>
            </w:tcPrChange>
          </w:tcPr>
          <w:p w14:paraId="2EFC7DE1" w14:textId="670398AB" w:rsidR="00643719" w:rsidRDefault="00B70036" w:rsidP="00643719">
            <w:r>
              <w:t>Pass</w:t>
            </w:r>
          </w:p>
        </w:tc>
      </w:tr>
      <w:tr w:rsidR="00643719" w14:paraId="29B0CEE8" w14:textId="77777777" w:rsidTr="00306096">
        <w:trPr>
          <w:cantSplit/>
          <w:trPrChange w:id="1535" w:author="Samuel Flegg" w:date="2025-01-30T08:43:00Z" w16du:dateUtc="2025-01-30T08:43:00Z">
            <w:trPr>
              <w:cantSplit/>
            </w:trPr>
          </w:trPrChange>
        </w:trPr>
        <w:tc>
          <w:tcPr>
            <w:tcW w:w="1171" w:type="dxa"/>
            <w:tcPrChange w:id="1536" w:author="Samuel Flegg" w:date="2025-01-30T08:43:00Z" w16du:dateUtc="2025-01-30T08:43:00Z">
              <w:tcPr>
                <w:tcW w:w="1171" w:type="dxa"/>
                <w:gridSpan w:val="2"/>
              </w:tcPr>
            </w:tcPrChange>
          </w:tcPr>
          <w:p w14:paraId="6FB9C3DF" w14:textId="56C848F8" w:rsidR="00643719" w:rsidRDefault="00643719" w:rsidP="00643719">
            <w:r>
              <w:t>21</w:t>
            </w:r>
          </w:p>
        </w:tc>
        <w:tc>
          <w:tcPr>
            <w:tcW w:w="1453" w:type="dxa"/>
            <w:tcPrChange w:id="1537" w:author="Samuel Flegg" w:date="2025-01-30T08:43:00Z" w16du:dateUtc="2025-01-30T08:43:00Z">
              <w:tcPr>
                <w:tcW w:w="1453" w:type="dxa"/>
                <w:gridSpan w:val="2"/>
              </w:tcPr>
            </w:tcPrChange>
          </w:tcPr>
          <w:p w14:paraId="449C3DB8" w14:textId="77777777" w:rsidR="00643719" w:rsidRDefault="00643719" w:rsidP="00643719">
            <w:r>
              <w:t>Timer – auto stop</w:t>
            </w:r>
          </w:p>
        </w:tc>
        <w:tc>
          <w:tcPr>
            <w:tcW w:w="1746" w:type="dxa"/>
            <w:tcPrChange w:id="1538" w:author="Samuel Flegg" w:date="2025-01-30T08:43:00Z" w16du:dateUtc="2025-01-30T08:43:00Z">
              <w:tcPr>
                <w:tcW w:w="1746" w:type="dxa"/>
                <w:gridSpan w:val="2"/>
              </w:tcPr>
            </w:tcPrChange>
          </w:tcPr>
          <w:p w14:paraId="38F8917D" w14:textId="77777777" w:rsidR="00643719" w:rsidRDefault="00643719" w:rsidP="00643719">
            <w:r>
              <w:t>The timer should automatically stop upon being solved.</w:t>
            </w:r>
          </w:p>
        </w:tc>
        <w:tc>
          <w:tcPr>
            <w:tcW w:w="1746" w:type="dxa"/>
            <w:vMerge/>
            <w:tcPrChange w:id="1539" w:author="Samuel Flegg" w:date="2025-01-30T08:43:00Z" w16du:dateUtc="2025-01-30T08:43:00Z">
              <w:tcPr>
                <w:tcW w:w="1746" w:type="dxa"/>
                <w:gridSpan w:val="2"/>
                <w:vMerge/>
              </w:tcPr>
            </w:tcPrChange>
          </w:tcPr>
          <w:p w14:paraId="32F2337D" w14:textId="77777777" w:rsidR="00643719" w:rsidRDefault="00643719" w:rsidP="00643719"/>
        </w:tc>
        <w:tc>
          <w:tcPr>
            <w:tcW w:w="1553" w:type="dxa"/>
            <w:tcPrChange w:id="1540" w:author="Samuel Flegg" w:date="2025-01-30T08:43:00Z" w16du:dateUtc="2025-01-30T08:43:00Z">
              <w:tcPr>
                <w:tcW w:w="1553" w:type="dxa"/>
              </w:tcPr>
            </w:tcPrChange>
          </w:tcPr>
          <w:p w14:paraId="10AE1C67" w14:textId="77777777" w:rsidR="00643719" w:rsidRDefault="00643719" w:rsidP="00643719">
            <w:r>
              <w:t>Upon being solved and when the solver is used, the timer should stop. The timer should not stop if these do not occur.</w:t>
            </w:r>
          </w:p>
        </w:tc>
        <w:tc>
          <w:tcPr>
            <w:tcW w:w="1347" w:type="dxa"/>
            <w:tcPrChange w:id="1541" w:author="Samuel Flegg" w:date="2025-01-30T08:43:00Z" w16du:dateUtc="2025-01-30T08:43:00Z">
              <w:tcPr>
                <w:tcW w:w="1347" w:type="dxa"/>
                <w:gridSpan w:val="2"/>
              </w:tcPr>
            </w:tcPrChange>
          </w:tcPr>
          <w:p w14:paraId="028454AB" w14:textId="61188C28" w:rsidR="00643719" w:rsidRDefault="00B70036" w:rsidP="00643719">
            <w:r>
              <w:t>Fail</w:t>
            </w:r>
          </w:p>
        </w:tc>
      </w:tr>
      <w:tr w:rsidR="00643719" w14:paraId="143A7356" w14:textId="77777777" w:rsidTr="00306096">
        <w:trPr>
          <w:cantSplit/>
          <w:trPrChange w:id="1542" w:author="Samuel Flegg" w:date="2025-01-30T08:43:00Z" w16du:dateUtc="2025-01-30T08:43:00Z">
            <w:trPr>
              <w:cantSplit/>
            </w:trPr>
          </w:trPrChange>
        </w:trPr>
        <w:tc>
          <w:tcPr>
            <w:tcW w:w="1171" w:type="dxa"/>
            <w:tcPrChange w:id="1543" w:author="Samuel Flegg" w:date="2025-01-30T08:43:00Z" w16du:dateUtc="2025-01-30T08:43:00Z">
              <w:tcPr>
                <w:tcW w:w="1171" w:type="dxa"/>
                <w:gridSpan w:val="2"/>
              </w:tcPr>
            </w:tcPrChange>
          </w:tcPr>
          <w:p w14:paraId="7EFE6941" w14:textId="5B054975" w:rsidR="00643719" w:rsidRDefault="00643719" w:rsidP="00643719">
            <w:r>
              <w:t>22</w:t>
            </w:r>
          </w:p>
        </w:tc>
        <w:tc>
          <w:tcPr>
            <w:tcW w:w="1453" w:type="dxa"/>
            <w:tcPrChange w:id="1544" w:author="Samuel Flegg" w:date="2025-01-30T08:43:00Z" w16du:dateUtc="2025-01-30T08:43:00Z">
              <w:tcPr>
                <w:tcW w:w="1453" w:type="dxa"/>
                <w:gridSpan w:val="2"/>
              </w:tcPr>
            </w:tcPrChange>
          </w:tcPr>
          <w:p w14:paraId="0118E4B1" w14:textId="77777777" w:rsidR="00643719" w:rsidRDefault="00643719" w:rsidP="00643719">
            <w:r>
              <w:t>Leaderboard – Eligibility check</w:t>
            </w:r>
          </w:p>
        </w:tc>
        <w:tc>
          <w:tcPr>
            <w:tcW w:w="1746" w:type="dxa"/>
            <w:tcPrChange w:id="1545" w:author="Samuel Flegg" w:date="2025-01-30T08:43:00Z" w16du:dateUtc="2025-01-30T08:43:00Z">
              <w:tcPr>
                <w:tcW w:w="1746" w:type="dxa"/>
                <w:gridSpan w:val="2"/>
              </w:tcPr>
            </w:tcPrChange>
          </w:tcPr>
          <w:p w14:paraId="330A1A5E" w14:textId="77777777" w:rsidR="00643719" w:rsidRDefault="00643719" w:rsidP="00643719">
            <w:r>
              <w:t>Each entry should be checked to see if they are faster than the slowest time on the leaderboard, to see if they have made it onto the leaderboard.</w:t>
            </w:r>
          </w:p>
        </w:tc>
        <w:tc>
          <w:tcPr>
            <w:tcW w:w="1746" w:type="dxa"/>
            <w:tcPrChange w:id="1546" w:author="Samuel Flegg" w:date="2025-01-30T08:43:00Z" w16du:dateUtc="2025-01-30T08:43:00Z">
              <w:tcPr>
                <w:tcW w:w="1746" w:type="dxa"/>
                <w:gridSpan w:val="2"/>
              </w:tcPr>
            </w:tcPrChange>
          </w:tcPr>
          <w:p w14:paraId="25A2473E" w14:textId="77777777" w:rsidR="00643719" w:rsidRDefault="00643719" w:rsidP="00643719">
            <w:r>
              <w:t>Submit a completion with a slower completion time than the slowest. Submit a completion with a faster time than the slowest. Submit a completion time identical to the slowest.</w:t>
            </w:r>
          </w:p>
        </w:tc>
        <w:tc>
          <w:tcPr>
            <w:tcW w:w="1553" w:type="dxa"/>
            <w:tcPrChange w:id="1547" w:author="Samuel Flegg" w:date="2025-01-30T08:43:00Z" w16du:dateUtc="2025-01-30T08:43:00Z">
              <w:tcPr>
                <w:tcW w:w="1553" w:type="dxa"/>
              </w:tcPr>
            </w:tcPrChange>
          </w:tcPr>
          <w:p w14:paraId="5D93D240" w14:textId="77777777" w:rsidR="00643719" w:rsidRDefault="00643719" w:rsidP="00643719">
            <w:r>
              <w:t>Only the completion with the faster time should be considered for updating the leaderboard.</w:t>
            </w:r>
          </w:p>
        </w:tc>
        <w:tc>
          <w:tcPr>
            <w:tcW w:w="1347" w:type="dxa"/>
            <w:tcPrChange w:id="1548" w:author="Samuel Flegg" w:date="2025-01-30T08:43:00Z" w16du:dateUtc="2025-01-30T08:43:00Z">
              <w:tcPr>
                <w:tcW w:w="1347" w:type="dxa"/>
                <w:gridSpan w:val="2"/>
              </w:tcPr>
            </w:tcPrChange>
          </w:tcPr>
          <w:p w14:paraId="0AF5D6B4" w14:textId="60C5C124" w:rsidR="00643719" w:rsidRDefault="00B70036" w:rsidP="00643719">
            <w:r>
              <w:t>Pass</w:t>
            </w:r>
          </w:p>
        </w:tc>
      </w:tr>
      <w:tr w:rsidR="00643719" w14:paraId="3B2878F0" w14:textId="77777777" w:rsidTr="00306096">
        <w:trPr>
          <w:cantSplit/>
          <w:trPrChange w:id="1549" w:author="Samuel Flegg" w:date="2025-01-30T08:43:00Z" w16du:dateUtc="2025-01-30T08:43:00Z">
            <w:trPr>
              <w:cantSplit/>
            </w:trPr>
          </w:trPrChange>
        </w:trPr>
        <w:tc>
          <w:tcPr>
            <w:tcW w:w="1171" w:type="dxa"/>
            <w:tcPrChange w:id="1550" w:author="Samuel Flegg" w:date="2025-01-30T08:43:00Z" w16du:dateUtc="2025-01-30T08:43:00Z">
              <w:tcPr>
                <w:tcW w:w="1171" w:type="dxa"/>
                <w:gridSpan w:val="2"/>
              </w:tcPr>
            </w:tcPrChange>
          </w:tcPr>
          <w:p w14:paraId="216769B5" w14:textId="04467EEF" w:rsidR="00643719" w:rsidRDefault="00643719" w:rsidP="00643719">
            <w:r>
              <w:lastRenderedPageBreak/>
              <w:t>23</w:t>
            </w:r>
          </w:p>
        </w:tc>
        <w:tc>
          <w:tcPr>
            <w:tcW w:w="1453" w:type="dxa"/>
            <w:tcPrChange w:id="1551" w:author="Samuel Flegg" w:date="2025-01-30T08:43:00Z" w16du:dateUtc="2025-01-30T08:43:00Z">
              <w:tcPr>
                <w:tcW w:w="1453" w:type="dxa"/>
                <w:gridSpan w:val="2"/>
              </w:tcPr>
            </w:tcPrChange>
          </w:tcPr>
          <w:p w14:paraId="174F18D4" w14:textId="77777777" w:rsidR="00643719" w:rsidRDefault="00643719" w:rsidP="00643719">
            <w:r>
              <w:t>Leaderboard – add entry</w:t>
            </w:r>
          </w:p>
        </w:tc>
        <w:tc>
          <w:tcPr>
            <w:tcW w:w="1746" w:type="dxa"/>
            <w:tcPrChange w:id="1552" w:author="Samuel Flegg" w:date="2025-01-30T08:43:00Z" w16du:dateUtc="2025-01-30T08:43:00Z">
              <w:tcPr>
                <w:tcW w:w="1746" w:type="dxa"/>
                <w:gridSpan w:val="2"/>
              </w:tcPr>
            </w:tcPrChange>
          </w:tcPr>
          <w:p w14:paraId="507828D9" w14:textId="77777777" w:rsidR="00643719" w:rsidRDefault="00643719" w:rsidP="00643719">
            <w:r>
              <w:t>If the leaderboard isn’t full any completion should be added to the leaderboard.</w:t>
            </w:r>
          </w:p>
          <w:p w14:paraId="2CC3F0A3" w14:textId="77777777" w:rsidR="00643719" w:rsidRDefault="00643719" w:rsidP="00643719">
            <w:r>
              <w:t>If the leaderboard if full and entry is eligible, the new entry should replace the slowest time on the leaderboard.</w:t>
            </w:r>
          </w:p>
        </w:tc>
        <w:tc>
          <w:tcPr>
            <w:tcW w:w="1746" w:type="dxa"/>
            <w:tcPrChange w:id="1553" w:author="Samuel Flegg" w:date="2025-01-30T08:43:00Z" w16du:dateUtc="2025-01-30T08:43:00Z">
              <w:tcPr>
                <w:tcW w:w="1746" w:type="dxa"/>
                <w:gridSpan w:val="2"/>
              </w:tcPr>
            </w:tcPrChange>
          </w:tcPr>
          <w:p w14:paraId="73F374F4" w14:textId="77777777" w:rsidR="00643719" w:rsidRDefault="00643719" w:rsidP="00643719">
            <w:r>
              <w:t>Add an entry when the leaderboard is empty. Add an entry when the leaderboard is half full. Add an entry when the leaderboard is full.</w:t>
            </w:r>
          </w:p>
        </w:tc>
        <w:tc>
          <w:tcPr>
            <w:tcW w:w="1553" w:type="dxa"/>
            <w:tcPrChange w:id="1554" w:author="Samuel Flegg" w:date="2025-01-30T08:43:00Z" w16du:dateUtc="2025-01-30T08:43:00Z">
              <w:tcPr>
                <w:tcW w:w="1553" w:type="dxa"/>
              </w:tcPr>
            </w:tcPrChange>
          </w:tcPr>
          <w:p w14:paraId="5DDAA961" w14:textId="77777777" w:rsidR="00643719" w:rsidRDefault="00643719" w:rsidP="00643719">
            <w:r>
              <w:t>The first two entries should be automatically added to the leaderboard. The last entry should replace the slowest entry on the leaderboard.</w:t>
            </w:r>
          </w:p>
        </w:tc>
        <w:tc>
          <w:tcPr>
            <w:tcW w:w="1347" w:type="dxa"/>
            <w:tcPrChange w:id="1555" w:author="Samuel Flegg" w:date="2025-01-30T08:43:00Z" w16du:dateUtc="2025-01-30T08:43:00Z">
              <w:tcPr>
                <w:tcW w:w="1347" w:type="dxa"/>
                <w:gridSpan w:val="2"/>
              </w:tcPr>
            </w:tcPrChange>
          </w:tcPr>
          <w:p w14:paraId="28A0C814" w14:textId="52D15D36" w:rsidR="00643719" w:rsidRDefault="00B70036" w:rsidP="00643719">
            <w:r>
              <w:t>Pass</w:t>
            </w:r>
          </w:p>
        </w:tc>
      </w:tr>
      <w:tr w:rsidR="00643719" w14:paraId="1EED7901" w14:textId="77777777" w:rsidTr="00306096">
        <w:trPr>
          <w:cantSplit/>
          <w:trPrChange w:id="1556" w:author="Samuel Flegg" w:date="2025-01-30T08:43:00Z" w16du:dateUtc="2025-01-30T08:43:00Z">
            <w:trPr>
              <w:cantSplit/>
            </w:trPr>
          </w:trPrChange>
        </w:trPr>
        <w:tc>
          <w:tcPr>
            <w:tcW w:w="1171" w:type="dxa"/>
            <w:tcPrChange w:id="1557" w:author="Samuel Flegg" w:date="2025-01-30T08:43:00Z" w16du:dateUtc="2025-01-30T08:43:00Z">
              <w:tcPr>
                <w:tcW w:w="1171" w:type="dxa"/>
                <w:gridSpan w:val="2"/>
              </w:tcPr>
            </w:tcPrChange>
          </w:tcPr>
          <w:p w14:paraId="1AB46894" w14:textId="41731DCD" w:rsidR="00643719" w:rsidRDefault="00643719" w:rsidP="00643719">
            <w:r>
              <w:t>24</w:t>
            </w:r>
          </w:p>
        </w:tc>
        <w:tc>
          <w:tcPr>
            <w:tcW w:w="1453" w:type="dxa"/>
            <w:tcPrChange w:id="1558" w:author="Samuel Flegg" w:date="2025-01-30T08:43:00Z" w16du:dateUtc="2025-01-30T08:43:00Z">
              <w:tcPr>
                <w:tcW w:w="1453" w:type="dxa"/>
                <w:gridSpan w:val="2"/>
              </w:tcPr>
            </w:tcPrChange>
          </w:tcPr>
          <w:p w14:paraId="161CC3FE" w14:textId="77777777" w:rsidR="00643719" w:rsidRDefault="00643719" w:rsidP="00643719">
            <w:r>
              <w:t>Leaderboard – sort leaderboard</w:t>
            </w:r>
          </w:p>
        </w:tc>
        <w:tc>
          <w:tcPr>
            <w:tcW w:w="1746" w:type="dxa"/>
            <w:tcPrChange w:id="1559" w:author="Samuel Flegg" w:date="2025-01-30T08:43:00Z" w16du:dateUtc="2025-01-30T08:43:00Z">
              <w:tcPr>
                <w:tcW w:w="1746" w:type="dxa"/>
                <w:gridSpan w:val="2"/>
              </w:tcPr>
            </w:tcPrChange>
          </w:tcPr>
          <w:p w14:paraId="6897B306" w14:textId="77777777" w:rsidR="00643719" w:rsidRDefault="00643719" w:rsidP="00643719">
            <w:r>
              <w:t>When a new completion is added to the leaderboard, the leaderboard needs to be sorted to ensure that completion ends up in the correct position. The list should be ordered by ascending times.</w:t>
            </w:r>
          </w:p>
        </w:tc>
        <w:tc>
          <w:tcPr>
            <w:tcW w:w="1746" w:type="dxa"/>
            <w:tcPrChange w:id="1560" w:author="Samuel Flegg" w:date="2025-01-30T08:43:00Z" w16du:dateUtc="2025-01-30T08:43:00Z">
              <w:tcPr>
                <w:tcW w:w="1746" w:type="dxa"/>
                <w:gridSpan w:val="2"/>
              </w:tcPr>
            </w:tcPrChange>
          </w:tcPr>
          <w:p w14:paraId="1EBBDF86" w14:textId="77777777" w:rsidR="00643719" w:rsidRDefault="00643719" w:rsidP="00643719">
            <w:r>
              <w:t>Sort the leaderboard when it is already in order. Sort the leaderboard when it is in descending order. Sort the leaderboard when it is randomised. Sort the leaderboard when 2 identical times exist.</w:t>
            </w:r>
          </w:p>
        </w:tc>
        <w:tc>
          <w:tcPr>
            <w:tcW w:w="1553" w:type="dxa"/>
            <w:tcPrChange w:id="1561" w:author="Samuel Flegg" w:date="2025-01-30T08:43:00Z" w16du:dateUtc="2025-01-30T08:43:00Z">
              <w:tcPr>
                <w:tcW w:w="1553" w:type="dxa"/>
              </w:tcPr>
            </w:tcPrChange>
          </w:tcPr>
          <w:p w14:paraId="287AD233" w14:textId="77777777" w:rsidR="00643719" w:rsidRDefault="00643719" w:rsidP="00643719">
            <w:r>
              <w:t>Each leaderboard should end up sorted. Manually check this.</w:t>
            </w:r>
          </w:p>
        </w:tc>
        <w:tc>
          <w:tcPr>
            <w:tcW w:w="1347" w:type="dxa"/>
            <w:tcPrChange w:id="1562" w:author="Samuel Flegg" w:date="2025-01-30T08:43:00Z" w16du:dateUtc="2025-01-30T08:43:00Z">
              <w:tcPr>
                <w:tcW w:w="1347" w:type="dxa"/>
                <w:gridSpan w:val="2"/>
              </w:tcPr>
            </w:tcPrChange>
          </w:tcPr>
          <w:p w14:paraId="0ADEC30D" w14:textId="65DD9E95" w:rsidR="00643719" w:rsidRDefault="00B70036" w:rsidP="00643719">
            <w:r>
              <w:t>Pass</w:t>
            </w:r>
          </w:p>
        </w:tc>
      </w:tr>
      <w:tr w:rsidR="00643719" w14:paraId="53380063" w14:textId="77777777" w:rsidTr="00306096">
        <w:trPr>
          <w:cantSplit/>
          <w:trPrChange w:id="1563" w:author="Samuel Flegg" w:date="2025-01-30T08:43:00Z" w16du:dateUtc="2025-01-30T08:43:00Z">
            <w:trPr>
              <w:cantSplit/>
            </w:trPr>
          </w:trPrChange>
        </w:trPr>
        <w:tc>
          <w:tcPr>
            <w:tcW w:w="1171" w:type="dxa"/>
            <w:tcPrChange w:id="1564" w:author="Samuel Flegg" w:date="2025-01-30T08:43:00Z" w16du:dateUtc="2025-01-30T08:43:00Z">
              <w:tcPr>
                <w:tcW w:w="1171" w:type="dxa"/>
                <w:gridSpan w:val="2"/>
              </w:tcPr>
            </w:tcPrChange>
          </w:tcPr>
          <w:p w14:paraId="1747E672" w14:textId="77621E64" w:rsidR="00643719" w:rsidRDefault="00643719" w:rsidP="00643719">
            <w:r>
              <w:t>25</w:t>
            </w:r>
          </w:p>
        </w:tc>
        <w:tc>
          <w:tcPr>
            <w:tcW w:w="1453" w:type="dxa"/>
            <w:tcPrChange w:id="1565" w:author="Samuel Flegg" w:date="2025-01-30T08:43:00Z" w16du:dateUtc="2025-01-30T08:43:00Z">
              <w:tcPr>
                <w:tcW w:w="1453" w:type="dxa"/>
                <w:gridSpan w:val="2"/>
              </w:tcPr>
            </w:tcPrChange>
          </w:tcPr>
          <w:p w14:paraId="3C60570A" w14:textId="77777777" w:rsidR="00643719" w:rsidRDefault="00643719" w:rsidP="00643719">
            <w:r>
              <w:t>Leaderboard – save times</w:t>
            </w:r>
          </w:p>
        </w:tc>
        <w:tc>
          <w:tcPr>
            <w:tcW w:w="1746" w:type="dxa"/>
            <w:tcPrChange w:id="1566" w:author="Samuel Flegg" w:date="2025-01-30T08:43:00Z" w16du:dateUtc="2025-01-30T08:43:00Z">
              <w:tcPr>
                <w:tcW w:w="1746" w:type="dxa"/>
                <w:gridSpan w:val="2"/>
              </w:tcPr>
            </w:tcPrChange>
          </w:tcPr>
          <w:p w14:paraId="56F7FA3E" w14:textId="77777777" w:rsidR="00643719" w:rsidRDefault="00643719" w:rsidP="00643719">
            <w:r>
              <w:t>The ordered list of leaderboard times should be able to be saved to a text file so that they are kept even when the program ends.</w:t>
            </w:r>
          </w:p>
        </w:tc>
        <w:tc>
          <w:tcPr>
            <w:tcW w:w="1746" w:type="dxa"/>
            <w:vMerge w:val="restart"/>
            <w:tcPrChange w:id="1567" w:author="Samuel Flegg" w:date="2025-01-30T08:43:00Z" w16du:dateUtc="2025-01-30T08:43:00Z">
              <w:tcPr>
                <w:tcW w:w="1746" w:type="dxa"/>
                <w:gridSpan w:val="2"/>
                <w:vMerge w:val="restart"/>
              </w:tcPr>
            </w:tcPrChange>
          </w:tcPr>
          <w:p w14:paraId="0247EDAD" w14:textId="77777777" w:rsidR="00643719" w:rsidRDefault="00643719" w:rsidP="00643719">
            <w:r>
              <w:t xml:space="preserve">Save the leaderboard when it is empty. Save the leaderboard when it has no completions. Save the leaderboard </w:t>
            </w:r>
            <w:r>
              <w:lastRenderedPageBreak/>
              <w:t>when it is half full. Save the leaderboard when it is full.</w:t>
            </w:r>
          </w:p>
          <w:p w14:paraId="1C75AE76" w14:textId="77777777" w:rsidR="00643719" w:rsidRDefault="00643719" w:rsidP="00643719"/>
          <w:p w14:paraId="69B2A994" w14:textId="77777777" w:rsidR="00643719" w:rsidRDefault="00643719" w:rsidP="00643719">
            <w:r>
              <w:t>In each case close the program and start it again, attempting to load these saves.</w:t>
            </w:r>
          </w:p>
        </w:tc>
        <w:tc>
          <w:tcPr>
            <w:tcW w:w="1553" w:type="dxa"/>
            <w:tcPrChange w:id="1568" w:author="Samuel Flegg" w:date="2025-01-30T08:43:00Z" w16du:dateUtc="2025-01-30T08:43:00Z">
              <w:tcPr>
                <w:tcW w:w="1553" w:type="dxa"/>
              </w:tcPr>
            </w:tcPrChange>
          </w:tcPr>
          <w:p w14:paraId="062072E7" w14:textId="77777777" w:rsidR="00643719" w:rsidRDefault="00643719" w:rsidP="00643719">
            <w:r>
              <w:lastRenderedPageBreak/>
              <w:t>In each case the text file should be updated with the leaderboard.</w:t>
            </w:r>
          </w:p>
        </w:tc>
        <w:tc>
          <w:tcPr>
            <w:tcW w:w="1347" w:type="dxa"/>
            <w:tcPrChange w:id="1569" w:author="Samuel Flegg" w:date="2025-01-30T08:43:00Z" w16du:dateUtc="2025-01-30T08:43:00Z">
              <w:tcPr>
                <w:tcW w:w="1347" w:type="dxa"/>
                <w:gridSpan w:val="2"/>
              </w:tcPr>
            </w:tcPrChange>
          </w:tcPr>
          <w:p w14:paraId="25E4BD1E" w14:textId="47B4BA3B" w:rsidR="00643719" w:rsidRDefault="00B70036" w:rsidP="00643719">
            <w:r>
              <w:t>Pass</w:t>
            </w:r>
          </w:p>
        </w:tc>
      </w:tr>
      <w:tr w:rsidR="00643719" w14:paraId="52777C4B" w14:textId="77777777" w:rsidTr="00306096">
        <w:trPr>
          <w:cantSplit/>
          <w:trPrChange w:id="1570" w:author="Samuel Flegg" w:date="2025-01-30T08:43:00Z" w16du:dateUtc="2025-01-30T08:43:00Z">
            <w:trPr>
              <w:cantSplit/>
            </w:trPr>
          </w:trPrChange>
        </w:trPr>
        <w:tc>
          <w:tcPr>
            <w:tcW w:w="1171" w:type="dxa"/>
            <w:tcPrChange w:id="1571" w:author="Samuel Flegg" w:date="2025-01-30T08:43:00Z" w16du:dateUtc="2025-01-30T08:43:00Z">
              <w:tcPr>
                <w:tcW w:w="1171" w:type="dxa"/>
                <w:gridSpan w:val="2"/>
              </w:tcPr>
            </w:tcPrChange>
          </w:tcPr>
          <w:p w14:paraId="2673C3A9" w14:textId="2F0E4170" w:rsidR="00643719" w:rsidRDefault="00643719" w:rsidP="00643719">
            <w:r>
              <w:lastRenderedPageBreak/>
              <w:t>26</w:t>
            </w:r>
          </w:p>
        </w:tc>
        <w:tc>
          <w:tcPr>
            <w:tcW w:w="1453" w:type="dxa"/>
            <w:tcPrChange w:id="1572" w:author="Samuel Flegg" w:date="2025-01-30T08:43:00Z" w16du:dateUtc="2025-01-30T08:43:00Z">
              <w:tcPr>
                <w:tcW w:w="1453" w:type="dxa"/>
                <w:gridSpan w:val="2"/>
              </w:tcPr>
            </w:tcPrChange>
          </w:tcPr>
          <w:p w14:paraId="4226013D" w14:textId="77777777" w:rsidR="00643719" w:rsidRDefault="00643719" w:rsidP="00643719">
            <w:r>
              <w:t>Leaderboard – load saved times</w:t>
            </w:r>
          </w:p>
        </w:tc>
        <w:tc>
          <w:tcPr>
            <w:tcW w:w="1746" w:type="dxa"/>
            <w:tcPrChange w:id="1573" w:author="Samuel Flegg" w:date="2025-01-30T08:43:00Z" w16du:dateUtc="2025-01-30T08:43:00Z">
              <w:tcPr>
                <w:tcW w:w="1746" w:type="dxa"/>
                <w:gridSpan w:val="2"/>
              </w:tcPr>
            </w:tcPrChange>
          </w:tcPr>
          <w:p w14:paraId="470A48A4" w14:textId="77777777" w:rsidR="00643719" w:rsidRDefault="00643719" w:rsidP="00643719">
            <w:r>
              <w:t>The saved leaderboard times need to be able to be loaded so they can be displayed and be checked against for any new records.</w:t>
            </w:r>
          </w:p>
        </w:tc>
        <w:tc>
          <w:tcPr>
            <w:tcW w:w="1746" w:type="dxa"/>
            <w:vMerge/>
            <w:tcPrChange w:id="1574" w:author="Samuel Flegg" w:date="2025-01-30T08:43:00Z" w16du:dateUtc="2025-01-30T08:43:00Z">
              <w:tcPr>
                <w:tcW w:w="1746" w:type="dxa"/>
                <w:gridSpan w:val="2"/>
                <w:vMerge/>
              </w:tcPr>
            </w:tcPrChange>
          </w:tcPr>
          <w:p w14:paraId="7091A05B" w14:textId="77777777" w:rsidR="00643719" w:rsidRDefault="00643719" w:rsidP="00643719"/>
        </w:tc>
        <w:tc>
          <w:tcPr>
            <w:tcW w:w="1553" w:type="dxa"/>
            <w:tcPrChange w:id="1575" w:author="Samuel Flegg" w:date="2025-01-30T08:43:00Z" w16du:dateUtc="2025-01-30T08:43:00Z">
              <w:tcPr>
                <w:tcW w:w="1553" w:type="dxa"/>
              </w:tcPr>
            </w:tcPrChange>
          </w:tcPr>
          <w:p w14:paraId="1DC1A8AA" w14:textId="77777777" w:rsidR="00643719" w:rsidRDefault="00643719" w:rsidP="00643719">
            <w:r>
              <w:t>In each case the leaderboard should be updated to match the text file.</w:t>
            </w:r>
          </w:p>
        </w:tc>
        <w:tc>
          <w:tcPr>
            <w:tcW w:w="1347" w:type="dxa"/>
            <w:tcPrChange w:id="1576" w:author="Samuel Flegg" w:date="2025-01-30T08:43:00Z" w16du:dateUtc="2025-01-30T08:43:00Z">
              <w:tcPr>
                <w:tcW w:w="1347" w:type="dxa"/>
                <w:gridSpan w:val="2"/>
              </w:tcPr>
            </w:tcPrChange>
          </w:tcPr>
          <w:p w14:paraId="297040ED" w14:textId="5093BAAD" w:rsidR="00643719" w:rsidRDefault="00B70036" w:rsidP="00643719">
            <w:r>
              <w:t>Pass</w:t>
            </w:r>
          </w:p>
        </w:tc>
      </w:tr>
      <w:tr w:rsidR="00643719" w14:paraId="6C6FD1EB" w14:textId="77777777" w:rsidTr="00306096">
        <w:trPr>
          <w:cantSplit/>
          <w:trPrChange w:id="1577" w:author="Samuel Flegg" w:date="2025-01-30T08:43:00Z" w16du:dateUtc="2025-01-30T08:43:00Z">
            <w:trPr>
              <w:cantSplit/>
            </w:trPr>
          </w:trPrChange>
        </w:trPr>
        <w:tc>
          <w:tcPr>
            <w:tcW w:w="1171" w:type="dxa"/>
            <w:tcPrChange w:id="1578" w:author="Samuel Flegg" w:date="2025-01-30T08:43:00Z" w16du:dateUtc="2025-01-30T08:43:00Z">
              <w:tcPr>
                <w:tcW w:w="1171" w:type="dxa"/>
                <w:gridSpan w:val="2"/>
              </w:tcPr>
            </w:tcPrChange>
          </w:tcPr>
          <w:p w14:paraId="4CE82BED" w14:textId="2F3333D3" w:rsidR="00643719" w:rsidRDefault="00643719" w:rsidP="00643719">
            <w:pPr>
              <w:tabs>
                <w:tab w:val="left" w:pos="825"/>
              </w:tabs>
            </w:pPr>
            <w:r>
              <w:t>27</w:t>
            </w:r>
          </w:p>
        </w:tc>
        <w:tc>
          <w:tcPr>
            <w:tcW w:w="1453" w:type="dxa"/>
            <w:tcPrChange w:id="1579" w:author="Samuel Flegg" w:date="2025-01-30T08:43:00Z" w16du:dateUtc="2025-01-30T08:43:00Z">
              <w:tcPr>
                <w:tcW w:w="1453" w:type="dxa"/>
                <w:gridSpan w:val="2"/>
              </w:tcPr>
            </w:tcPrChange>
          </w:tcPr>
          <w:p w14:paraId="01EA0568" w14:textId="77777777" w:rsidR="00643719" w:rsidRDefault="00643719" w:rsidP="00643719">
            <w:r>
              <w:t>Guide algorithm</w:t>
            </w:r>
          </w:p>
        </w:tc>
        <w:tc>
          <w:tcPr>
            <w:tcW w:w="1746" w:type="dxa"/>
            <w:tcPrChange w:id="1580" w:author="Samuel Flegg" w:date="2025-01-30T08:43:00Z" w16du:dateUtc="2025-01-30T08:43:00Z">
              <w:tcPr>
                <w:tcW w:w="1746" w:type="dxa"/>
                <w:gridSpan w:val="2"/>
              </w:tcPr>
            </w:tcPrChange>
          </w:tcPr>
          <w:p w14:paraId="09DE2640" w14:textId="77777777" w:rsidR="00643719" w:rsidRDefault="00643719" w:rsidP="00643719">
            <w:r>
              <w:t xml:space="preserve">The should either be a function that returns a pygame.Surface or a procedure that draws the image to the screen. </w:t>
            </w:r>
          </w:p>
          <w:p w14:paraId="2A6E12F6" w14:textId="77777777" w:rsidR="00643719" w:rsidRDefault="00643719" w:rsidP="00643719"/>
          <w:p w14:paraId="5BDA2A31" w14:textId="77777777" w:rsidR="00643719" w:rsidRDefault="00643719" w:rsidP="00643719">
            <w:r>
              <w:t>The image should show how to use the cube.</w:t>
            </w:r>
          </w:p>
        </w:tc>
        <w:tc>
          <w:tcPr>
            <w:tcW w:w="1746" w:type="dxa"/>
            <w:tcPrChange w:id="1581" w:author="Samuel Flegg" w:date="2025-01-30T08:43:00Z" w16du:dateUtc="2025-01-30T08:43:00Z">
              <w:tcPr>
                <w:tcW w:w="1746" w:type="dxa"/>
                <w:gridSpan w:val="2"/>
              </w:tcPr>
            </w:tcPrChange>
          </w:tcPr>
          <w:p w14:paraId="5B918BA7" w14:textId="77777777" w:rsidR="00643719" w:rsidRDefault="00643719" w:rsidP="00643719">
            <w:r>
              <w:t>Either blit the pygame.Surface to the screen or call the procedure inside a game loop.</w:t>
            </w:r>
          </w:p>
        </w:tc>
        <w:tc>
          <w:tcPr>
            <w:tcW w:w="1553" w:type="dxa"/>
            <w:tcPrChange w:id="1582" w:author="Samuel Flegg" w:date="2025-01-30T08:43:00Z" w16du:dateUtc="2025-01-30T08:43:00Z">
              <w:tcPr>
                <w:tcW w:w="1553" w:type="dxa"/>
              </w:tcPr>
            </w:tcPrChange>
          </w:tcPr>
          <w:p w14:paraId="79A772C3" w14:textId="77777777" w:rsidR="00643719" w:rsidRDefault="00643719" w:rsidP="00643719">
            <w:r>
              <w:t>An image should be displayed.</w:t>
            </w:r>
          </w:p>
        </w:tc>
        <w:tc>
          <w:tcPr>
            <w:tcW w:w="1347" w:type="dxa"/>
            <w:tcPrChange w:id="1583" w:author="Samuel Flegg" w:date="2025-01-30T08:43:00Z" w16du:dateUtc="2025-01-30T08:43:00Z">
              <w:tcPr>
                <w:tcW w:w="1347" w:type="dxa"/>
                <w:gridSpan w:val="2"/>
              </w:tcPr>
            </w:tcPrChange>
          </w:tcPr>
          <w:p w14:paraId="27EA8EAA" w14:textId="13928CE4" w:rsidR="00643719" w:rsidRDefault="00B70036" w:rsidP="00643719">
            <w:r>
              <w:t>Pass</w:t>
            </w:r>
          </w:p>
        </w:tc>
      </w:tr>
      <w:tr w:rsidR="002B4FD2" w14:paraId="29EA24CB" w14:textId="77777777" w:rsidTr="00306096">
        <w:trPr>
          <w:cantSplit/>
          <w:trPrChange w:id="1584" w:author="Samuel Flegg" w:date="2025-01-30T08:43:00Z" w16du:dateUtc="2025-01-30T08:43:00Z">
            <w:trPr>
              <w:cantSplit/>
            </w:trPr>
          </w:trPrChange>
        </w:trPr>
        <w:tc>
          <w:tcPr>
            <w:tcW w:w="1171" w:type="dxa"/>
            <w:tcPrChange w:id="1585" w:author="Samuel Flegg" w:date="2025-01-30T08:43:00Z" w16du:dateUtc="2025-01-30T08:43:00Z">
              <w:tcPr>
                <w:tcW w:w="1171" w:type="dxa"/>
                <w:gridSpan w:val="2"/>
              </w:tcPr>
            </w:tcPrChange>
          </w:tcPr>
          <w:p w14:paraId="3D844D1F" w14:textId="0EB2B9B2" w:rsidR="002B4FD2" w:rsidRDefault="002B4FD2" w:rsidP="002B4FD2">
            <w:pPr>
              <w:tabs>
                <w:tab w:val="left" w:pos="825"/>
              </w:tabs>
            </w:pPr>
            <w:r>
              <w:t>28</w:t>
            </w:r>
          </w:p>
        </w:tc>
        <w:tc>
          <w:tcPr>
            <w:tcW w:w="1453" w:type="dxa"/>
            <w:tcPrChange w:id="1586" w:author="Samuel Flegg" w:date="2025-01-30T08:43:00Z" w16du:dateUtc="2025-01-30T08:43:00Z">
              <w:tcPr>
                <w:tcW w:w="1453" w:type="dxa"/>
                <w:gridSpan w:val="2"/>
              </w:tcPr>
            </w:tcPrChange>
          </w:tcPr>
          <w:p w14:paraId="178F842B" w14:textId="798AAA91" w:rsidR="002B4FD2" w:rsidRDefault="002B4FD2" w:rsidP="002B4FD2">
            <w:r>
              <w:t>Guide algorithm – prevent moves</w:t>
            </w:r>
          </w:p>
        </w:tc>
        <w:tc>
          <w:tcPr>
            <w:tcW w:w="1746" w:type="dxa"/>
            <w:tcPrChange w:id="1587" w:author="Samuel Flegg" w:date="2025-01-30T08:43:00Z" w16du:dateUtc="2025-01-30T08:43:00Z">
              <w:tcPr>
                <w:tcW w:w="1746" w:type="dxa"/>
                <w:gridSpan w:val="2"/>
              </w:tcPr>
            </w:tcPrChange>
          </w:tcPr>
          <w:p w14:paraId="77CE1A4B" w14:textId="57BE72C3" w:rsidR="002B4FD2" w:rsidRDefault="002B4FD2" w:rsidP="002B4FD2">
            <w:r>
              <w:t>The cube image should only display the default cube and as such it should not allow cube interactions to happen when the guide is being displayed.</w:t>
            </w:r>
          </w:p>
        </w:tc>
        <w:tc>
          <w:tcPr>
            <w:tcW w:w="1746" w:type="dxa"/>
            <w:tcPrChange w:id="1588" w:author="Samuel Flegg" w:date="2025-01-30T08:43:00Z" w16du:dateUtc="2025-01-30T08:43:00Z">
              <w:tcPr>
                <w:tcW w:w="1746" w:type="dxa"/>
                <w:gridSpan w:val="2"/>
              </w:tcPr>
            </w:tcPrChange>
          </w:tcPr>
          <w:p w14:paraId="38D3A3AF" w14:textId="404586DF" w:rsidR="002B4FD2" w:rsidRDefault="002B4FD2" w:rsidP="002B4FD2">
            <w:r>
              <w:t>When displaying the cube, try the following: turns, rotations, scrambling and solving.</w:t>
            </w:r>
          </w:p>
        </w:tc>
        <w:tc>
          <w:tcPr>
            <w:tcW w:w="1553" w:type="dxa"/>
            <w:tcPrChange w:id="1589" w:author="Samuel Flegg" w:date="2025-01-30T08:43:00Z" w16du:dateUtc="2025-01-30T08:43:00Z">
              <w:tcPr>
                <w:tcW w:w="1553" w:type="dxa"/>
              </w:tcPr>
            </w:tcPrChange>
          </w:tcPr>
          <w:p w14:paraId="2A3B54E8" w14:textId="4653DF4B" w:rsidR="002B4FD2" w:rsidRDefault="002B4FD2" w:rsidP="002B4FD2">
            <w:r>
              <w:t>None of the functions should work. The cube should remain unchanged.</w:t>
            </w:r>
          </w:p>
        </w:tc>
        <w:tc>
          <w:tcPr>
            <w:tcW w:w="1347" w:type="dxa"/>
            <w:tcPrChange w:id="1590" w:author="Samuel Flegg" w:date="2025-01-30T08:43:00Z" w16du:dateUtc="2025-01-30T08:43:00Z">
              <w:tcPr>
                <w:tcW w:w="1347" w:type="dxa"/>
                <w:gridSpan w:val="2"/>
              </w:tcPr>
            </w:tcPrChange>
          </w:tcPr>
          <w:p w14:paraId="41350413" w14:textId="1F0D8BB4" w:rsidR="002B4FD2" w:rsidRDefault="002B4FD2" w:rsidP="002B4FD2">
            <w:r>
              <w:t>Pass</w:t>
            </w:r>
          </w:p>
        </w:tc>
      </w:tr>
      <w:tr w:rsidR="002B4FD2" w14:paraId="79ECB524" w14:textId="77777777" w:rsidTr="00306096">
        <w:trPr>
          <w:cantSplit/>
          <w:trPrChange w:id="1591" w:author="Samuel Flegg" w:date="2025-01-30T08:43:00Z" w16du:dateUtc="2025-01-30T08:43:00Z">
            <w:trPr>
              <w:cantSplit/>
            </w:trPr>
          </w:trPrChange>
        </w:trPr>
        <w:tc>
          <w:tcPr>
            <w:tcW w:w="1171" w:type="dxa"/>
            <w:tcPrChange w:id="1592" w:author="Samuel Flegg" w:date="2025-01-30T08:43:00Z" w16du:dateUtc="2025-01-30T08:43:00Z">
              <w:tcPr>
                <w:tcW w:w="1171" w:type="dxa"/>
                <w:gridSpan w:val="2"/>
              </w:tcPr>
            </w:tcPrChange>
          </w:tcPr>
          <w:p w14:paraId="7079231D" w14:textId="2FAEAF9C" w:rsidR="002B4FD2" w:rsidRDefault="002B4FD2" w:rsidP="002B4FD2">
            <w:pPr>
              <w:tabs>
                <w:tab w:val="left" w:pos="825"/>
              </w:tabs>
            </w:pPr>
            <w:r>
              <w:lastRenderedPageBreak/>
              <w:t>30</w:t>
            </w:r>
          </w:p>
        </w:tc>
        <w:tc>
          <w:tcPr>
            <w:tcW w:w="1453" w:type="dxa"/>
            <w:tcPrChange w:id="1593" w:author="Samuel Flegg" w:date="2025-01-30T08:43:00Z" w16du:dateUtc="2025-01-30T08:43:00Z">
              <w:tcPr>
                <w:tcW w:w="1453" w:type="dxa"/>
                <w:gridSpan w:val="2"/>
              </w:tcPr>
            </w:tcPrChange>
          </w:tcPr>
          <w:p w14:paraId="7245040C" w14:textId="77777777" w:rsidR="002B4FD2" w:rsidRDefault="002B4FD2" w:rsidP="002B4FD2">
            <w:r>
              <w:t>Save – load form file</w:t>
            </w:r>
          </w:p>
        </w:tc>
        <w:tc>
          <w:tcPr>
            <w:tcW w:w="1746" w:type="dxa"/>
            <w:tcPrChange w:id="1594" w:author="Samuel Flegg" w:date="2025-01-30T08:43:00Z" w16du:dateUtc="2025-01-30T08:43:00Z">
              <w:tcPr>
                <w:tcW w:w="1746" w:type="dxa"/>
                <w:gridSpan w:val="2"/>
              </w:tcPr>
            </w:tcPrChange>
          </w:tcPr>
          <w:p w14:paraId="5CB92B95" w14:textId="77777777" w:rsidR="002B4FD2" w:rsidRDefault="002B4FD2" w:rsidP="002B4FD2">
            <w:r>
              <w:t>The save algorithm should be manage loading the data from the text file and updating game values so it is as if the saved state has been achieved in the current session.</w:t>
            </w:r>
          </w:p>
        </w:tc>
        <w:tc>
          <w:tcPr>
            <w:tcW w:w="1746" w:type="dxa"/>
            <w:tcPrChange w:id="1595" w:author="Samuel Flegg" w:date="2025-01-30T08:43:00Z" w16du:dateUtc="2025-01-30T08:43:00Z">
              <w:tcPr>
                <w:tcW w:w="1746" w:type="dxa"/>
                <w:gridSpan w:val="2"/>
              </w:tcPr>
            </w:tcPrChange>
          </w:tcPr>
          <w:p w14:paraId="72F33703" w14:textId="77777777" w:rsidR="002B4FD2" w:rsidRDefault="002B4FD2" w:rsidP="002B4FD2">
            <w:r>
              <w:t>Use the save function with a variety of different key information, including extreme test data such as the timer being at 0.0 seconds and the cube already being solved.</w:t>
            </w:r>
          </w:p>
          <w:p w14:paraId="77926D04" w14:textId="77777777" w:rsidR="002B4FD2" w:rsidRDefault="002B4FD2" w:rsidP="002B4FD2"/>
          <w:p w14:paraId="46C9CA45" w14:textId="476D2744" w:rsidR="002B4FD2" w:rsidRDefault="002B4FD2" w:rsidP="002B4FD2">
            <w:r>
              <w:t>In each case attempt loading the program with this saved data, ensuring it is loaded as current game data.</w:t>
            </w:r>
          </w:p>
        </w:tc>
        <w:tc>
          <w:tcPr>
            <w:tcW w:w="1553" w:type="dxa"/>
            <w:tcPrChange w:id="1596" w:author="Samuel Flegg" w:date="2025-01-30T08:43:00Z" w16du:dateUtc="2025-01-30T08:43:00Z">
              <w:tcPr>
                <w:tcW w:w="1553" w:type="dxa"/>
              </w:tcPr>
            </w:tcPrChange>
          </w:tcPr>
          <w:p w14:paraId="46619C6C" w14:textId="0BF904FB" w:rsidR="002B4FD2" w:rsidRDefault="002B4FD2" w:rsidP="002B4FD2">
            <w:r>
              <w:t>The save file should be updated to include the key data for the user.</w:t>
            </w:r>
          </w:p>
        </w:tc>
        <w:tc>
          <w:tcPr>
            <w:tcW w:w="1347" w:type="dxa"/>
            <w:tcPrChange w:id="1597" w:author="Samuel Flegg" w:date="2025-01-30T08:43:00Z" w16du:dateUtc="2025-01-30T08:43:00Z">
              <w:tcPr>
                <w:tcW w:w="1347" w:type="dxa"/>
                <w:gridSpan w:val="2"/>
              </w:tcPr>
            </w:tcPrChange>
          </w:tcPr>
          <w:p w14:paraId="29BAAF88" w14:textId="28149FBB" w:rsidR="002B4FD2" w:rsidRDefault="002B4FD2" w:rsidP="002B4FD2">
            <w:r>
              <w:t>Fail</w:t>
            </w:r>
          </w:p>
        </w:tc>
      </w:tr>
      <w:tr w:rsidR="002B4FD2" w14:paraId="33659A3F" w14:textId="77777777" w:rsidTr="00306096">
        <w:trPr>
          <w:cantSplit/>
          <w:trPrChange w:id="1598" w:author="Samuel Flegg" w:date="2025-01-30T08:43:00Z" w16du:dateUtc="2025-01-30T08:43:00Z">
            <w:trPr>
              <w:cantSplit/>
            </w:trPr>
          </w:trPrChange>
        </w:trPr>
        <w:tc>
          <w:tcPr>
            <w:tcW w:w="1171" w:type="dxa"/>
            <w:tcPrChange w:id="1599" w:author="Samuel Flegg" w:date="2025-01-30T08:43:00Z" w16du:dateUtc="2025-01-30T08:43:00Z">
              <w:tcPr>
                <w:tcW w:w="1171" w:type="dxa"/>
                <w:gridSpan w:val="2"/>
              </w:tcPr>
            </w:tcPrChange>
          </w:tcPr>
          <w:p w14:paraId="08EE23E3" w14:textId="7B85C17D" w:rsidR="002B4FD2" w:rsidRDefault="002B4FD2" w:rsidP="002B4FD2">
            <w:pPr>
              <w:tabs>
                <w:tab w:val="left" w:pos="825"/>
              </w:tabs>
            </w:pPr>
            <w:r>
              <w:t>31</w:t>
            </w:r>
          </w:p>
        </w:tc>
        <w:tc>
          <w:tcPr>
            <w:tcW w:w="1453" w:type="dxa"/>
            <w:tcPrChange w:id="1600" w:author="Samuel Flegg" w:date="2025-01-30T08:43:00Z" w16du:dateUtc="2025-01-30T08:43:00Z">
              <w:tcPr>
                <w:tcW w:w="1453" w:type="dxa"/>
                <w:gridSpan w:val="2"/>
              </w:tcPr>
            </w:tcPrChange>
          </w:tcPr>
          <w:p w14:paraId="32E36E0B" w14:textId="77777777" w:rsidR="002B4FD2" w:rsidRDefault="002B4FD2" w:rsidP="002B4FD2">
            <w:r>
              <w:t>Save – autosave</w:t>
            </w:r>
          </w:p>
        </w:tc>
        <w:tc>
          <w:tcPr>
            <w:tcW w:w="1746" w:type="dxa"/>
            <w:tcPrChange w:id="1601" w:author="Samuel Flegg" w:date="2025-01-30T08:43:00Z" w16du:dateUtc="2025-01-30T08:43:00Z">
              <w:tcPr>
                <w:tcW w:w="1746" w:type="dxa"/>
                <w:gridSpan w:val="2"/>
              </w:tcPr>
            </w:tcPrChange>
          </w:tcPr>
          <w:p w14:paraId="5A0166C6" w14:textId="77777777" w:rsidR="002B4FD2" w:rsidRDefault="002B4FD2" w:rsidP="002B4FD2">
            <w:r>
              <w:t>The save function should automatically run periodically.</w:t>
            </w:r>
          </w:p>
        </w:tc>
        <w:tc>
          <w:tcPr>
            <w:tcW w:w="1746" w:type="dxa"/>
            <w:tcPrChange w:id="1602" w:author="Samuel Flegg" w:date="2025-01-30T08:43:00Z" w16du:dateUtc="2025-01-30T08:43:00Z">
              <w:tcPr>
                <w:tcW w:w="1746" w:type="dxa"/>
                <w:gridSpan w:val="2"/>
              </w:tcPr>
            </w:tcPrChange>
          </w:tcPr>
          <w:p w14:paraId="02D09E6A" w14:textId="77777777" w:rsidR="002B4FD2" w:rsidRDefault="002B4FD2" w:rsidP="002B4FD2">
            <w:r>
              <w:t xml:space="preserve">Start a game and make some changes to the cube. Then wait the amount of time set between saves. Once this time has passed closer and reopen the program. </w:t>
            </w:r>
          </w:p>
        </w:tc>
        <w:tc>
          <w:tcPr>
            <w:tcW w:w="1553" w:type="dxa"/>
            <w:tcPrChange w:id="1603" w:author="Samuel Flegg" w:date="2025-01-30T08:43:00Z" w16du:dateUtc="2025-01-30T08:43:00Z">
              <w:tcPr>
                <w:tcW w:w="1553" w:type="dxa"/>
              </w:tcPr>
            </w:tcPrChange>
          </w:tcPr>
          <w:p w14:paraId="1859EBE0" w14:textId="77777777" w:rsidR="002B4FD2" w:rsidRDefault="002B4FD2" w:rsidP="002B4FD2">
            <w:r>
              <w:t>The cube should be in the same state as it was when the program was closed,</w:t>
            </w:r>
          </w:p>
        </w:tc>
        <w:tc>
          <w:tcPr>
            <w:tcW w:w="1347" w:type="dxa"/>
            <w:tcPrChange w:id="1604" w:author="Samuel Flegg" w:date="2025-01-30T08:43:00Z" w16du:dateUtc="2025-01-30T08:43:00Z">
              <w:tcPr>
                <w:tcW w:w="1347" w:type="dxa"/>
                <w:gridSpan w:val="2"/>
              </w:tcPr>
            </w:tcPrChange>
          </w:tcPr>
          <w:p w14:paraId="4CBAC007" w14:textId="1F5AD436" w:rsidR="002B4FD2" w:rsidRDefault="002B4FD2" w:rsidP="002B4FD2">
            <w:r>
              <w:t>Pass</w:t>
            </w:r>
          </w:p>
        </w:tc>
      </w:tr>
      <w:tr w:rsidR="002B4FD2" w14:paraId="3ACBCD0C" w14:textId="77777777" w:rsidTr="00306096">
        <w:trPr>
          <w:cantSplit/>
          <w:trPrChange w:id="1605" w:author="Samuel Flegg" w:date="2025-01-30T08:43:00Z" w16du:dateUtc="2025-01-30T08:43:00Z">
            <w:trPr>
              <w:cantSplit/>
            </w:trPr>
          </w:trPrChange>
        </w:trPr>
        <w:tc>
          <w:tcPr>
            <w:tcW w:w="1171" w:type="dxa"/>
            <w:tcPrChange w:id="1606" w:author="Samuel Flegg" w:date="2025-01-30T08:43:00Z" w16du:dateUtc="2025-01-30T08:43:00Z">
              <w:tcPr>
                <w:tcW w:w="1171" w:type="dxa"/>
                <w:gridSpan w:val="2"/>
              </w:tcPr>
            </w:tcPrChange>
          </w:tcPr>
          <w:p w14:paraId="5BDB2439" w14:textId="55283033" w:rsidR="002B4FD2" w:rsidRDefault="002B4FD2" w:rsidP="002B4FD2">
            <w:pPr>
              <w:tabs>
                <w:tab w:val="left" w:pos="825"/>
              </w:tabs>
            </w:pPr>
            <w:r>
              <w:t>32</w:t>
            </w:r>
          </w:p>
        </w:tc>
        <w:tc>
          <w:tcPr>
            <w:tcW w:w="1453" w:type="dxa"/>
            <w:tcPrChange w:id="1607" w:author="Samuel Flegg" w:date="2025-01-30T08:43:00Z" w16du:dateUtc="2025-01-30T08:43:00Z">
              <w:tcPr>
                <w:tcW w:w="1453" w:type="dxa"/>
                <w:gridSpan w:val="2"/>
              </w:tcPr>
            </w:tcPrChange>
          </w:tcPr>
          <w:p w14:paraId="01098789" w14:textId="77777777" w:rsidR="002B4FD2" w:rsidRDefault="002B4FD2" w:rsidP="002B4FD2">
            <w:r>
              <w:t>Game history</w:t>
            </w:r>
          </w:p>
        </w:tc>
        <w:tc>
          <w:tcPr>
            <w:tcW w:w="1746" w:type="dxa"/>
            <w:tcPrChange w:id="1608" w:author="Samuel Flegg" w:date="2025-01-30T08:43:00Z" w16du:dateUtc="2025-01-30T08:43:00Z">
              <w:tcPr>
                <w:tcW w:w="1746" w:type="dxa"/>
                <w:gridSpan w:val="2"/>
              </w:tcPr>
            </w:tcPrChange>
          </w:tcPr>
          <w:p w14:paraId="65A14AAA" w14:textId="77777777" w:rsidR="002B4FD2" w:rsidRDefault="002B4FD2" w:rsidP="002B4FD2">
            <w:r>
              <w:t>When a solve is complete, either by the solve function being used, the scrambler being used, or the cube being solved, the data about that solve should be saved to a list of solves.</w:t>
            </w:r>
          </w:p>
        </w:tc>
        <w:tc>
          <w:tcPr>
            <w:tcW w:w="1746" w:type="dxa"/>
            <w:tcPrChange w:id="1609" w:author="Samuel Flegg" w:date="2025-01-30T08:43:00Z" w16du:dateUtc="2025-01-30T08:43:00Z">
              <w:tcPr>
                <w:tcW w:w="1746" w:type="dxa"/>
                <w:gridSpan w:val="2"/>
              </w:tcPr>
            </w:tcPrChange>
          </w:tcPr>
          <w:p w14:paraId="77BA48ED" w14:textId="77777777" w:rsidR="002B4FD2" w:rsidRDefault="002B4FD2" w:rsidP="002B4FD2">
            <w:r>
              <w:t>Finish a solve using the solver, scrambler, and by solving manually.</w:t>
            </w:r>
          </w:p>
        </w:tc>
        <w:tc>
          <w:tcPr>
            <w:tcW w:w="1553" w:type="dxa"/>
            <w:tcPrChange w:id="1610" w:author="Samuel Flegg" w:date="2025-01-30T08:43:00Z" w16du:dateUtc="2025-01-30T08:43:00Z">
              <w:tcPr>
                <w:tcW w:w="1553" w:type="dxa"/>
              </w:tcPr>
            </w:tcPrChange>
          </w:tcPr>
          <w:p w14:paraId="408CAA5A" w14:textId="77777777" w:rsidR="002B4FD2" w:rsidRDefault="002B4FD2" w:rsidP="002B4FD2">
            <w:r>
              <w:t>These three solves should be added to game history list.</w:t>
            </w:r>
          </w:p>
        </w:tc>
        <w:tc>
          <w:tcPr>
            <w:tcW w:w="1347" w:type="dxa"/>
            <w:tcPrChange w:id="1611" w:author="Samuel Flegg" w:date="2025-01-30T08:43:00Z" w16du:dateUtc="2025-01-30T08:43:00Z">
              <w:tcPr>
                <w:tcW w:w="1347" w:type="dxa"/>
                <w:gridSpan w:val="2"/>
              </w:tcPr>
            </w:tcPrChange>
          </w:tcPr>
          <w:p w14:paraId="6F701B14" w14:textId="369F4360" w:rsidR="002B4FD2" w:rsidRDefault="002B4FD2" w:rsidP="002B4FD2">
            <w:r>
              <w:t>Pass</w:t>
            </w:r>
          </w:p>
        </w:tc>
      </w:tr>
    </w:tbl>
    <w:p w14:paraId="696C248F" w14:textId="77777777" w:rsidR="00540A74" w:rsidRDefault="00540A74" w:rsidP="00540A74"/>
    <w:p w14:paraId="74C36B85" w14:textId="77777777" w:rsidR="00540A74" w:rsidRDefault="00540A74" w:rsidP="00540A74"/>
    <w:p w14:paraId="0800CAE6" w14:textId="77777777" w:rsidR="00540A74" w:rsidRPr="00F37BD4" w:rsidRDefault="00540A74" w:rsidP="00540A74"/>
    <w:p w14:paraId="21749D84" w14:textId="77777777" w:rsidR="00540A74" w:rsidRPr="00E4563F" w:rsidRDefault="00540A74" w:rsidP="00540A74"/>
    <w:p w14:paraId="11CBA121" w14:textId="77777777" w:rsidR="00540A74" w:rsidRDefault="00540A74" w:rsidP="00540A74">
      <w:pPr>
        <w:pStyle w:val="Heading3"/>
      </w:pPr>
      <w:bookmarkStart w:id="1612" w:name="_Toc190004475"/>
      <w:r>
        <w:t>Improvements</w:t>
      </w:r>
      <w:bookmarkEnd w:id="1612"/>
    </w:p>
    <w:p w14:paraId="4BF1301A" w14:textId="473B1E61" w:rsidR="00540A74" w:rsidRDefault="00540A74" w:rsidP="00540A74">
      <w:r>
        <w:t>Test</w:t>
      </w:r>
      <w:r w:rsidR="00B70036">
        <w:t>s 15</w:t>
      </w:r>
      <w:r>
        <w:t xml:space="preserve"> and 1</w:t>
      </w:r>
      <w:r w:rsidR="00B70036">
        <w:t>8</w:t>
      </w:r>
      <w:r>
        <w:t xml:space="preserve"> – Both the solver and hint feature work if the scramble function is used once, and then the cube solved. However, if the scramble feature is used more than once the solver and hint feature seems to have a limit for how much of the cube they can solve. </w:t>
      </w:r>
    </w:p>
    <w:p w14:paraId="7ECF295D" w14:textId="77777777" w:rsidR="00540A74" w:rsidRDefault="00540A74" w:rsidP="00540A74">
      <w:r>
        <w:rPr>
          <w:noProof/>
        </w:rPr>
        <w:drawing>
          <wp:inline distT="0" distB="0" distL="0" distR="0" wp14:anchorId="272C85C6" wp14:editId="7214D797">
            <wp:extent cx="5731510" cy="3339465"/>
            <wp:effectExtent l="0" t="0" r="2540" b="0"/>
            <wp:docPr id="59776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1176" name=""/>
                    <pic:cNvPicPr/>
                  </pic:nvPicPr>
                  <pic:blipFill>
                    <a:blip r:embed="rId170"/>
                    <a:stretch>
                      <a:fillRect/>
                    </a:stretch>
                  </pic:blipFill>
                  <pic:spPr>
                    <a:xfrm>
                      <a:off x="0" y="0"/>
                      <a:ext cx="5731510" cy="3339465"/>
                    </a:xfrm>
                    <a:prstGeom prst="rect">
                      <a:avLst/>
                    </a:prstGeom>
                  </pic:spPr>
                </pic:pic>
              </a:graphicData>
            </a:graphic>
          </wp:inline>
        </w:drawing>
      </w:r>
    </w:p>
    <w:p w14:paraId="6C72BF68" w14:textId="77777777" w:rsidR="00540A74" w:rsidRDefault="00540A74" w:rsidP="00540A74">
      <w:r>
        <w:t>Both these features share the function Solver.pop_move, so I investigated that function. I could find no errors with it, so I knew it had something to do with game_data.moves stack. As the problem occurred when the scramble function was called, I checked when the function was called in the game loop.</w:t>
      </w:r>
    </w:p>
    <w:p w14:paraId="0925E4E8" w14:textId="77777777" w:rsidR="00540A74" w:rsidRDefault="00540A74" w:rsidP="00540A74">
      <w:r>
        <w:rPr>
          <w:noProof/>
        </w:rPr>
        <w:drawing>
          <wp:inline distT="0" distB="0" distL="0" distR="0" wp14:anchorId="249FB3D1" wp14:editId="1DC22B6D">
            <wp:extent cx="5731510" cy="3243580"/>
            <wp:effectExtent l="0" t="0" r="2540" b="0"/>
            <wp:docPr id="10952193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19326" name="Picture 1" descr="A screen shot of a computer&#10;&#10;Description automatically generated"/>
                    <pic:cNvPicPr/>
                  </pic:nvPicPr>
                  <pic:blipFill>
                    <a:blip r:embed="rId171"/>
                    <a:stretch>
                      <a:fillRect/>
                    </a:stretch>
                  </pic:blipFill>
                  <pic:spPr>
                    <a:xfrm>
                      <a:off x="0" y="0"/>
                      <a:ext cx="5731510" cy="3243580"/>
                    </a:xfrm>
                    <a:prstGeom prst="rect">
                      <a:avLst/>
                    </a:prstGeom>
                  </pic:spPr>
                </pic:pic>
              </a:graphicData>
            </a:graphic>
          </wp:inline>
        </w:drawing>
      </w:r>
    </w:p>
    <w:p w14:paraId="0DCB4FF5" w14:textId="77777777" w:rsidR="00540A74" w:rsidRDefault="00540A74" w:rsidP="00540A74">
      <w:r>
        <w:lastRenderedPageBreak/>
        <w:t>The problem was then immediately obvious, the moves list was being cleared each time the scramble function was called, and the move_count set to 0, but the moves themselves where still done and needed to be know so the solver can undo them.</w:t>
      </w:r>
    </w:p>
    <w:p w14:paraId="4BC71BE8" w14:textId="77777777" w:rsidR="00540A74" w:rsidRDefault="00540A74" w:rsidP="00540A74"/>
    <w:p w14:paraId="30866C13" w14:textId="77777777" w:rsidR="00540A74" w:rsidRDefault="00540A74" w:rsidP="00540A74">
      <w:r>
        <w:t>I chose to fix this by making the scramble function reset the cube to default before scrambling it, which ensures this error won’t occur again.</w:t>
      </w:r>
    </w:p>
    <w:p w14:paraId="2FECD1BF" w14:textId="77777777" w:rsidR="00540A74" w:rsidRDefault="00540A74" w:rsidP="00540A74">
      <w:r>
        <w:t>Original:</w:t>
      </w:r>
    </w:p>
    <w:p w14:paraId="2B3752BF" w14:textId="77777777" w:rsidR="00540A74" w:rsidRDefault="00540A74" w:rsidP="00540A74">
      <w:r>
        <w:rPr>
          <w:noProof/>
        </w:rPr>
        <w:drawing>
          <wp:inline distT="0" distB="0" distL="0" distR="0" wp14:anchorId="3D08A78D" wp14:editId="1010937C">
            <wp:extent cx="5731510" cy="2094865"/>
            <wp:effectExtent l="0" t="0" r="2540" b="635"/>
            <wp:docPr id="175591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13318" name=""/>
                    <pic:cNvPicPr/>
                  </pic:nvPicPr>
                  <pic:blipFill>
                    <a:blip r:embed="rId172"/>
                    <a:stretch>
                      <a:fillRect/>
                    </a:stretch>
                  </pic:blipFill>
                  <pic:spPr>
                    <a:xfrm>
                      <a:off x="0" y="0"/>
                      <a:ext cx="5731510" cy="2094865"/>
                    </a:xfrm>
                    <a:prstGeom prst="rect">
                      <a:avLst/>
                    </a:prstGeom>
                  </pic:spPr>
                </pic:pic>
              </a:graphicData>
            </a:graphic>
          </wp:inline>
        </w:drawing>
      </w:r>
    </w:p>
    <w:p w14:paraId="046E325F" w14:textId="77777777" w:rsidR="00540A74" w:rsidRDefault="00540A74" w:rsidP="00540A74">
      <w:r>
        <w:rPr>
          <w:noProof/>
        </w:rPr>
        <w:drawing>
          <wp:inline distT="0" distB="0" distL="0" distR="0" wp14:anchorId="66F6A58E" wp14:editId="1F3A2A8E">
            <wp:extent cx="5731510" cy="2590165"/>
            <wp:effectExtent l="0" t="0" r="2540" b="635"/>
            <wp:docPr id="18563213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1353" name="Picture 1" descr="A computer screen shot of a program code&#10;&#10;Description automatically generated"/>
                    <pic:cNvPicPr/>
                  </pic:nvPicPr>
                  <pic:blipFill>
                    <a:blip r:embed="rId173"/>
                    <a:stretch>
                      <a:fillRect/>
                    </a:stretch>
                  </pic:blipFill>
                  <pic:spPr>
                    <a:xfrm>
                      <a:off x="0" y="0"/>
                      <a:ext cx="5731510" cy="2590165"/>
                    </a:xfrm>
                    <a:prstGeom prst="rect">
                      <a:avLst/>
                    </a:prstGeom>
                  </pic:spPr>
                </pic:pic>
              </a:graphicData>
            </a:graphic>
          </wp:inline>
        </w:drawing>
      </w:r>
    </w:p>
    <w:p w14:paraId="128F16D8" w14:textId="77777777" w:rsidR="00540A74" w:rsidRDefault="00540A74" w:rsidP="00540A74">
      <w:r>
        <w:t>Fixed:</w:t>
      </w:r>
    </w:p>
    <w:p w14:paraId="166C1604" w14:textId="77777777" w:rsidR="00540A74" w:rsidRDefault="00540A74" w:rsidP="00540A74">
      <w:r>
        <w:rPr>
          <w:noProof/>
        </w:rPr>
        <w:lastRenderedPageBreak/>
        <w:drawing>
          <wp:inline distT="0" distB="0" distL="0" distR="0" wp14:anchorId="157F47A1" wp14:editId="4EEBAE40">
            <wp:extent cx="5731510" cy="2277745"/>
            <wp:effectExtent l="0" t="0" r="2540" b="8255"/>
            <wp:docPr id="11323017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01711" name="Picture 1" descr="A screen shot of a computer code&#10;&#10;Description automatically generated"/>
                    <pic:cNvPicPr/>
                  </pic:nvPicPr>
                  <pic:blipFill>
                    <a:blip r:embed="rId174"/>
                    <a:stretch>
                      <a:fillRect/>
                    </a:stretch>
                  </pic:blipFill>
                  <pic:spPr>
                    <a:xfrm>
                      <a:off x="0" y="0"/>
                      <a:ext cx="5731510" cy="2277745"/>
                    </a:xfrm>
                    <a:prstGeom prst="rect">
                      <a:avLst/>
                    </a:prstGeom>
                  </pic:spPr>
                </pic:pic>
              </a:graphicData>
            </a:graphic>
          </wp:inline>
        </w:drawing>
      </w:r>
    </w:p>
    <w:p w14:paraId="4B955E1C" w14:textId="77777777" w:rsidR="00540A74" w:rsidRDefault="00540A74" w:rsidP="00540A74">
      <w:r>
        <w:rPr>
          <w:noProof/>
        </w:rPr>
        <w:drawing>
          <wp:inline distT="0" distB="0" distL="0" distR="0" wp14:anchorId="4288A105" wp14:editId="0E961982">
            <wp:extent cx="5731510" cy="3125470"/>
            <wp:effectExtent l="0" t="0" r="2540" b="0"/>
            <wp:docPr id="20148391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919" name="Picture 1" descr="A computer screen shot of a code&#10;&#10;Description automatically generated"/>
                    <pic:cNvPicPr/>
                  </pic:nvPicPr>
                  <pic:blipFill>
                    <a:blip r:embed="rId175"/>
                    <a:stretch>
                      <a:fillRect/>
                    </a:stretch>
                  </pic:blipFill>
                  <pic:spPr>
                    <a:xfrm>
                      <a:off x="0" y="0"/>
                      <a:ext cx="5731510" cy="3125470"/>
                    </a:xfrm>
                    <a:prstGeom prst="rect">
                      <a:avLst/>
                    </a:prstGeom>
                  </pic:spPr>
                </pic:pic>
              </a:graphicData>
            </a:graphic>
          </wp:inline>
        </w:drawing>
      </w:r>
    </w:p>
    <w:p w14:paraId="3C483D07" w14:textId="77777777" w:rsidR="00540A74" w:rsidRDefault="00540A74" w:rsidP="00540A74"/>
    <w:p w14:paraId="3A59FBC0" w14:textId="4BD676E1" w:rsidR="00540A74" w:rsidRDefault="00540A74" w:rsidP="00540A74">
      <w:r>
        <w:t>Test</w:t>
      </w:r>
      <w:r w:rsidR="00B70036">
        <w:t>s</w:t>
      </w:r>
      <w:r>
        <w:t xml:space="preserve"> </w:t>
      </w:r>
      <w:r w:rsidR="00B70036">
        <w:t xml:space="preserve">21 and </w:t>
      </w:r>
      <w:r w:rsidR="002B4FD2">
        <w:t>30</w:t>
      </w:r>
      <w:r>
        <w:t xml:space="preserve"> – The issue was that the timer function sometimes stopped automatically, and sometimes it continued when the cube was solved. I quickly determined that the Solver.check_solved() function was the problem, as it returned False even when the cube was solved. However, when checking the function, everything appeared to be in order. </w:t>
      </w:r>
    </w:p>
    <w:p w14:paraId="291BD629" w14:textId="77777777" w:rsidR="00540A74" w:rsidRDefault="00540A74" w:rsidP="00540A74"/>
    <w:p w14:paraId="2BF39B78" w14:textId="77777777" w:rsidR="00540A74" w:rsidRDefault="00540A74" w:rsidP="00540A74">
      <w:r>
        <w:t>However, in the saves_data.txt file, the cube state had an interesting anomaly. Some of the colours were being saved as tuples, whilst some were saved as lists. The save files was also being broken and has ‘array’ for it for some reason. This broken file format had been preventing me from loading saves, however I had simply been deleting the save file (so a new one was created, which worked) before starting the program each time, as I was focusing on the this (and previous) errors, waiting to fix the loading error until I reached the save test.</w:t>
      </w:r>
    </w:p>
    <w:p w14:paraId="3BA00364" w14:textId="77777777" w:rsidR="00540A74" w:rsidRDefault="00540A74" w:rsidP="00540A74">
      <w:r>
        <w:rPr>
          <w:noProof/>
        </w:rPr>
        <w:lastRenderedPageBreak/>
        <w:drawing>
          <wp:inline distT="0" distB="0" distL="0" distR="0" wp14:anchorId="2F5D37CA" wp14:editId="263216A1">
            <wp:extent cx="5391150" cy="2409825"/>
            <wp:effectExtent l="0" t="0" r="0" b="9525"/>
            <wp:docPr id="67107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76559" name=""/>
                    <pic:cNvPicPr/>
                  </pic:nvPicPr>
                  <pic:blipFill>
                    <a:blip r:embed="rId176"/>
                    <a:stretch>
                      <a:fillRect/>
                    </a:stretch>
                  </pic:blipFill>
                  <pic:spPr>
                    <a:xfrm>
                      <a:off x="0" y="0"/>
                      <a:ext cx="5391150" cy="2409825"/>
                    </a:xfrm>
                    <a:prstGeom prst="rect">
                      <a:avLst/>
                    </a:prstGeom>
                  </pic:spPr>
                </pic:pic>
              </a:graphicData>
            </a:graphic>
          </wp:inline>
        </w:drawing>
      </w:r>
    </w:p>
    <w:p w14:paraId="04AEE108" w14:textId="77777777" w:rsidR="00540A74" w:rsidRDefault="00540A74" w:rsidP="00540A74">
      <w:r>
        <w:t>Unfortunately, I still had little idea what could be causing this, so I decided to test each possible turn one by one. I found only edge turns resulted in this, but middle turns did not. This did help, as I knew the main coding difference between middle turns and edge turns was that edge turns involved using numpy.rot90 on the face the edge touched. After checking, I found that numpy.rot90 did return an array like I expected, but instead an ndarray. I fixed this by using .tolist(), a method of ndarrays which returns them as a normal list. I made sure to include this for the z axis rotation as well.</w:t>
      </w:r>
    </w:p>
    <w:p w14:paraId="43FBB13E" w14:textId="77777777" w:rsidR="00540A74" w:rsidRDefault="00540A74" w:rsidP="00540A74"/>
    <w:p w14:paraId="29CB805A" w14:textId="77777777" w:rsidR="00540A74" w:rsidRDefault="00540A74" w:rsidP="00540A74">
      <w:r>
        <w:t>Original:</w:t>
      </w:r>
    </w:p>
    <w:p w14:paraId="7F07B497" w14:textId="77777777" w:rsidR="00540A74" w:rsidRDefault="00540A74" w:rsidP="00540A74">
      <w:r>
        <w:rPr>
          <w:noProof/>
        </w:rPr>
        <w:drawing>
          <wp:inline distT="0" distB="0" distL="0" distR="0" wp14:anchorId="6A9AD496" wp14:editId="50DA5DE0">
            <wp:extent cx="5731510" cy="2851150"/>
            <wp:effectExtent l="0" t="0" r="2540" b="6350"/>
            <wp:docPr id="30983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6957" name=""/>
                    <pic:cNvPicPr/>
                  </pic:nvPicPr>
                  <pic:blipFill>
                    <a:blip r:embed="rId177"/>
                    <a:stretch>
                      <a:fillRect/>
                    </a:stretch>
                  </pic:blipFill>
                  <pic:spPr>
                    <a:xfrm>
                      <a:off x="0" y="0"/>
                      <a:ext cx="5731510" cy="2851150"/>
                    </a:xfrm>
                    <a:prstGeom prst="rect">
                      <a:avLst/>
                    </a:prstGeom>
                  </pic:spPr>
                </pic:pic>
              </a:graphicData>
            </a:graphic>
          </wp:inline>
        </w:drawing>
      </w:r>
    </w:p>
    <w:p w14:paraId="65A7F206" w14:textId="77777777" w:rsidR="00540A74" w:rsidRDefault="00540A74" w:rsidP="00540A74">
      <w:r>
        <w:rPr>
          <w:noProof/>
        </w:rPr>
        <w:drawing>
          <wp:inline distT="0" distB="0" distL="0" distR="0" wp14:anchorId="64503CFB" wp14:editId="75404485">
            <wp:extent cx="5731510" cy="634365"/>
            <wp:effectExtent l="0" t="0" r="2540" b="0"/>
            <wp:docPr id="108524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1156" name=""/>
                    <pic:cNvPicPr/>
                  </pic:nvPicPr>
                  <pic:blipFill>
                    <a:blip r:embed="rId178"/>
                    <a:stretch>
                      <a:fillRect/>
                    </a:stretch>
                  </pic:blipFill>
                  <pic:spPr>
                    <a:xfrm>
                      <a:off x="0" y="0"/>
                      <a:ext cx="5731510" cy="634365"/>
                    </a:xfrm>
                    <a:prstGeom prst="rect">
                      <a:avLst/>
                    </a:prstGeom>
                  </pic:spPr>
                </pic:pic>
              </a:graphicData>
            </a:graphic>
          </wp:inline>
        </w:drawing>
      </w:r>
    </w:p>
    <w:p w14:paraId="76FCC30B" w14:textId="77777777" w:rsidR="00540A74" w:rsidRDefault="00540A74" w:rsidP="00540A74">
      <w:r>
        <w:t>Fixed:</w:t>
      </w:r>
    </w:p>
    <w:p w14:paraId="59D3684B" w14:textId="77777777" w:rsidR="00540A74" w:rsidRDefault="00540A74" w:rsidP="00540A74">
      <w:r>
        <w:rPr>
          <w:noProof/>
        </w:rPr>
        <w:lastRenderedPageBreak/>
        <w:drawing>
          <wp:inline distT="0" distB="0" distL="0" distR="0" wp14:anchorId="3D918C44" wp14:editId="13BEE08D">
            <wp:extent cx="5731510" cy="4152900"/>
            <wp:effectExtent l="0" t="0" r="2540" b="0"/>
            <wp:docPr id="12874451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45127" name="Picture 1" descr="A screen shot of a computer program&#10;&#10;Description automatically generated"/>
                    <pic:cNvPicPr/>
                  </pic:nvPicPr>
                  <pic:blipFill>
                    <a:blip r:embed="rId179"/>
                    <a:stretch>
                      <a:fillRect/>
                    </a:stretch>
                  </pic:blipFill>
                  <pic:spPr>
                    <a:xfrm>
                      <a:off x="0" y="0"/>
                      <a:ext cx="5731510" cy="4152900"/>
                    </a:xfrm>
                    <a:prstGeom prst="rect">
                      <a:avLst/>
                    </a:prstGeom>
                  </pic:spPr>
                </pic:pic>
              </a:graphicData>
            </a:graphic>
          </wp:inline>
        </w:drawing>
      </w:r>
    </w:p>
    <w:p w14:paraId="1E54E349" w14:textId="77777777" w:rsidR="00540A74" w:rsidRDefault="00540A74" w:rsidP="00540A74">
      <w:r>
        <w:rPr>
          <w:noProof/>
        </w:rPr>
        <w:drawing>
          <wp:inline distT="0" distB="0" distL="0" distR="0" wp14:anchorId="1CB93E84" wp14:editId="09A017C3">
            <wp:extent cx="5731510" cy="642620"/>
            <wp:effectExtent l="0" t="0" r="2540" b="5080"/>
            <wp:docPr id="80640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1920" name=""/>
                    <pic:cNvPicPr/>
                  </pic:nvPicPr>
                  <pic:blipFill>
                    <a:blip r:embed="rId180"/>
                    <a:stretch>
                      <a:fillRect/>
                    </a:stretch>
                  </pic:blipFill>
                  <pic:spPr>
                    <a:xfrm>
                      <a:off x="0" y="0"/>
                      <a:ext cx="5731510" cy="642620"/>
                    </a:xfrm>
                    <a:prstGeom prst="rect">
                      <a:avLst/>
                    </a:prstGeom>
                  </pic:spPr>
                </pic:pic>
              </a:graphicData>
            </a:graphic>
          </wp:inline>
        </w:drawing>
      </w:r>
    </w:p>
    <w:p w14:paraId="39A0196C" w14:textId="77777777" w:rsidR="00540A74" w:rsidRDefault="00540A74" w:rsidP="00540A74"/>
    <w:p w14:paraId="4DFC1D06" w14:textId="77777777" w:rsidR="00540A74" w:rsidRDefault="00540A74" w:rsidP="00540A74">
      <w:r>
        <w:t>This fixed my saving issue, but still prevented check_sorted from working, as some tuples were still becoming lists. I could have created a small function to check to convert the RGB lists back into tuples, but this function would have had to be called every time check_solved was run, and any other function that relied on the colours being a consistent data type, so I instead decided to get rid of the tuples completely and just use lists. To do this I just converted the colours in game_data from tuples to lists.</w:t>
      </w:r>
    </w:p>
    <w:p w14:paraId="493E1731" w14:textId="77777777" w:rsidR="00CF632B" w:rsidRDefault="00CF632B" w:rsidP="00540A74"/>
    <w:p w14:paraId="7A2ACC0C" w14:textId="77777777" w:rsidR="00CF632B" w:rsidRDefault="00CF632B" w:rsidP="00540A74"/>
    <w:p w14:paraId="59CCF063" w14:textId="77777777" w:rsidR="00CF632B" w:rsidRDefault="00CF632B" w:rsidP="00540A74"/>
    <w:p w14:paraId="6FE50CA7" w14:textId="77777777" w:rsidR="00CF632B" w:rsidRDefault="00CF632B" w:rsidP="00540A74"/>
    <w:p w14:paraId="01872586" w14:textId="77777777" w:rsidR="00CF632B" w:rsidRDefault="00CF632B" w:rsidP="00540A74"/>
    <w:p w14:paraId="68D91C8A" w14:textId="77777777" w:rsidR="00CF632B" w:rsidRDefault="00CF632B" w:rsidP="00540A74"/>
    <w:p w14:paraId="6019DE1C" w14:textId="77777777" w:rsidR="00CF632B" w:rsidRDefault="00CF632B" w:rsidP="00540A74"/>
    <w:p w14:paraId="29C2B1AA" w14:textId="77777777" w:rsidR="00CF632B" w:rsidRDefault="00CF632B" w:rsidP="00540A74"/>
    <w:p w14:paraId="5BF25262" w14:textId="77777777" w:rsidR="00540A74" w:rsidRDefault="00540A74" w:rsidP="00540A74">
      <w:r>
        <w:lastRenderedPageBreak/>
        <w:t>Original</w:t>
      </w:r>
      <w:r>
        <w:tab/>
      </w:r>
      <w:r>
        <w:tab/>
      </w:r>
      <w:r>
        <w:tab/>
      </w:r>
      <w:r>
        <w:tab/>
      </w:r>
      <w:r>
        <w:tab/>
        <w:t>Fixed</w:t>
      </w:r>
    </w:p>
    <w:p w14:paraId="7A4F6652" w14:textId="77777777" w:rsidR="00540A74" w:rsidRDefault="00540A74" w:rsidP="00540A74">
      <w:pPr>
        <w:rPr>
          <w:noProof/>
        </w:rPr>
      </w:pPr>
      <w:r>
        <w:rPr>
          <w:noProof/>
        </w:rPr>
        <w:drawing>
          <wp:inline distT="0" distB="0" distL="0" distR="0" wp14:anchorId="5DBC4418" wp14:editId="1A8D25A9">
            <wp:extent cx="2533650" cy="2124075"/>
            <wp:effectExtent l="0" t="0" r="0" b="9525"/>
            <wp:docPr id="120915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2339" name=""/>
                    <pic:cNvPicPr/>
                  </pic:nvPicPr>
                  <pic:blipFill>
                    <a:blip r:embed="rId181"/>
                    <a:stretch>
                      <a:fillRect/>
                    </a:stretch>
                  </pic:blipFill>
                  <pic:spPr>
                    <a:xfrm>
                      <a:off x="0" y="0"/>
                      <a:ext cx="2533650" cy="2124075"/>
                    </a:xfrm>
                    <a:prstGeom prst="rect">
                      <a:avLst/>
                    </a:prstGeom>
                  </pic:spPr>
                </pic:pic>
              </a:graphicData>
            </a:graphic>
          </wp:inline>
        </w:drawing>
      </w:r>
      <w:r w:rsidRPr="00E622D9">
        <w:rPr>
          <w:noProof/>
        </w:rPr>
        <w:t xml:space="preserve"> </w:t>
      </w:r>
      <w:r>
        <w:rPr>
          <w:noProof/>
        </w:rPr>
        <w:drawing>
          <wp:inline distT="0" distB="0" distL="0" distR="0" wp14:anchorId="33EA8F2D" wp14:editId="48836F77">
            <wp:extent cx="2657475" cy="2085975"/>
            <wp:effectExtent l="0" t="0" r="9525" b="9525"/>
            <wp:docPr id="20275667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66785" name="Picture 1" descr="A screen shot of a computer&#10;&#10;Description automatically generated"/>
                    <pic:cNvPicPr/>
                  </pic:nvPicPr>
                  <pic:blipFill>
                    <a:blip r:embed="rId182"/>
                    <a:stretch>
                      <a:fillRect/>
                    </a:stretch>
                  </pic:blipFill>
                  <pic:spPr>
                    <a:xfrm>
                      <a:off x="0" y="0"/>
                      <a:ext cx="2657475" cy="2085975"/>
                    </a:xfrm>
                    <a:prstGeom prst="rect">
                      <a:avLst/>
                    </a:prstGeom>
                  </pic:spPr>
                </pic:pic>
              </a:graphicData>
            </a:graphic>
          </wp:inline>
        </w:drawing>
      </w:r>
    </w:p>
    <w:p w14:paraId="53154722" w14:textId="77777777" w:rsidR="00540A74" w:rsidRDefault="00540A74" w:rsidP="00540A74">
      <w:pPr>
        <w:rPr>
          <w:noProof/>
        </w:rPr>
      </w:pPr>
      <w:r>
        <w:rPr>
          <w:noProof/>
        </w:rPr>
        <w:t>This finally fixed the problem.</w:t>
      </w:r>
    </w:p>
    <w:p w14:paraId="7256BA31" w14:textId="77777777" w:rsidR="00540A74" w:rsidRDefault="00540A74" w:rsidP="00540A74"/>
    <w:p w14:paraId="0431D7A6" w14:textId="77777777" w:rsidR="00540A74" w:rsidRDefault="00540A74" w:rsidP="00540A74">
      <w:pPr>
        <w:pStyle w:val="Heading3"/>
      </w:pPr>
      <w:bookmarkStart w:id="1613" w:name="_Toc190004476"/>
      <w:r>
        <w:t>Program Images</w:t>
      </w:r>
      <w:bookmarkEnd w:id="1613"/>
    </w:p>
    <w:p w14:paraId="072AB9E0" w14:textId="77777777" w:rsidR="00540A74" w:rsidRDefault="00540A74" w:rsidP="00540A74">
      <w:r>
        <w:rPr>
          <w:noProof/>
        </w:rPr>
        <w:drawing>
          <wp:inline distT="0" distB="0" distL="0" distR="0" wp14:anchorId="7557F1F5" wp14:editId="49EA3A04">
            <wp:extent cx="3829050" cy="4581525"/>
            <wp:effectExtent l="0" t="0" r="0" b="9525"/>
            <wp:docPr id="160444891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8914" name="Picture 1" descr="A screenshot of a login screen&#10;&#10;Description automatically generated"/>
                    <pic:cNvPicPr/>
                  </pic:nvPicPr>
                  <pic:blipFill>
                    <a:blip r:embed="rId183"/>
                    <a:stretch>
                      <a:fillRect/>
                    </a:stretch>
                  </pic:blipFill>
                  <pic:spPr>
                    <a:xfrm>
                      <a:off x="0" y="0"/>
                      <a:ext cx="3829050" cy="4581525"/>
                    </a:xfrm>
                    <a:prstGeom prst="rect">
                      <a:avLst/>
                    </a:prstGeom>
                  </pic:spPr>
                </pic:pic>
              </a:graphicData>
            </a:graphic>
          </wp:inline>
        </w:drawing>
      </w:r>
    </w:p>
    <w:p w14:paraId="18AE9A49" w14:textId="77777777" w:rsidR="00464511" w:rsidRDefault="00464511" w:rsidP="00540A74"/>
    <w:p w14:paraId="281117C7" w14:textId="32CA014A" w:rsidR="00464511" w:rsidRDefault="00464511" w:rsidP="00540A74">
      <w:r>
        <w:t xml:space="preserve"> </w:t>
      </w:r>
    </w:p>
    <w:p w14:paraId="0D296D31" w14:textId="77777777" w:rsidR="00540A74" w:rsidRDefault="00540A74" w:rsidP="00540A74">
      <w:r>
        <w:rPr>
          <w:noProof/>
        </w:rPr>
        <w:lastRenderedPageBreak/>
        <w:drawing>
          <wp:inline distT="0" distB="0" distL="0" distR="0" wp14:anchorId="39C08897" wp14:editId="2A44DA3B">
            <wp:extent cx="3810000" cy="4581525"/>
            <wp:effectExtent l="0" t="0" r="0" b="9525"/>
            <wp:docPr id="1447967614"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7614" name="Picture 1" descr="A screenshot of a login box&#10;&#10;Description automatically generated"/>
                    <pic:cNvPicPr/>
                  </pic:nvPicPr>
                  <pic:blipFill>
                    <a:blip r:embed="rId184"/>
                    <a:stretch>
                      <a:fillRect/>
                    </a:stretch>
                  </pic:blipFill>
                  <pic:spPr>
                    <a:xfrm>
                      <a:off x="0" y="0"/>
                      <a:ext cx="3810000" cy="4581525"/>
                    </a:xfrm>
                    <a:prstGeom prst="rect">
                      <a:avLst/>
                    </a:prstGeom>
                  </pic:spPr>
                </pic:pic>
              </a:graphicData>
            </a:graphic>
          </wp:inline>
        </w:drawing>
      </w:r>
    </w:p>
    <w:p w14:paraId="094EA7BA" w14:textId="77777777" w:rsidR="00540A74" w:rsidRDefault="00540A74" w:rsidP="00540A74">
      <w:r>
        <w:rPr>
          <w:noProof/>
        </w:rPr>
        <w:lastRenderedPageBreak/>
        <w:drawing>
          <wp:inline distT="0" distB="0" distL="0" distR="0" wp14:anchorId="2E74C6F3" wp14:editId="510136FC">
            <wp:extent cx="3848100" cy="4600575"/>
            <wp:effectExtent l="0" t="0" r="0" b="9525"/>
            <wp:docPr id="104491100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1000" name="Picture 1" descr="A screenshot of a login box&#10;&#10;Description automatically generated"/>
                    <pic:cNvPicPr/>
                  </pic:nvPicPr>
                  <pic:blipFill>
                    <a:blip r:embed="rId185"/>
                    <a:stretch>
                      <a:fillRect/>
                    </a:stretch>
                  </pic:blipFill>
                  <pic:spPr>
                    <a:xfrm>
                      <a:off x="0" y="0"/>
                      <a:ext cx="3848100" cy="4600575"/>
                    </a:xfrm>
                    <a:prstGeom prst="rect">
                      <a:avLst/>
                    </a:prstGeom>
                  </pic:spPr>
                </pic:pic>
              </a:graphicData>
            </a:graphic>
          </wp:inline>
        </w:drawing>
      </w:r>
    </w:p>
    <w:p w14:paraId="3795CB03" w14:textId="14BC2115" w:rsidR="00673B9F" w:rsidRDefault="00540A74" w:rsidP="00A00F26">
      <w:pPr>
        <w:rPr>
          <w:noProof/>
        </w:rPr>
      </w:pPr>
      <w:r>
        <w:rPr>
          <w:noProof/>
        </w:rPr>
        <w:lastRenderedPageBreak/>
        <w:drawing>
          <wp:inline distT="0" distB="0" distL="0" distR="0" wp14:anchorId="36A7522A" wp14:editId="4C07EF52">
            <wp:extent cx="3848100" cy="4591050"/>
            <wp:effectExtent l="0" t="0" r="0" b="0"/>
            <wp:docPr id="90463261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32619" name="Picture 1" descr="A screenshot of a login box&#10;&#10;Description automatically generated"/>
                    <pic:cNvPicPr/>
                  </pic:nvPicPr>
                  <pic:blipFill>
                    <a:blip r:embed="rId186"/>
                    <a:stretch>
                      <a:fillRect/>
                    </a:stretch>
                  </pic:blipFill>
                  <pic:spPr>
                    <a:xfrm>
                      <a:off x="0" y="0"/>
                      <a:ext cx="3848100" cy="4591050"/>
                    </a:xfrm>
                    <a:prstGeom prst="rect">
                      <a:avLst/>
                    </a:prstGeom>
                  </pic:spPr>
                </pic:pic>
              </a:graphicData>
            </a:graphic>
          </wp:inline>
        </w:drawing>
      </w:r>
      <w:r w:rsidRPr="003E5415">
        <w:rPr>
          <w:noProof/>
        </w:rPr>
        <w:t xml:space="preserve"> </w:t>
      </w:r>
      <w:r>
        <w:rPr>
          <w:noProof/>
        </w:rPr>
        <w:lastRenderedPageBreak/>
        <w:drawing>
          <wp:inline distT="0" distB="0" distL="0" distR="0" wp14:anchorId="6775035D" wp14:editId="0F0EFA2E">
            <wp:extent cx="3810000" cy="4572000"/>
            <wp:effectExtent l="0" t="0" r="0" b="0"/>
            <wp:docPr id="99811286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12869" name="Picture 1" descr="A screenshot of a login box&#10;&#10;Description automatically generated"/>
                    <pic:cNvPicPr/>
                  </pic:nvPicPr>
                  <pic:blipFill>
                    <a:blip r:embed="rId187"/>
                    <a:stretch>
                      <a:fillRect/>
                    </a:stretch>
                  </pic:blipFill>
                  <pic:spPr>
                    <a:xfrm>
                      <a:off x="0" y="0"/>
                      <a:ext cx="3810000" cy="4572000"/>
                    </a:xfrm>
                    <a:prstGeom prst="rect">
                      <a:avLst/>
                    </a:prstGeom>
                  </pic:spPr>
                </pic:pic>
              </a:graphicData>
            </a:graphic>
          </wp:inline>
        </w:drawing>
      </w:r>
      <w:r w:rsidRPr="00524570">
        <w:rPr>
          <w:noProof/>
        </w:rPr>
        <w:t xml:space="preserve"> </w:t>
      </w:r>
      <w:r>
        <w:rPr>
          <w:noProof/>
        </w:rPr>
        <w:lastRenderedPageBreak/>
        <w:drawing>
          <wp:inline distT="0" distB="0" distL="0" distR="0" wp14:anchorId="4CA05FB2" wp14:editId="3F841737">
            <wp:extent cx="3829050" cy="4600575"/>
            <wp:effectExtent l="0" t="0" r="0" b="9525"/>
            <wp:docPr id="64997223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72232" name="Picture 1" descr="A screenshot of a login box&#10;&#10;Description automatically generated"/>
                    <pic:cNvPicPr/>
                  </pic:nvPicPr>
                  <pic:blipFill>
                    <a:blip r:embed="rId188"/>
                    <a:stretch>
                      <a:fillRect/>
                    </a:stretch>
                  </pic:blipFill>
                  <pic:spPr>
                    <a:xfrm>
                      <a:off x="0" y="0"/>
                      <a:ext cx="3829050" cy="4600575"/>
                    </a:xfrm>
                    <a:prstGeom prst="rect">
                      <a:avLst/>
                    </a:prstGeom>
                  </pic:spPr>
                </pic:pic>
              </a:graphicData>
            </a:graphic>
          </wp:inline>
        </w:drawing>
      </w:r>
      <w:r w:rsidRPr="00E27083">
        <w:rPr>
          <w:noProof/>
        </w:rPr>
        <w:t xml:space="preserve"> </w:t>
      </w:r>
      <w:r>
        <w:rPr>
          <w:noProof/>
        </w:rPr>
        <w:lastRenderedPageBreak/>
        <w:drawing>
          <wp:inline distT="0" distB="0" distL="0" distR="0" wp14:anchorId="497B73DE" wp14:editId="2018F227">
            <wp:extent cx="3829050" cy="4591050"/>
            <wp:effectExtent l="0" t="0" r="0" b="0"/>
            <wp:docPr id="76583118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185" name="Picture 1" descr="A screenshot of a login box&#10;&#10;Description automatically generated"/>
                    <pic:cNvPicPr/>
                  </pic:nvPicPr>
                  <pic:blipFill>
                    <a:blip r:embed="rId189"/>
                    <a:stretch>
                      <a:fillRect/>
                    </a:stretch>
                  </pic:blipFill>
                  <pic:spPr>
                    <a:xfrm>
                      <a:off x="0" y="0"/>
                      <a:ext cx="3829050" cy="4591050"/>
                    </a:xfrm>
                    <a:prstGeom prst="rect">
                      <a:avLst/>
                    </a:prstGeom>
                  </pic:spPr>
                </pic:pic>
              </a:graphicData>
            </a:graphic>
          </wp:inline>
        </w:drawing>
      </w:r>
      <w:r w:rsidRPr="00E27083">
        <w:rPr>
          <w:noProof/>
        </w:rPr>
        <w:t xml:space="preserve"> </w:t>
      </w:r>
      <w:r>
        <w:rPr>
          <w:noProof/>
        </w:rPr>
        <w:lastRenderedPageBreak/>
        <w:drawing>
          <wp:inline distT="0" distB="0" distL="0" distR="0" wp14:anchorId="780E8839" wp14:editId="608CEC8A">
            <wp:extent cx="3829050" cy="4600575"/>
            <wp:effectExtent l="0" t="0" r="0" b="9525"/>
            <wp:docPr id="36288004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80041" name="Picture 1" descr="A screenshot of a login box&#10;&#10;Description automatically generated"/>
                    <pic:cNvPicPr/>
                  </pic:nvPicPr>
                  <pic:blipFill>
                    <a:blip r:embed="rId190"/>
                    <a:stretch>
                      <a:fillRect/>
                    </a:stretch>
                  </pic:blipFill>
                  <pic:spPr>
                    <a:xfrm>
                      <a:off x="0" y="0"/>
                      <a:ext cx="3829050" cy="4600575"/>
                    </a:xfrm>
                    <a:prstGeom prst="rect">
                      <a:avLst/>
                    </a:prstGeom>
                  </pic:spPr>
                </pic:pic>
              </a:graphicData>
            </a:graphic>
          </wp:inline>
        </w:drawing>
      </w:r>
      <w:r>
        <w:rPr>
          <w:noProof/>
        </w:rPr>
        <w:lastRenderedPageBreak/>
        <w:drawing>
          <wp:inline distT="0" distB="0" distL="0" distR="0" wp14:anchorId="195B5176" wp14:editId="5F50E1D9">
            <wp:extent cx="3838575" cy="4581525"/>
            <wp:effectExtent l="0" t="0" r="9525" b="9525"/>
            <wp:docPr id="145332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28813" name="Picture 1" descr="A screenshot of a computer&#10;&#10;Description automatically generated"/>
                    <pic:cNvPicPr/>
                  </pic:nvPicPr>
                  <pic:blipFill>
                    <a:blip r:embed="rId191"/>
                    <a:stretch>
                      <a:fillRect/>
                    </a:stretch>
                  </pic:blipFill>
                  <pic:spPr>
                    <a:xfrm>
                      <a:off x="0" y="0"/>
                      <a:ext cx="3838575" cy="4581525"/>
                    </a:xfrm>
                    <a:prstGeom prst="rect">
                      <a:avLst/>
                    </a:prstGeom>
                  </pic:spPr>
                </pic:pic>
              </a:graphicData>
            </a:graphic>
          </wp:inline>
        </w:drawing>
      </w:r>
      <w:r w:rsidRPr="00044BE2">
        <w:rPr>
          <w:noProof/>
        </w:rPr>
        <w:t xml:space="preserve"> </w:t>
      </w:r>
      <w:r>
        <w:rPr>
          <w:noProof/>
        </w:rPr>
        <w:lastRenderedPageBreak/>
        <w:drawing>
          <wp:inline distT="0" distB="0" distL="0" distR="0" wp14:anchorId="3CF534B3" wp14:editId="25F37BF7">
            <wp:extent cx="3829050" cy="4581525"/>
            <wp:effectExtent l="0" t="0" r="0" b="9525"/>
            <wp:docPr id="29387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1269" name="Picture 1" descr="A screenshot of a computer&#10;&#10;Description automatically generated"/>
                    <pic:cNvPicPr/>
                  </pic:nvPicPr>
                  <pic:blipFill>
                    <a:blip r:embed="rId192"/>
                    <a:stretch>
                      <a:fillRect/>
                    </a:stretch>
                  </pic:blipFill>
                  <pic:spPr>
                    <a:xfrm>
                      <a:off x="0" y="0"/>
                      <a:ext cx="3829050" cy="4581525"/>
                    </a:xfrm>
                    <a:prstGeom prst="rect">
                      <a:avLst/>
                    </a:prstGeom>
                  </pic:spPr>
                </pic:pic>
              </a:graphicData>
            </a:graphic>
          </wp:inline>
        </w:drawing>
      </w:r>
      <w:r w:rsidRPr="007805EB">
        <w:rPr>
          <w:noProof/>
        </w:rPr>
        <w:t xml:space="preserve"> </w:t>
      </w:r>
      <w:r>
        <w:rPr>
          <w:noProof/>
        </w:rPr>
        <w:lastRenderedPageBreak/>
        <w:drawing>
          <wp:inline distT="0" distB="0" distL="0" distR="0" wp14:anchorId="08E76A68" wp14:editId="30E9C9AF">
            <wp:extent cx="3829050" cy="4600575"/>
            <wp:effectExtent l="0" t="0" r="0" b="9525"/>
            <wp:docPr id="675467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67970" name="Picture 1" descr="A screenshot of a computer&#10;&#10;Description automatically generated"/>
                    <pic:cNvPicPr/>
                  </pic:nvPicPr>
                  <pic:blipFill>
                    <a:blip r:embed="rId193"/>
                    <a:stretch>
                      <a:fillRect/>
                    </a:stretch>
                  </pic:blipFill>
                  <pic:spPr>
                    <a:xfrm>
                      <a:off x="0" y="0"/>
                      <a:ext cx="3829050" cy="4600575"/>
                    </a:xfrm>
                    <a:prstGeom prst="rect">
                      <a:avLst/>
                    </a:prstGeom>
                  </pic:spPr>
                </pic:pic>
              </a:graphicData>
            </a:graphic>
          </wp:inline>
        </w:drawing>
      </w:r>
      <w:r w:rsidRPr="00785133">
        <w:rPr>
          <w:noProof/>
        </w:rPr>
        <w:t xml:space="preserve"> </w:t>
      </w:r>
      <w:r>
        <w:rPr>
          <w:noProof/>
        </w:rPr>
        <w:lastRenderedPageBreak/>
        <w:drawing>
          <wp:inline distT="0" distB="0" distL="0" distR="0" wp14:anchorId="13EB175E" wp14:editId="3CEC2DFE">
            <wp:extent cx="3829050" cy="4591050"/>
            <wp:effectExtent l="0" t="0" r="0" b="0"/>
            <wp:docPr id="1178038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38325" name="Picture 1" descr="A screenshot of a computer&#10;&#10;Description automatically generated"/>
                    <pic:cNvPicPr/>
                  </pic:nvPicPr>
                  <pic:blipFill>
                    <a:blip r:embed="rId194"/>
                    <a:stretch>
                      <a:fillRect/>
                    </a:stretch>
                  </pic:blipFill>
                  <pic:spPr>
                    <a:xfrm>
                      <a:off x="0" y="0"/>
                      <a:ext cx="3829050" cy="4591050"/>
                    </a:xfrm>
                    <a:prstGeom prst="rect">
                      <a:avLst/>
                    </a:prstGeom>
                  </pic:spPr>
                </pic:pic>
              </a:graphicData>
            </a:graphic>
          </wp:inline>
        </w:drawing>
      </w:r>
      <w:r w:rsidRPr="00785133">
        <w:rPr>
          <w:noProof/>
        </w:rPr>
        <w:t xml:space="preserve"> </w:t>
      </w:r>
      <w:r>
        <w:rPr>
          <w:noProof/>
        </w:rPr>
        <w:lastRenderedPageBreak/>
        <w:drawing>
          <wp:inline distT="0" distB="0" distL="0" distR="0" wp14:anchorId="4BAD2FA1" wp14:editId="4E0922D5">
            <wp:extent cx="3848100" cy="4610100"/>
            <wp:effectExtent l="0" t="0" r="0" b="0"/>
            <wp:docPr id="1486825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25034" name="Picture 1" descr="A screenshot of a computer&#10;&#10;Description automatically generated"/>
                    <pic:cNvPicPr/>
                  </pic:nvPicPr>
                  <pic:blipFill>
                    <a:blip r:embed="rId195"/>
                    <a:stretch>
                      <a:fillRect/>
                    </a:stretch>
                  </pic:blipFill>
                  <pic:spPr>
                    <a:xfrm>
                      <a:off x="0" y="0"/>
                      <a:ext cx="3848100" cy="4610100"/>
                    </a:xfrm>
                    <a:prstGeom prst="rect">
                      <a:avLst/>
                    </a:prstGeom>
                  </pic:spPr>
                </pic:pic>
              </a:graphicData>
            </a:graphic>
          </wp:inline>
        </w:drawing>
      </w:r>
      <w:r w:rsidRPr="00632C8D">
        <w:rPr>
          <w:noProof/>
        </w:rPr>
        <w:t xml:space="preserve"> </w:t>
      </w:r>
      <w:r>
        <w:rPr>
          <w:noProof/>
        </w:rPr>
        <w:lastRenderedPageBreak/>
        <w:drawing>
          <wp:inline distT="0" distB="0" distL="0" distR="0" wp14:anchorId="4F8A1C12" wp14:editId="0063BE74">
            <wp:extent cx="3857625" cy="4600575"/>
            <wp:effectExtent l="0" t="0" r="9525" b="9525"/>
            <wp:docPr id="1464038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38056" name="Picture 1" descr="A screenshot of a computer screen&#10;&#10;Description automatically generated"/>
                    <pic:cNvPicPr/>
                  </pic:nvPicPr>
                  <pic:blipFill>
                    <a:blip r:embed="rId196"/>
                    <a:stretch>
                      <a:fillRect/>
                    </a:stretch>
                  </pic:blipFill>
                  <pic:spPr>
                    <a:xfrm>
                      <a:off x="0" y="0"/>
                      <a:ext cx="3857625" cy="4600575"/>
                    </a:xfrm>
                    <a:prstGeom prst="rect">
                      <a:avLst/>
                    </a:prstGeom>
                  </pic:spPr>
                </pic:pic>
              </a:graphicData>
            </a:graphic>
          </wp:inline>
        </w:drawing>
      </w:r>
      <w:r w:rsidRPr="00EF01F1">
        <w:rPr>
          <w:noProof/>
        </w:rPr>
        <w:t xml:space="preserve"> </w:t>
      </w:r>
      <w:r>
        <w:rPr>
          <w:noProof/>
        </w:rPr>
        <w:drawing>
          <wp:inline distT="0" distB="0" distL="0" distR="0" wp14:anchorId="0D8E0870" wp14:editId="1CE66F2E">
            <wp:extent cx="5731510" cy="3338195"/>
            <wp:effectExtent l="0" t="0" r="2540" b="0"/>
            <wp:docPr id="156816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67358" name=""/>
                    <pic:cNvPicPr/>
                  </pic:nvPicPr>
                  <pic:blipFill>
                    <a:blip r:embed="rId197"/>
                    <a:stretch>
                      <a:fillRect/>
                    </a:stretch>
                  </pic:blipFill>
                  <pic:spPr>
                    <a:xfrm>
                      <a:off x="0" y="0"/>
                      <a:ext cx="5731510" cy="3338195"/>
                    </a:xfrm>
                    <a:prstGeom prst="rect">
                      <a:avLst/>
                    </a:prstGeom>
                  </pic:spPr>
                </pic:pic>
              </a:graphicData>
            </a:graphic>
          </wp:inline>
        </w:drawing>
      </w:r>
      <w:r w:rsidRPr="00B41966">
        <w:rPr>
          <w:noProof/>
        </w:rPr>
        <w:t xml:space="preserve"> </w:t>
      </w:r>
      <w:r>
        <w:rPr>
          <w:noProof/>
        </w:rPr>
        <w:lastRenderedPageBreak/>
        <w:drawing>
          <wp:inline distT="0" distB="0" distL="0" distR="0" wp14:anchorId="4F440C49" wp14:editId="00983101">
            <wp:extent cx="5731510" cy="3330575"/>
            <wp:effectExtent l="0" t="0" r="2540" b="3175"/>
            <wp:docPr id="543776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7632" name="Picture 1" descr="A screenshot of a video game&#10;&#10;Description automatically generated"/>
                    <pic:cNvPicPr/>
                  </pic:nvPicPr>
                  <pic:blipFill>
                    <a:blip r:embed="rId198"/>
                    <a:stretch>
                      <a:fillRect/>
                    </a:stretch>
                  </pic:blipFill>
                  <pic:spPr>
                    <a:xfrm>
                      <a:off x="0" y="0"/>
                      <a:ext cx="5731510" cy="3330575"/>
                    </a:xfrm>
                    <a:prstGeom prst="rect">
                      <a:avLst/>
                    </a:prstGeom>
                  </pic:spPr>
                </pic:pic>
              </a:graphicData>
            </a:graphic>
          </wp:inline>
        </w:drawing>
      </w:r>
      <w:r w:rsidRPr="00D355B7">
        <w:rPr>
          <w:noProof/>
        </w:rPr>
        <w:t xml:space="preserve"> </w:t>
      </w:r>
      <w:r>
        <w:rPr>
          <w:noProof/>
        </w:rPr>
        <w:drawing>
          <wp:inline distT="0" distB="0" distL="0" distR="0" wp14:anchorId="699C96BA" wp14:editId="374F5396">
            <wp:extent cx="5731510" cy="3336290"/>
            <wp:effectExtent l="0" t="0" r="2540" b="0"/>
            <wp:docPr id="5034048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4841" name="Picture 1" descr="A screenshot of a video game&#10;&#10;Description automatically generated"/>
                    <pic:cNvPicPr/>
                  </pic:nvPicPr>
                  <pic:blipFill>
                    <a:blip r:embed="rId199"/>
                    <a:stretch>
                      <a:fillRect/>
                    </a:stretch>
                  </pic:blipFill>
                  <pic:spPr>
                    <a:xfrm>
                      <a:off x="0" y="0"/>
                      <a:ext cx="5731510" cy="3336290"/>
                    </a:xfrm>
                    <a:prstGeom prst="rect">
                      <a:avLst/>
                    </a:prstGeom>
                  </pic:spPr>
                </pic:pic>
              </a:graphicData>
            </a:graphic>
          </wp:inline>
        </w:drawing>
      </w:r>
      <w:r w:rsidRPr="00D355B7">
        <w:rPr>
          <w:noProof/>
        </w:rPr>
        <w:t xml:space="preserve"> </w:t>
      </w:r>
      <w:r>
        <w:rPr>
          <w:noProof/>
        </w:rPr>
        <w:lastRenderedPageBreak/>
        <w:drawing>
          <wp:inline distT="0" distB="0" distL="0" distR="0" wp14:anchorId="794663A7" wp14:editId="1C69E66C">
            <wp:extent cx="5731510" cy="3333115"/>
            <wp:effectExtent l="0" t="0" r="2540" b="635"/>
            <wp:docPr id="1827548731" name="Picture 1" descr="A cube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8731" name="Picture 1" descr="A cube with different colored squares&#10;&#10;Description automatically generated"/>
                    <pic:cNvPicPr/>
                  </pic:nvPicPr>
                  <pic:blipFill>
                    <a:blip r:embed="rId200"/>
                    <a:stretch>
                      <a:fillRect/>
                    </a:stretch>
                  </pic:blipFill>
                  <pic:spPr>
                    <a:xfrm>
                      <a:off x="0" y="0"/>
                      <a:ext cx="5731510" cy="3333115"/>
                    </a:xfrm>
                    <a:prstGeom prst="rect">
                      <a:avLst/>
                    </a:prstGeom>
                  </pic:spPr>
                </pic:pic>
              </a:graphicData>
            </a:graphic>
          </wp:inline>
        </w:drawing>
      </w:r>
      <w:r w:rsidRPr="00510A2C">
        <w:rPr>
          <w:noProof/>
        </w:rPr>
        <w:t xml:space="preserve"> </w:t>
      </w:r>
      <w:r>
        <w:rPr>
          <w:noProof/>
        </w:rPr>
        <w:drawing>
          <wp:inline distT="0" distB="0" distL="0" distR="0" wp14:anchorId="25B96E50" wp14:editId="55C9CBED">
            <wp:extent cx="5731510" cy="3325495"/>
            <wp:effectExtent l="0" t="0" r="2540" b="8255"/>
            <wp:docPr id="1645685949" name="Picture 1" descr="A cube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85949" name="Picture 1" descr="A cube with different colored squares&#10;&#10;Description automatically generated"/>
                    <pic:cNvPicPr/>
                  </pic:nvPicPr>
                  <pic:blipFill>
                    <a:blip r:embed="rId201"/>
                    <a:stretch>
                      <a:fillRect/>
                    </a:stretch>
                  </pic:blipFill>
                  <pic:spPr>
                    <a:xfrm>
                      <a:off x="0" y="0"/>
                      <a:ext cx="5731510" cy="3325495"/>
                    </a:xfrm>
                    <a:prstGeom prst="rect">
                      <a:avLst/>
                    </a:prstGeom>
                  </pic:spPr>
                </pic:pic>
              </a:graphicData>
            </a:graphic>
          </wp:inline>
        </w:drawing>
      </w:r>
      <w:r w:rsidRPr="00EB3270">
        <w:rPr>
          <w:noProof/>
        </w:rPr>
        <w:t xml:space="preserve"> </w:t>
      </w:r>
      <w:r>
        <w:rPr>
          <w:noProof/>
        </w:rPr>
        <w:lastRenderedPageBreak/>
        <w:drawing>
          <wp:inline distT="0" distB="0" distL="0" distR="0" wp14:anchorId="39A12D46" wp14:editId="775298AA">
            <wp:extent cx="5731510" cy="3323590"/>
            <wp:effectExtent l="0" t="0" r="2540" b="0"/>
            <wp:docPr id="1726986072" name="Picture 1" descr="A cube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6072" name="Picture 1" descr="A cube with different colored squares&#10;&#10;Description automatically generated"/>
                    <pic:cNvPicPr/>
                  </pic:nvPicPr>
                  <pic:blipFill>
                    <a:blip r:embed="rId202"/>
                    <a:stretch>
                      <a:fillRect/>
                    </a:stretch>
                  </pic:blipFill>
                  <pic:spPr>
                    <a:xfrm>
                      <a:off x="0" y="0"/>
                      <a:ext cx="5731510" cy="3323590"/>
                    </a:xfrm>
                    <a:prstGeom prst="rect">
                      <a:avLst/>
                    </a:prstGeom>
                  </pic:spPr>
                </pic:pic>
              </a:graphicData>
            </a:graphic>
          </wp:inline>
        </w:drawing>
      </w:r>
      <w:r w:rsidRPr="00EB3270">
        <w:rPr>
          <w:noProof/>
        </w:rPr>
        <w:t xml:space="preserve"> </w:t>
      </w:r>
      <w:r>
        <w:rPr>
          <w:noProof/>
        </w:rPr>
        <w:drawing>
          <wp:inline distT="0" distB="0" distL="0" distR="0" wp14:anchorId="36B7A17A" wp14:editId="3DBA9891">
            <wp:extent cx="5731510" cy="3329305"/>
            <wp:effectExtent l="0" t="0" r="2540" b="4445"/>
            <wp:docPr id="1025018800" name="Picture 1" descr="A colorful cube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18800" name="Picture 1" descr="A colorful cube on a grey background&#10;&#10;Description automatically generated"/>
                    <pic:cNvPicPr/>
                  </pic:nvPicPr>
                  <pic:blipFill>
                    <a:blip r:embed="rId203"/>
                    <a:stretch>
                      <a:fillRect/>
                    </a:stretch>
                  </pic:blipFill>
                  <pic:spPr>
                    <a:xfrm>
                      <a:off x="0" y="0"/>
                      <a:ext cx="5731510" cy="3329305"/>
                    </a:xfrm>
                    <a:prstGeom prst="rect">
                      <a:avLst/>
                    </a:prstGeom>
                  </pic:spPr>
                </pic:pic>
              </a:graphicData>
            </a:graphic>
          </wp:inline>
        </w:drawing>
      </w:r>
      <w:r w:rsidRPr="00FC233B">
        <w:rPr>
          <w:noProof/>
        </w:rPr>
        <w:t xml:space="preserve"> </w:t>
      </w:r>
      <w:r>
        <w:rPr>
          <w:noProof/>
        </w:rPr>
        <w:lastRenderedPageBreak/>
        <w:drawing>
          <wp:inline distT="0" distB="0" distL="0" distR="0" wp14:anchorId="3A7BC4F3" wp14:editId="393F62B0">
            <wp:extent cx="5731510" cy="3342005"/>
            <wp:effectExtent l="0" t="0" r="2540" b="0"/>
            <wp:docPr id="103670466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4664" name="Picture 1" descr="A screenshot of a game&#10;&#10;Description automatically generated"/>
                    <pic:cNvPicPr/>
                  </pic:nvPicPr>
                  <pic:blipFill>
                    <a:blip r:embed="rId204"/>
                    <a:stretch>
                      <a:fillRect/>
                    </a:stretch>
                  </pic:blipFill>
                  <pic:spPr>
                    <a:xfrm>
                      <a:off x="0" y="0"/>
                      <a:ext cx="5731510" cy="3342005"/>
                    </a:xfrm>
                    <a:prstGeom prst="rect">
                      <a:avLst/>
                    </a:prstGeom>
                  </pic:spPr>
                </pic:pic>
              </a:graphicData>
            </a:graphic>
          </wp:inline>
        </w:drawing>
      </w:r>
      <w:r w:rsidRPr="00A63ACB">
        <w:rPr>
          <w:noProof/>
        </w:rPr>
        <w:t xml:space="preserve"> </w:t>
      </w:r>
      <w:r>
        <w:rPr>
          <w:noProof/>
        </w:rPr>
        <w:drawing>
          <wp:inline distT="0" distB="0" distL="0" distR="0" wp14:anchorId="4FB9CD8F" wp14:editId="260FB5B3">
            <wp:extent cx="5731510" cy="3339465"/>
            <wp:effectExtent l="0" t="0" r="2540" b="0"/>
            <wp:docPr id="68410610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06109" name="Picture 1" descr="A screenshot of a video game&#10;&#10;Description automatically generated"/>
                    <pic:cNvPicPr/>
                  </pic:nvPicPr>
                  <pic:blipFill>
                    <a:blip r:embed="rId205"/>
                    <a:stretch>
                      <a:fillRect/>
                    </a:stretch>
                  </pic:blipFill>
                  <pic:spPr>
                    <a:xfrm>
                      <a:off x="0" y="0"/>
                      <a:ext cx="5731510" cy="3339465"/>
                    </a:xfrm>
                    <a:prstGeom prst="rect">
                      <a:avLst/>
                    </a:prstGeom>
                  </pic:spPr>
                </pic:pic>
              </a:graphicData>
            </a:graphic>
          </wp:inline>
        </w:drawing>
      </w:r>
      <w:r w:rsidRPr="0018286F">
        <w:rPr>
          <w:noProof/>
        </w:rPr>
        <w:t xml:space="preserve"> </w:t>
      </w:r>
      <w:r>
        <w:rPr>
          <w:noProof/>
        </w:rPr>
        <w:lastRenderedPageBreak/>
        <w:drawing>
          <wp:inline distT="0" distB="0" distL="0" distR="0" wp14:anchorId="43BA6A32" wp14:editId="6188D5A8">
            <wp:extent cx="5731510" cy="3338195"/>
            <wp:effectExtent l="0" t="0" r="2540" b="0"/>
            <wp:docPr id="1515397994" name="Picture 1" descr="A grey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97994" name="Picture 1" descr="A grey background with black text&#10;&#10;Description automatically generated"/>
                    <pic:cNvPicPr/>
                  </pic:nvPicPr>
                  <pic:blipFill>
                    <a:blip r:embed="rId206"/>
                    <a:stretch>
                      <a:fillRect/>
                    </a:stretch>
                  </pic:blipFill>
                  <pic:spPr>
                    <a:xfrm>
                      <a:off x="0" y="0"/>
                      <a:ext cx="5731510" cy="3338195"/>
                    </a:xfrm>
                    <a:prstGeom prst="rect">
                      <a:avLst/>
                    </a:prstGeom>
                  </pic:spPr>
                </pic:pic>
              </a:graphicData>
            </a:graphic>
          </wp:inline>
        </w:drawing>
      </w:r>
      <w:r w:rsidRPr="004B44ED">
        <w:rPr>
          <w:noProof/>
        </w:rPr>
        <w:t xml:space="preserve"> </w:t>
      </w:r>
      <w:r>
        <w:rPr>
          <w:noProof/>
        </w:rPr>
        <w:drawing>
          <wp:inline distT="0" distB="0" distL="0" distR="0" wp14:anchorId="59797189" wp14:editId="23057701">
            <wp:extent cx="5731510" cy="3326765"/>
            <wp:effectExtent l="0" t="0" r="2540" b="6985"/>
            <wp:docPr id="248780315" name="Picture 1" descr="A grey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80315" name="Picture 1" descr="A grey background with black text&#10;&#10;Description automatically generated"/>
                    <pic:cNvPicPr/>
                  </pic:nvPicPr>
                  <pic:blipFill>
                    <a:blip r:embed="rId207"/>
                    <a:stretch>
                      <a:fillRect/>
                    </a:stretch>
                  </pic:blipFill>
                  <pic:spPr>
                    <a:xfrm>
                      <a:off x="0" y="0"/>
                      <a:ext cx="5731510" cy="3326765"/>
                    </a:xfrm>
                    <a:prstGeom prst="rect">
                      <a:avLst/>
                    </a:prstGeom>
                  </pic:spPr>
                </pic:pic>
              </a:graphicData>
            </a:graphic>
          </wp:inline>
        </w:drawing>
      </w:r>
    </w:p>
    <w:p w14:paraId="6D34D101" w14:textId="77777777" w:rsidR="00464511" w:rsidRDefault="00464511" w:rsidP="00A00F26">
      <w:pPr>
        <w:rPr>
          <w:noProof/>
        </w:rPr>
      </w:pPr>
    </w:p>
    <w:p w14:paraId="0A13E450" w14:textId="2BA375FB" w:rsidR="00464511" w:rsidRDefault="00464511" w:rsidP="00464511">
      <w:pPr>
        <w:pStyle w:val="Heading1"/>
        <w:rPr>
          <w:noProof/>
        </w:rPr>
      </w:pPr>
      <w:bookmarkStart w:id="1614" w:name="_Toc190004477"/>
      <w:r>
        <w:rPr>
          <w:noProof/>
        </w:rPr>
        <w:t>Evaluation</w:t>
      </w:r>
      <w:bookmarkEnd w:id="1614"/>
    </w:p>
    <w:p w14:paraId="356BB3DD" w14:textId="470392B4" w:rsidR="00464511" w:rsidRDefault="008136C6" w:rsidP="008136C6">
      <w:pPr>
        <w:pStyle w:val="Heading2"/>
      </w:pPr>
      <w:bookmarkStart w:id="1615" w:name="_Toc190004478"/>
      <w:r>
        <w:t>Post-development testing</w:t>
      </w:r>
      <w:bookmarkEnd w:id="1615"/>
    </w:p>
    <w:p w14:paraId="3709347E" w14:textId="67F55A8C" w:rsidR="008136C6" w:rsidRDefault="002D681D" w:rsidP="002D681D">
      <w:pPr>
        <w:pStyle w:val="Heading3"/>
      </w:pPr>
      <w:bookmarkStart w:id="1616" w:name="_Toc190004479"/>
      <w:r>
        <w:t>Stakeholder Responses</w:t>
      </w:r>
      <w:bookmarkEnd w:id="1616"/>
    </w:p>
    <w:tbl>
      <w:tblPr>
        <w:tblStyle w:val="TableGrid"/>
        <w:tblW w:w="0" w:type="auto"/>
        <w:tblLook w:val="04A0" w:firstRow="1" w:lastRow="0" w:firstColumn="1" w:lastColumn="0" w:noHBand="0" w:noVBand="1"/>
      </w:tblPr>
      <w:tblGrid>
        <w:gridCol w:w="2419"/>
        <w:gridCol w:w="2321"/>
        <w:gridCol w:w="2262"/>
        <w:gridCol w:w="2014"/>
      </w:tblGrid>
      <w:tr w:rsidR="00376C7D" w14:paraId="1EA40EF9" w14:textId="77777777" w:rsidTr="000A2368">
        <w:tc>
          <w:tcPr>
            <w:tcW w:w="2419" w:type="dxa"/>
          </w:tcPr>
          <w:p w14:paraId="7A806461" w14:textId="77777777" w:rsidR="00376C7D" w:rsidRDefault="00376C7D" w:rsidP="000A2368">
            <w:r>
              <w:t>Stakeholder name:</w:t>
            </w:r>
          </w:p>
        </w:tc>
        <w:tc>
          <w:tcPr>
            <w:tcW w:w="6597" w:type="dxa"/>
            <w:gridSpan w:val="3"/>
          </w:tcPr>
          <w:p w14:paraId="2A97DA72" w14:textId="009A0585" w:rsidR="00376C7D" w:rsidRDefault="00376C7D" w:rsidP="000A2368">
            <w:r>
              <w:t>Sam Flegg</w:t>
            </w:r>
          </w:p>
        </w:tc>
      </w:tr>
      <w:tr w:rsidR="00376C7D" w14:paraId="5D70B515" w14:textId="77777777" w:rsidTr="00376C7D">
        <w:trPr>
          <w:cantSplit/>
        </w:trPr>
        <w:tc>
          <w:tcPr>
            <w:tcW w:w="2419" w:type="dxa"/>
          </w:tcPr>
          <w:p w14:paraId="16DF2BD8" w14:textId="77777777" w:rsidR="00376C7D" w:rsidRDefault="00376C7D" w:rsidP="000A2368">
            <w:r>
              <w:t>Test no.</w:t>
            </w:r>
          </w:p>
        </w:tc>
        <w:tc>
          <w:tcPr>
            <w:tcW w:w="2321" w:type="dxa"/>
          </w:tcPr>
          <w:p w14:paraId="0AA1B897" w14:textId="77777777" w:rsidR="00376C7D" w:rsidRDefault="00376C7D" w:rsidP="000A2368">
            <w:r>
              <w:t>Question</w:t>
            </w:r>
          </w:p>
        </w:tc>
        <w:tc>
          <w:tcPr>
            <w:tcW w:w="2262" w:type="dxa"/>
          </w:tcPr>
          <w:p w14:paraId="79333864" w14:textId="77777777" w:rsidR="00376C7D" w:rsidRDefault="00376C7D" w:rsidP="000A2368">
            <w:r>
              <w:t>Answer type</w:t>
            </w:r>
          </w:p>
        </w:tc>
        <w:tc>
          <w:tcPr>
            <w:tcW w:w="2014" w:type="dxa"/>
          </w:tcPr>
          <w:p w14:paraId="3D0755BB" w14:textId="77777777" w:rsidR="00376C7D" w:rsidRDefault="00376C7D" w:rsidP="000A2368">
            <w:r>
              <w:t>Stakeholder Answer</w:t>
            </w:r>
          </w:p>
        </w:tc>
      </w:tr>
      <w:tr w:rsidR="00376C7D" w14:paraId="5A930EE7" w14:textId="77777777" w:rsidTr="000A2368">
        <w:tc>
          <w:tcPr>
            <w:tcW w:w="2419" w:type="dxa"/>
          </w:tcPr>
          <w:p w14:paraId="47DFD1C7" w14:textId="77777777" w:rsidR="00376C7D" w:rsidRDefault="00376C7D" w:rsidP="000A2368">
            <w:r>
              <w:lastRenderedPageBreak/>
              <w:t>33</w:t>
            </w:r>
          </w:p>
        </w:tc>
        <w:tc>
          <w:tcPr>
            <w:tcW w:w="2321" w:type="dxa"/>
          </w:tcPr>
          <w:p w14:paraId="707F8F64" w14:textId="77777777" w:rsidR="00376C7D" w:rsidRDefault="00376C7D" w:rsidP="000A2368">
            <w:r>
              <w:t>Is there a representation of a 3D cube?</w:t>
            </w:r>
          </w:p>
        </w:tc>
        <w:tc>
          <w:tcPr>
            <w:tcW w:w="2262" w:type="dxa"/>
          </w:tcPr>
          <w:p w14:paraId="68ACCFD5" w14:textId="77777777" w:rsidR="00376C7D" w:rsidRDefault="00376C7D" w:rsidP="000A2368">
            <w:r>
              <w:t>Yes or No</w:t>
            </w:r>
          </w:p>
        </w:tc>
        <w:tc>
          <w:tcPr>
            <w:tcW w:w="2014" w:type="dxa"/>
          </w:tcPr>
          <w:p w14:paraId="48AE1CC8" w14:textId="743E5181" w:rsidR="00376C7D" w:rsidRDefault="00F74C20" w:rsidP="000A2368">
            <w:r>
              <w:t>Yes</w:t>
            </w:r>
          </w:p>
        </w:tc>
      </w:tr>
      <w:tr w:rsidR="00376C7D" w14:paraId="5324113D" w14:textId="77777777" w:rsidTr="000A2368">
        <w:tc>
          <w:tcPr>
            <w:tcW w:w="2419" w:type="dxa"/>
          </w:tcPr>
          <w:p w14:paraId="56AFA37C" w14:textId="77777777" w:rsidR="00376C7D" w:rsidRDefault="00376C7D" w:rsidP="000A2368">
            <w:r>
              <w:t>34</w:t>
            </w:r>
          </w:p>
        </w:tc>
        <w:tc>
          <w:tcPr>
            <w:tcW w:w="2321" w:type="dxa"/>
          </w:tcPr>
          <w:p w14:paraId="2B1FB7A5" w14:textId="77777777" w:rsidR="00376C7D" w:rsidRDefault="00376C7D" w:rsidP="000A2368">
            <w:r>
              <w:t>How professional does the 3D cube look?</w:t>
            </w:r>
          </w:p>
        </w:tc>
        <w:tc>
          <w:tcPr>
            <w:tcW w:w="2262" w:type="dxa"/>
          </w:tcPr>
          <w:p w14:paraId="7AD5087C" w14:textId="77777777" w:rsidR="00376C7D" w:rsidRDefault="00376C7D" w:rsidP="000A2368">
            <w:r>
              <w:t>1 to 10</w:t>
            </w:r>
          </w:p>
        </w:tc>
        <w:tc>
          <w:tcPr>
            <w:tcW w:w="2014" w:type="dxa"/>
          </w:tcPr>
          <w:p w14:paraId="59B36B31" w14:textId="5B88352C" w:rsidR="00376C7D" w:rsidRDefault="00F74C20" w:rsidP="000A2368">
            <w:r>
              <w:t>8</w:t>
            </w:r>
          </w:p>
        </w:tc>
      </w:tr>
      <w:tr w:rsidR="00376C7D" w14:paraId="08A1E417" w14:textId="77777777" w:rsidTr="000A2368">
        <w:tc>
          <w:tcPr>
            <w:tcW w:w="2419" w:type="dxa"/>
          </w:tcPr>
          <w:p w14:paraId="29B63438" w14:textId="77777777" w:rsidR="00376C7D" w:rsidRDefault="00376C7D" w:rsidP="000A2368">
            <w:r>
              <w:t>35</w:t>
            </w:r>
          </w:p>
        </w:tc>
        <w:tc>
          <w:tcPr>
            <w:tcW w:w="2321" w:type="dxa"/>
          </w:tcPr>
          <w:p w14:paraId="4DFE00C4" w14:textId="77777777" w:rsidR="00376C7D" w:rsidRDefault="00376C7D" w:rsidP="000A2368">
            <w:r>
              <w:t>To your knowledge, is every move that’s possible on a real Rubik’s cube possible on the program’s Rubik’s cube?</w:t>
            </w:r>
          </w:p>
        </w:tc>
        <w:tc>
          <w:tcPr>
            <w:tcW w:w="2262" w:type="dxa"/>
            <w:vMerge w:val="restart"/>
          </w:tcPr>
          <w:p w14:paraId="2470306D" w14:textId="77777777" w:rsidR="00376C7D" w:rsidRDefault="00376C7D" w:rsidP="000A2368">
            <w:r>
              <w:t>Yes or No</w:t>
            </w:r>
          </w:p>
        </w:tc>
        <w:tc>
          <w:tcPr>
            <w:tcW w:w="2014" w:type="dxa"/>
          </w:tcPr>
          <w:p w14:paraId="7EFE9B89" w14:textId="32BF4957" w:rsidR="00376C7D" w:rsidRDefault="00F74C20" w:rsidP="000A2368">
            <w:r>
              <w:t>Yes</w:t>
            </w:r>
          </w:p>
        </w:tc>
      </w:tr>
      <w:tr w:rsidR="00376C7D" w14:paraId="167640E4" w14:textId="77777777" w:rsidTr="000A2368">
        <w:tc>
          <w:tcPr>
            <w:tcW w:w="2419" w:type="dxa"/>
          </w:tcPr>
          <w:p w14:paraId="45B7E9A6" w14:textId="77777777" w:rsidR="00376C7D" w:rsidRDefault="00376C7D" w:rsidP="000A2368">
            <w:r>
              <w:t>35</w:t>
            </w:r>
          </w:p>
        </w:tc>
        <w:tc>
          <w:tcPr>
            <w:tcW w:w="2321" w:type="dxa"/>
          </w:tcPr>
          <w:p w14:paraId="3B8B4DFC" w14:textId="77777777" w:rsidR="00376C7D" w:rsidRDefault="00376C7D" w:rsidP="000A2368">
            <w:r>
              <w:t>To your knowledge, is every move possible on the program possible on a real Rubik’s cube?</w:t>
            </w:r>
          </w:p>
        </w:tc>
        <w:tc>
          <w:tcPr>
            <w:tcW w:w="2262" w:type="dxa"/>
            <w:vMerge/>
          </w:tcPr>
          <w:p w14:paraId="6A3B9DBA" w14:textId="77777777" w:rsidR="00376C7D" w:rsidRDefault="00376C7D" w:rsidP="000A2368"/>
        </w:tc>
        <w:tc>
          <w:tcPr>
            <w:tcW w:w="2014" w:type="dxa"/>
          </w:tcPr>
          <w:p w14:paraId="0C1ED8F7" w14:textId="466E654E" w:rsidR="00376C7D" w:rsidRDefault="00F74C20" w:rsidP="000A2368">
            <w:r>
              <w:t>Yes</w:t>
            </w:r>
          </w:p>
        </w:tc>
      </w:tr>
      <w:tr w:rsidR="00376C7D" w14:paraId="3CBC42FE" w14:textId="77777777" w:rsidTr="000A2368">
        <w:tc>
          <w:tcPr>
            <w:tcW w:w="2419" w:type="dxa"/>
          </w:tcPr>
          <w:p w14:paraId="51A43767" w14:textId="77777777" w:rsidR="00376C7D" w:rsidRDefault="00376C7D" w:rsidP="000A2368">
            <w:r>
              <w:t>37</w:t>
            </w:r>
          </w:p>
        </w:tc>
        <w:tc>
          <w:tcPr>
            <w:tcW w:w="2321" w:type="dxa"/>
          </w:tcPr>
          <w:p w14:paraId="23EE5CB0" w14:textId="77777777" w:rsidR="00376C7D" w:rsidRDefault="00376C7D" w:rsidP="000A2368">
            <w:r>
              <w:t>How well do the cube controls meet the description: simple and intuitive?</w:t>
            </w:r>
          </w:p>
        </w:tc>
        <w:tc>
          <w:tcPr>
            <w:tcW w:w="2262" w:type="dxa"/>
            <w:vMerge w:val="restart"/>
          </w:tcPr>
          <w:p w14:paraId="0A667F7E" w14:textId="77777777" w:rsidR="00376C7D" w:rsidRDefault="00376C7D" w:rsidP="000A2368">
            <w:r>
              <w:t>1 to 10</w:t>
            </w:r>
          </w:p>
        </w:tc>
        <w:tc>
          <w:tcPr>
            <w:tcW w:w="2014" w:type="dxa"/>
          </w:tcPr>
          <w:p w14:paraId="1935B70E" w14:textId="206B5D87" w:rsidR="00376C7D" w:rsidRDefault="00F74C20" w:rsidP="000A2368">
            <w:r>
              <w:t>10</w:t>
            </w:r>
          </w:p>
        </w:tc>
      </w:tr>
      <w:tr w:rsidR="00376C7D" w14:paraId="4FBCE3E5" w14:textId="77777777" w:rsidTr="000A2368">
        <w:tc>
          <w:tcPr>
            <w:tcW w:w="2419" w:type="dxa"/>
          </w:tcPr>
          <w:p w14:paraId="1D62D8E0" w14:textId="77777777" w:rsidR="00376C7D" w:rsidRDefault="00376C7D" w:rsidP="000A2368">
            <w:r>
              <w:t>38</w:t>
            </w:r>
          </w:p>
        </w:tc>
        <w:tc>
          <w:tcPr>
            <w:tcW w:w="2321" w:type="dxa"/>
          </w:tcPr>
          <w:p w14:paraId="7426D19A" w14:textId="77777777" w:rsidR="00376C7D" w:rsidRDefault="00376C7D" w:rsidP="000A2368">
            <w:r>
              <w:t>How well do he program controls meet the description: simple and intuitive?</w:t>
            </w:r>
          </w:p>
        </w:tc>
        <w:tc>
          <w:tcPr>
            <w:tcW w:w="2262" w:type="dxa"/>
            <w:vMerge/>
          </w:tcPr>
          <w:p w14:paraId="1044050C" w14:textId="77777777" w:rsidR="00376C7D" w:rsidRDefault="00376C7D" w:rsidP="000A2368"/>
        </w:tc>
        <w:tc>
          <w:tcPr>
            <w:tcW w:w="2014" w:type="dxa"/>
          </w:tcPr>
          <w:p w14:paraId="1C8259D4" w14:textId="75CD4346" w:rsidR="00376C7D" w:rsidRDefault="00585664" w:rsidP="000A2368">
            <w:r>
              <w:t>10</w:t>
            </w:r>
          </w:p>
        </w:tc>
      </w:tr>
      <w:tr w:rsidR="00376C7D" w14:paraId="0F22DFAF" w14:textId="77777777" w:rsidTr="000A2368">
        <w:tc>
          <w:tcPr>
            <w:tcW w:w="2419" w:type="dxa"/>
          </w:tcPr>
          <w:p w14:paraId="1C7FA5C8" w14:textId="77777777" w:rsidR="00376C7D" w:rsidRDefault="00376C7D" w:rsidP="000A2368">
            <w:r>
              <w:t>39</w:t>
            </w:r>
          </w:p>
        </w:tc>
        <w:tc>
          <w:tcPr>
            <w:tcW w:w="2321" w:type="dxa"/>
          </w:tcPr>
          <w:p w14:paraId="6807981C" w14:textId="77777777" w:rsidR="00376C7D" w:rsidRDefault="00376C7D" w:rsidP="000A2368">
            <w:r>
              <w:t>Is there a scramble function?</w:t>
            </w:r>
          </w:p>
        </w:tc>
        <w:tc>
          <w:tcPr>
            <w:tcW w:w="2262" w:type="dxa"/>
            <w:vMerge w:val="restart"/>
          </w:tcPr>
          <w:p w14:paraId="06635BB1" w14:textId="77777777" w:rsidR="00376C7D" w:rsidRDefault="00376C7D" w:rsidP="000A2368">
            <w:r>
              <w:t>Yes or No</w:t>
            </w:r>
          </w:p>
        </w:tc>
        <w:tc>
          <w:tcPr>
            <w:tcW w:w="2014" w:type="dxa"/>
          </w:tcPr>
          <w:p w14:paraId="2CC14FE5" w14:textId="4AADDDC0" w:rsidR="00376C7D" w:rsidRDefault="00585664" w:rsidP="000A2368">
            <w:r>
              <w:t>Yes</w:t>
            </w:r>
          </w:p>
        </w:tc>
      </w:tr>
      <w:tr w:rsidR="00376C7D" w14:paraId="25EB225B" w14:textId="77777777" w:rsidTr="000A2368">
        <w:tc>
          <w:tcPr>
            <w:tcW w:w="2419" w:type="dxa"/>
          </w:tcPr>
          <w:p w14:paraId="47EBE7BC" w14:textId="77777777" w:rsidR="00376C7D" w:rsidRDefault="00376C7D" w:rsidP="000A2368">
            <w:r>
              <w:t>40</w:t>
            </w:r>
          </w:p>
        </w:tc>
        <w:tc>
          <w:tcPr>
            <w:tcW w:w="2321" w:type="dxa"/>
          </w:tcPr>
          <w:p w14:paraId="4025E2C0" w14:textId="77777777" w:rsidR="00376C7D" w:rsidRDefault="00376C7D" w:rsidP="000A2368">
            <w:r>
              <w:t>Is there a solve function?</w:t>
            </w:r>
          </w:p>
        </w:tc>
        <w:tc>
          <w:tcPr>
            <w:tcW w:w="2262" w:type="dxa"/>
            <w:vMerge/>
          </w:tcPr>
          <w:p w14:paraId="0878B639" w14:textId="77777777" w:rsidR="00376C7D" w:rsidRDefault="00376C7D" w:rsidP="000A2368"/>
        </w:tc>
        <w:tc>
          <w:tcPr>
            <w:tcW w:w="2014" w:type="dxa"/>
          </w:tcPr>
          <w:p w14:paraId="19F34D5A" w14:textId="12609979" w:rsidR="00376C7D" w:rsidRDefault="00585664" w:rsidP="000A2368">
            <w:r>
              <w:t>Yes</w:t>
            </w:r>
          </w:p>
        </w:tc>
      </w:tr>
      <w:tr w:rsidR="00376C7D" w14:paraId="15DB9A41" w14:textId="77777777" w:rsidTr="000A2368">
        <w:tc>
          <w:tcPr>
            <w:tcW w:w="2419" w:type="dxa"/>
          </w:tcPr>
          <w:p w14:paraId="4891BA6D" w14:textId="77777777" w:rsidR="00376C7D" w:rsidRDefault="00376C7D" w:rsidP="000A2368">
            <w:r>
              <w:t>41</w:t>
            </w:r>
          </w:p>
        </w:tc>
        <w:tc>
          <w:tcPr>
            <w:tcW w:w="2321" w:type="dxa"/>
          </w:tcPr>
          <w:p w14:paraId="19A9B85F" w14:textId="77777777" w:rsidR="00376C7D" w:rsidRDefault="00376C7D" w:rsidP="000A2368">
            <w:r>
              <w:t>How well does the solve function show each move done (in regards to you being able to understand it)?</w:t>
            </w:r>
          </w:p>
        </w:tc>
        <w:tc>
          <w:tcPr>
            <w:tcW w:w="2262" w:type="dxa"/>
          </w:tcPr>
          <w:p w14:paraId="1F12E703" w14:textId="77777777" w:rsidR="00376C7D" w:rsidRDefault="00376C7D" w:rsidP="000A2368">
            <w:r>
              <w:t>1 to 10</w:t>
            </w:r>
          </w:p>
        </w:tc>
        <w:tc>
          <w:tcPr>
            <w:tcW w:w="2014" w:type="dxa"/>
          </w:tcPr>
          <w:p w14:paraId="3335110B" w14:textId="5D944D67" w:rsidR="00376C7D" w:rsidRDefault="00585664" w:rsidP="000A2368">
            <w:r>
              <w:t>6</w:t>
            </w:r>
          </w:p>
        </w:tc>
      </w:tr>
      <w:tr w:rsidR="00376C7D" w14:paraId="190B4E54" w14:textId="77777777" w:rsidTr="000A2368">
        <w:tc>
          <w:tcPr>
            <w:tcW w:w="2419" w:type="dxa"/>
          </w:tcPr>
          <w:p w14:paraId="24B97F7D" w14:textId="77777777" w:rsidR="00376C7D" w:rsidRDefault="00376C7D" w:rsidP="000A2368">
            <w:r>
              <w:t>42</w:t>
            </w:r>
          </w:p>
        </w:tc>
        <w:tc>
          <w:tcPr>
            <w:tcW w:w="2321" w:type="dxa"/>
          </w:tcPr>
          <w:p w14:paraId="7B5CAA02" w14:textId="77777777" w:rsidR="00376C7D" w:rsidRDefault="00376C7D" w:rsidP="000A2368">
            <w:r>
              <w:t>Is there a hint function that shows you the next move to make?</w:t>
            </w:r>
          </w:p>
        </w:tc>
        <w:tc>
          <w:tcPr>
            <w:tcW w:w="2262" w:type="dxa"/>
            <w:vMerge w:val="restart"/>
          </w:tcPr>
          <w:p w14:paraId="2CF3197F" w14:textId="77777777" w:rsidR="00376C7D" w:rsidRDefault="00376C7D" w:rsidP="000A2368">
            <w:r>
              <w:t>Yes or No</w:t>
            </w:r>
          </w:p>
        </w:tc>
        <w:tc>
          <w:tcPr>
            <w:tcW w:w="2014" w:type="dxa"/>
          </w:tcPr>
          <w:p w14:paraId="0525DFE7" w14:textId="16C9DE46" w:rsidR="00376C7D" w:rsidRDefault="00585664" w:rsidP="000A2368">
            <w:r>
              <w:t>Yes</w:t>
            </w:r>
          </w:p>
        </w:tc>
      </w:tr>
      <w:tr w:rsidR="00376C7D" w14:paraId="781E173C" w14:textId="77777777" w:rsidTr="000A2368">
        <w:tc>
          <w:tcPr>
            <w:tcW w:w="2419" w:type="dxa"/>
          </w:tcPr>
          <w:p w14:paraId="61C8A2D6" w14:textId="77777777" w:rsidR="00376C7D" w:rsidRDefault="00376C7D" w:rsidP="000A2368">
            <w:r>
              <w:t>43</w:t>
            </w:r>
          </w:p>
        </w:tc>
        <w:tc>
          <w:tcPr>
            <w:tcW w:w="2321" w:type="dxa"/>
          </w:tcPr>
          <w:p w14:paraId="691BE007" w14:textId="77777777" w:rsidR="00376C7D" w:rsidRDefault="00376C7D" w:rsidP="000A2368">
            <w:r>
              <w:t>Is there a timer to track how long solves take?</w:t>
            </w:r>
          </w:p>
        </w:tc>
        <w:tc>
          <w:tcPr>
            <w:tcW w:w="2262" w:type="dxa"/>
            <w:vMerge/>
          </w:tcPr>
          <w:p w14:paraId="6D6E6925" w14:textId="77777777" w:rsidR="00376C7D" w:rsidRDefault="00376C7D" w:rsidP="000A2368"/>
        </w:tc>
        <w:tc>
          <w:tcPr>
            <w:tcW w:w="2014" w:type="dxa"/>
          </w:tcPr>
          <w:p w14:paraId="3FC4B344" w14:textId="2F8926B0" w:rsidR="00376C7D" w:rsidRDefault="00585664" w:rsidP="000A2368">
            <w:r>
              <w:t>Yes</w:t>
            </w:r>
          </w:p>
        </w:tc>
      </w:tr>
      <w:tr w:rsidR="00376C7D" w14:paraId="6282C3FB" w14:textId="77777777" w:rsidTr="000A2368">
        <w:tc>
          <w:tcPr>
            <w:tcW w:w="2419" w:type="dxa"/>
          </w:tcPr>
          <w:p w14:paraId="356E4957" w14:textId="77777777" w:rsidR="00376C7D" w:rsidRDefault="00376C7D" w:rsidP="000A2368">
            <w:r>
              <w:t>44</w:t>
            </w:r>
          </w:p>
        </w:tc>
        <w:tc>
          <w:tcPr>
            <w:tcW w:w="2321" w:type="dxa"/>
          </w:tcPr>
          <w:p w14:paraId="630061D9" w14:textId="77777777" w:rsidR="00376C7D" w:rsidRDefault="00376C7D" w:rsidP="000A2368">
            <w:r>
              <w:t>Does the timer start automatically?</w:t>
            </w:r>
          </w:p>
        </w:tc>
        <w:tc>
          <w:tcPr>
            <w:tcW w:w="2262" w:type="dxa"/>
            <w:vMerge/>
          </w:tcPr>
          <w:p w14:paraId="20B6BA78" w14:textId="77777777" w:rsidR="00376C7D" w:rsidRDefault="00376C7D" w:rsidP="000A2368"/>
        </w:tc>
        <w:tc>
          <w:tcPr>
            <w:tcW w:w="2014" w:type="dxa"/>
          </w:tcPr>
          <w:p w14:paraId="1D1C5201" w14:textId="5C0058CC" w:rsidR="00376C7D" w:rsidRDefault="00585664" w:rsidP="000A2368">
            <w:r>
              <w:t>Yes</w:t>
            </w:r>
          </w:p>
        </w:tc>
      </w:tr>
      <w:tr w:rsidR="00376C7D" w14:paraId="471FA5E9" w14:textId="77777777" w:rsidTr="000A2368">
        <w:tc>
          <w:tcPr>
            <w:tcW w:w="2419" w:type="dxa"/>
          </w:tcPr>
          <w:p w14:paraId="4DA5694C" w14:textId="77777777" w:rsidR="00376C7D" w:rsidRDefault="00376C7D" w:rsidP="000A2368">
            <w:r>
              <w:t>45</w:t>
            </w:r>
          </w:p>
        </w:tc>
        <w:tc>
          <w:tcPr>
            <w:tcW w:w="2321" w:type="dxa"/>
          </w:tcPr>
          <w:p w14:paraId="5DC55EC7" w14:textId="77777777" w:rsidR="00376C7D" w:rsidRDefault="00376C7D" w:rsidP="000A2368">
            <w:r>
              <w:t>Does the timer stop automatically?</w:t>
            </w:r>
          </w:p>
        </w:tc>
        <w:tc>
          <w:tcPr>
            <w:tcW w:w="2262" w:type="dxa"/>
            <w:vMerge/>
          </w:tcPr>
          <w:p w14:paraId="77D1CDC8" w14:textId="77777777" w:rsidR="00376C7D" w:rsidRDefault="00376C7D" w:rsidP="000A2368"/>
        </w:tc>
        <w:tc>
          <w:tcPr>
            <w:tcW w:w="2014" w:type="dxa"/>
          </w:tcPr>
          <w:p w14:paraId="46D07B86" w14:textId="4A61F1EA" w:rsidR="00376C7D" w:rsidRDefault="00585664" w:rsidP="000A2368">
            <w:r>
              <w:t>Yes</w:t>
            </w:r>
          </w:p>
        </w:tc>
      </w:tr>
      <w:tr w:rsidR="00376C7D" w14:paraId="6F71BABA" w14:textId="77777777" w:rsidTr="000A2368">
        <w:tc>
          <w:tcPr>
            <w:tcW w:w="2419" w:type="dxa"/>
          </w:tcPr>
          <w:p w14:paraId="242CBA81" w14:textId="77777777" w:rsidR="00376C7D" w:rsidRDefault="00376C7D" w:rsidP="000A2368">
            <w:r>
              <w:t>46</w:t>
            </w:r>
          </w:p>
        </w:tc>
        <w:tc>
          <w:tcPr>
            <w:tcW w:w="2321" w:type="dxa"/>
          </w:tcPr>
          <w:p w14:paraId="62FBBF0D" w14:textId="77777777" w:rsidR="00376C7D" w:rsidRDefault="00376C7D" w:rsidP="000A2368">
            <w:r>
              <w:t>Is there a leaderboard?</w:t>
            </w:r>
          </w:p>
        </w:tc>
        <w:tc>
          <w:tcPr>
            <w:tcW w:w="2262" w:type="dxa"/>
            <w:vMerge/>
          </w:tcPr>
          <w:p w14:paraId="6EDD4DE8" w14:textId="77777777" w:rsidR="00376C7D" w:rsidRDefault="00376C7D" w:rsidP="000A2368"/>
        </w:tc>
        <w:tc>
          <w:tcPr>
            <w:tcW w:w="2014" w:type="dxa"/>
          </w:tcPr>
          <w:p w14:paraId="3B02A49C" w14:textId="32A314E8" w:rsidR="00376C7D" w:rsidRDefault="00585664" w:rsidP="000A2368">
            <w:r>
              <w:t>Yes</w:t>
            </w:r>
          </w:p>
        </w:tc>
      </w:tr>
      <w:tr w:rsidR="00376C7D" w14:paraId="08D46348" w14:textId="77777777" w:rsidTr="00585664">
        <w:trPr>
          <w:cantSplit/>
        </w:trPr>
        <w:tc>
          <w:tcPr>
            <w:tcW w:w="2419" w:type="dxa"/>
          </w:tcPr>
          <w:p w14:paraId="79156B67" w14:textId="77777777" w:rsidR="00376C7D" w:rsidRDefault="00376C7D" w:rsidP="000A2368">
            <w:r>
              <w:lastRenderedPageBreak/>
              <w:t>47</w:t>
            </w:r>
          </w:p>
        </w:tc>
        <w:tc>
          <w:tcPr>
            <w:tcW w:w="2321" w:type="dxa"/>
          </w:tcPr>
          <w:p w14:paraId="45C635BE" w14:textId="77777777" w:rsidR="00376C7D" w:rsidRDefault="00376C7D" w:rsidP="000A2368">
            <w:r>
              <w:t>Does the leaderboard show the ten quickest solves in ascending order?</w:t>
            </w:r>
          </w:p>
        </w:tc>
        <w:tc>
          <w:tcPr>
            <w:tcW w:w="2262" w:type="dxa"/>
            <w:vMerge/>
          </w:tcPr>
          <w:p w14:paraId="6008A671" w14:textId="77777777" w:rsidR="00376C7D" w:rsidRDefault="00376C7D" w:rsidP="000A2368"/>
        </w:tc>
        <w:tc>
          <w:tcPr>
            <w:tcW w:w="2014" w:type="dxa"/>
          </w:tcPr>
          <w:p w14:paraId="46E636E2" w14:textId="00A6B208" w:rsidR="00376C7D" w:rsidRDefault="00585664" w:rsidP="000A2368">
            <w:r>
              <w:t>Yes</w:t>
            </w:r>
          </w:p>
        </w:tc>
      </w:tr>
      <w:tr w:rsidR="00376C7D" w14:paraId="6AF50676" w14:textId="77777777" w:rsidTr="000A2368">
        <w:tc>
          <w:tcPr>
            <w:tcW w:w="2419" w:type="dxa"/>
          </w:tcPr>
          <w:p w14:paraId="56F17934" w14:textId="77777777" w:rsidR="00376C7D" w:rsidRDefault="00376C7D" w:rsidP="000A2368">
            <w:r>
              <w:t>48</w:t>
            </w:r>
          </w:p>
        </w:tc>
        <w:tc>
          <w:tcPr>
            <w:tcW w:w="2321" w:type="dxa"/>
          </w:tcPr>
          <w:p w14:paraId="08C394A3" w14:textId="77777777" w:rsidR="00376C7D" w:rsidRDefault="00376C7D" w:rsidP="000A2368">
            <w:r>
              <w:t>Does each leaderboard entry display: the username, the time taken, the moves taken?</w:t>
            </w:r>
          </w:p>
        </w:tc>
        <w:tc>
          <w:tcPr>
            <w:tcW w:w="2262" w:type="dxa"/>
            <w:vMerge/>
          </w:tcPr>
          <w:p w14:paraId="5229F566" w14:textId="77777777" w:rsidR="00376C7D" w:rsidRDefault="00376C7D" w:rsidP="000A2368"/>
        </w:tc>
        <w:tc>
          <w:tcPr>
            <w:tcW w:w="2014" w:type="dxa"/>
          </w:tcPr>
          <w:p w14:paraId="2EB82F22" w14:textId="09D67DE6" w:rsidR="00376C7D" w:rsidRDefault="00585664" w:rsidP="000A2368">
            <w:r>
              <w:t>Yes</w:t>
            </w:r>
          </w:p>
        </w:tc>
      </w:tr>
      <w:tr w:rsidR="00376C7D" w14:paraId="1C6680FC" w14:textId="77777777" w:rsidTr="000A2368">
        <w:tc>
          <w:tcPr>
            <w:tcW w:w="2419" w:type="dxa"/>
          </w:tcPr>
          <w:p w14:paraId="5505D846" w14:textId="77777777" w:rsidR="00376C7D" w:rsidRDefault="00376C7D" w:rsidP="000A2368">
            <w:r>
              <w:t>49</w:t>
            </w:r>
          </w:p>
        </w:tc>
        <w:tc>
          <w:tcPr>
            <w:tcW w:w="2321" w:type="dxa"/>
          </w:tcPr>
          <w:p w14:paraId="5C46D590" w14:textId="77777777" w:rsidR="00376C7D" w:rsidRDefault="00376C7D" w:rsidP="000A2368">
            <w:r>
              <w:t>Is there a login system?</w:t>
            </w:r>
          </w:p>
        </w:tc>
        <w:tc>
          <w:tcPr>
            <w:tcW w:w="2262" w:type="dxa"/>
            <w:vMerge/>
          </w:tcPr>
          <w:p w14:paraId="247BD0E0" w14:textId="77777777" w:rsidR="00376C7D" w:rsidRDefault="00376C7D" w:rsidP="000A2368"/>
        </w:tc>
        <w:tc>
          <w:tcPr>
            <w:tcW w:w="2014" w:type="dxa"/>
          </w:tcPr>
          <w:p w14:paraId="3D08F9DE" w14:textId="359C40CF" w:rsidR="00376C7D" w:rsidRDefault="00585664" w:rsidP="000A2368">
            <w:r>
              <w:t>Yes</w:t>
            </w:r>
          </w:p>
        </w:tc>
      </w:tr>
      <w:tr w:rsidR="00376C7D" w14:paraId="1DF09DB6" w14:textId="77777777" w:rsidTr="000A2368">
        <w:tc>
          <w:tcPr>
            <w:tcW w:w="2419" w:type="dxa"/>
          </w:tcPr>
          <w:p w14:paraId="236EF407" w14:textId="77777777" w:rsidR="00376C7D" w:rsidRDefault="00376C7D" w:rsidP="000A2368">
            <w:r>
              <w:t>50</w:t>
            </w:r>
          </w:p>
        </w:tc>
        <w:tc>
          <w:tcPr>
            <w:tcW w:w="2321" w:type="dxa"/>
          </w:tcPr>
          <w:p w14:paraId="72947806" w14:textId="77777777" w:rsidR="00376C7D" w:rsidRDefault="00376C7D" w:rsidP="000A2368">
            <w:r>
              <w:t>How straightforward to use is the login system?</w:t>
            </w:r>
          </w:p>
        </w:tc>
        <w:tc>
          <w:tcPr>
            <w:tcW w:w="2262" w:type="dxa"/>
          </w:tcPr>
          <w:p w14:paraId="44CD62F5" w14:textId="77777777" w:rsidR="00376C7D" w:rsidRDefault="00376C7D" w:rsidP="000A2368">
            <w:r>
              <w:t>1 to 10</w:t>
            </w:r>
          </w:p>
        </w:tc>
        <w:tc>
          <w:tcPr>
            <w:tcW w:w="2014" w:type="dxa"/>
          </w:tcPr>
          <w:p w14:paraId="165A36AF" w14:textId="0AF21AF7" w:rsidR="00376C7D" w:rsidRDefault="00585664" w:rsidP="000A2368">
            <w:r>
              <w:t>9</w:t>
            </w:r>
          </w:p>
        </w:tc>
      </w:tr>
      <w:tr w:rsidR="00376C7D" w14:paraId="76774FBE" w14:textId="77777777" w:rsidTr="000A2368">
        <w:tc>
          <w:tcPr>
            <w:tcW w:w="2419" w:type="dxa"/>
          </w:tcPr>
          <w:p w14:paraId="32DF0332" w14:textId="77777777" w:rsidR="00376C7D" w:rsidRDefault="00376C7D" w:rsidP="000A2368">
            <w:r>
              <w:t>51</w:t>
            </w:r>
          </w:p>
        </w:tc>
        <w:tc>
          <w:tcPr>
            <w:tcW w:w="2321" w:type="dxa"/>
          </w:tcPr>
          <w:p w14:paraId="308A51DB" w14:textId="77777777" w:rsidR="00376C7D" w:rsidRDefault="00376C7D" w:rsidP="000A2368">
            <w:r>
              <w:t>Is your user and game data loaded when you log in?</w:t>
            </w:r>
          </w:p>
        </w:tc>
        <w:tc>
          <w:tcPr>
            <w:tcW w:w="2262" w:type="dxa"/>
            <w:vMerge w:val="restart"/>
          </w:tcPr>
          <w:p w14:paraId="45731D58" w14:textId="77777777" w:rsidR="00376C7D" w:rsidRDefault="00376C7D" w:rsidP="000A2368">
            <w:r>
              <w:t>Yes or No</w:t>
            </w:r>
          </w:p>
        </w:tc>
        <w:tc>
          <w:tcPr>
            <w:tcW w:w="2014" w:type="dxa"/>
          </w:tcPr>
          <w:p w14:paraId="6C398A30" w14:textId="2FA51608" w:rsidR="00376C7D" w:rsidRDefault="00585664" w:rsidP="000A2368">
            <w:r>
              <w:t>Yes</w:t>
            </w:r>
          </w:p>
        </w:tc>
      </w:tr>
      <w:tr w:rsidR="00376C7D" w14:paraId="7DE06444" w14:textId="77777777" w:rsidTr="000A2368">
        <w:tc>
          <w:tcPr>
            <w:tcW w:w="2419" w:type="dxa"/>
          </w:tcPr>
          <w:p w14:paraId="5A3B130C" w14:textId="77777777" w:rsidR="00376C7D" w:rsidRDefault="00376C7D" w:rsidP="000A2368">
            <w:r>
              <w:t>52</w:t>
            </w:r>
          </w:p>
        </w:tc>
        <w:tc>
          <w:tcPr>
            <w:tcW w:w="2321" w:type="dxa"/>
          </w:tcPr>
          <w:p w14:paraId="2756AA46" w14:textId="77777777" w:rsidR="00376C7D" w:rsidRDefault="00376C7D" w:rsidP="000A2368">
            <w:r>
              <w:t>Does the save function run automatically?</w:t>
            </w:r>
          </w:p>
        </w:tc>
        <w:tc>
          <w:tcPr>
            <w:tcW w:w="2262" w:type="dxa"/>
            <w:vMerge/>
          </w:tcPr>
          <w:p w14:paraId="42CEFD05" w14:textId="77777777" w:rsidR="00376C7D" w:rsidRDefault="00376C7D" w:rsidP="000A2368"/>
        </w:tc>
        <w:tc>
          <w:tcPr>
            <w:tcW w:w="2014" w:type="dxa"/>
          </w:tcPr>
          <w:p w14:paraId="19CD8E7F" w14:textId="69B9AB51" w:rsidR="00376C7D" w:rsidRDefault="00585664" w:rsidP="000A2368">
            <w:r>
              <w:t>Yes</w:t>
            </w:r>
          </w:p>
        </w:tc>
      </w:tr>
      <w:tr w:rsidR="00376C7D" w14:paraId="6675F300" w14:textId="77777777" w:rsidTr="000A2368">
        <w:tc>
          <w:tcPr>
            <w:tcW w:w="2419" w:type="dxa"/>
          </w:tcPr>
          <w:p w14:paraId="24738582" w14:textId="77777777" w:rsidR="00376C7D" w:rsidRDefault="00376C7D" w:rsidP="000A2368">
            <w:r>
              <w:t>53</w:t>
            </w:r>
          </w:p>
        </w:tc>
        <w:tc>
          <w:tcPr>
            <w:tcW w:w="2321" w:type="dxa"/>
          </w:tcPr>
          <w:p w14:paraId="7ED588FD" w14:textId="77777777" w:rsidR="00376C7D" w:rsidRDefault="00376C7D" w:rsidP="000A2368">
            <w:r>
              <w:t>Is there a guide to use the program?</w:t>
            </w:r>
          </w:p>
        </w:tc>
        <w:tc>
          <w:tcPr>
            <w:tcW w:w="2262" w:type="dxa"/>
            <w:vMerge/>
          </w:tcPr>
          <w:p w14:paraId="60F55E06" w14:textId="77777777" w:rsidR="00376C7D" w:rsidRDefault="00376C7D" w:rsidP="000A2368"/>
        </w:tc>
        <w:tc>
          <w:tcPr>
            <w:tcW w:w="2014" w:type="dxa"/>
          </w:tcPr>
          <w:p w14:paraId="4024FFCB" w14:textId="632B96CB" w:rsidR="00376C7D" w:rsidRDefault="00585664" w:rsidP="000A2368">
            <w:r>
              <w:t>Yes</w:t>
            </w:r>
          </w:p>
        </w:tc>
      </w:tr>
      <w:tr w:rsidR="00376C7D" w14:paraId="4ACCC404" w14:textId="77777777" w:rsidTr="000A2368">
        <w:tc>
          <w:tcPr>
            <w:tcW w:w="2419" w:type="dxa"/>
          </w:tcPr>
          <w:p w14:paraId="55F82230" w14:textId="77777777" w:rsidR="00376C7D" w:rsidRDefault="00376C7D" w:rsidP="000A2368">
            <w:r>
              <w:t>54</w:t>
            </w:r>
          </w:p>
        </w:tc>
        <w:tc>
          <w:tcPr>
            <w:tcW w:w="2321" w:type="dxa"/>
          </w:tcPr>
          <w:p w14:paraId="2B446773" w14:textId="77777777" w:rsidR="00376C7D" w:rsidRDefault="00376C7D" w:rsidP="000A2368">
            <w:r>
              <w:t>How clear and concise is the guide?</w:t>
            </w:r>
          </w:p>
        </w:tc>
        <w:tc>
          <w:tcPr>
            <w:tcW w:w="2262" w:type="dxa"/>
          </w:tcPr>
          <w:p w14:paraId="7A4182B6" w14:textId="77777777" w:rsidR="00376C7D" w:rsidRDefault="00376C7D" w:rsidP="000A2368">
            <w:r>
              <w:t>1 to 10</w:t>
            </w:r>
          </w:p>
        </w:tc>
        <w:tc>
          <w:tcPr>
            <w:tcW w:w="2014" w:type="dxa"/>
          </w:tcPr>
          <w:p w14:paraId="3E407B73" w14:textId="15012CFF" w:rsidR="00376C7D" w:rsidRDefault="00585664" w:rsidP="000A2368">
            <w:r>
              <w:t>10</w:t>
            </w:r>
          </w:p>
        </w:tc>
      </w:tr>
      <w:tr w:rsidR="00376C7D" w14:paraId="7B83EC06" w14:textId="77777777" w:rsidTr="000A2368">
        <w:tc>
          <w:tcPr>
            <w:tcW w:w="2419" w:type="dxa"/>
          </w:tcPr>
          <w:p w14:paraId="2C88B41B" w14:textId="77777777" w:rsidR="00376C7D" w:rsidRDefault="00376C7D" w:rsidP="000A2368">
            <w:r>
              <w:t>55</w:t>
            </w:r>
          </w:p>
        </w:tc>
        <w:tc>
          <w:tcPr>
            <w:tcW w:w="2321" w:type="dxa"/>
          </w:tcPr>
          <w:p w14:paraId="137243CE" w14:textId="77777777" w:rsidR="00376C7D" w:rsidRDefault="00376C7D" w:rsidP="000A2368">
            <w:r>
              <w:t>Is there a function to see your game history?</w:t>
            </w:r>
          </w:p>
        </w:tc>
        <w:tc>
          <w:tcPr>
            <w:tcW w:w="2262" w:type="dxa"/>
          </w:tcPr>
          <w:p w14:paraId="21A00111" w14:textId="77777777" w:rsidR="00376C7D" w:rsidRDefault="00376C7D" w:rsidP="000A2368">
            <w:r>
              <w:t>Yes or No</w:t>
            </w:r>
          </w:p>
        </w:tc>
        <w:tc>
          <w:tcPr>
            <w:tcW w:w="2014" w:type="dxa"/>
          </w:tcPr>
          <w:p w14:paraId="1255AABE" w14:textId="19439831" w:rsidR="00376C7D" w:rsidRDefault="00585664" w:rsidP="000A2368">
            <w:r>
              <w:t>Yes</w:t>
            </w:r>
          </w:p>
        </w:tc>
      </w:tr>
      <w:tr w:rsidR="00376C7D" w14:paraId="62C371DE" w14:textId="77777777" w:rsidTr="000A2368">
        <w:tc>
          <w:tcPr>
            <w:tcW w:w="2419" w:type="dxa"/>
          </w:tcPr>
          <w:p w14:paraId="0F029A71" w14:textId="77777777" w:rsidR="00376C7D" w:rsidRDefault="00376C7D" w:rsidP="000A2368">
            <w:r>
              <w:t>56</w:t>
            </w:r>
          </w:p>
        </w:tc>
        <w:tc>
          <w:tcPr>
            <w:tcW w:w="2321" w:type="dxa"/>
          </w:tcPr>
          <w:p w14:paraId="71EBA90E" w14:textId="77777777" w:rsidR="00376C7D" w:rsidRDefault="00376C7D" w:rsidP="000A2368">
            <w:r>
              <w:t xml:space="preserve">How easy does the game history function make it to see how you have progressed? </w:t>
            </w:r>
          </w:p>
        </w:tc>
        <w:tc>
          <w:tcPr>
            <w:tcW w:w="2262" w:type="dxa"/>
          </w:tcPr>
          <w:p w14:paraId="78C16D47" w14:textId="77777777" w:rsidR="00376C7D" w:rsidRDefault="00376C7D" w:rsidP="000A2368">
            <w:r>
              <w:t>1 to 10</w:t>
            </w:r>
          </w:p>
        </w:tc>
        <w:tc>
          <w:tcPr>
            <w:tcW w:w="2014" w:type="dxa"/>
          </w:tcPr>
          <w:p w14:paraId="2F8A2BEA" w14:textId="2ED5B484" w:rsidR="00376C7D" w:rsidRDefault="00585664" w:rsidP="000A2368">
            <w:r>
              <w:t>8</w:t>
            </w:r>
          </w:p>
        </w:tc>
      </w:tr>
    </w:tbl>
    <w:p w14:paraId="23E7F639" w14:textId="77777777" w:rsidR="008136C6" w:rsidRDefault="008136C6" w:rsidP="008136C6"/>
    <w:tbl>
      <w:tblPr>
        <w:tblStyle w:val="TableGrid"/>
        <w:tblW w:w="0" w:type="auto"/>
        <w:tblLook w:val="04A0" w:firstRow="1" w:lastRow="0" w:firstColumn="1" w:lastColumn="0" w:noHBand="0" w:noVBand="1"/>
      </w:tblPr>
      <w:tblGrid>
        <w:gridCol w:w="2419"/>
        <w:gridCol w:w="2321"/>
        <w:gridCol w:w="2262"/>
        <w:gridCol w:w="2014"/>
      </w:tblGrid>
      <w:tr w:rsidR="00585664" w14:paraId="5D9E8AD6" w14:textId="77777777" w:rsidTr="000A2368">
        <w:tc>
          <w:tcPr>
            <w:tcW w:w="2419" w:type="dxa"/>
          </w:tcPr>
          <w:p w14:paraId="6D68F7AB" w14:textId="77777777" w:rsidR="00585664" w:rsidRDefault="00585664" w:rsidP="000A2368">
            <w:r>
              <w:t>Stakeholder name:</w:t>
            </w:r>
          </w:p>
        </w:tc>
        <w:tc>
          <w:tcPr>
            <w:tcW w:w="6597" w:type="dxa"/>
            <w:gridSpan w:val="3"/>
          </w:tcPr>
          <w:p w14:paraId="6EF239C1" w14:textId="2E296995" w:rsidR="00585664" w:rsidRDefault="00961800" w:rsidP="000A2368">
            <w:r>
              <w:t>Eddie Coulson</w:t>
            </w:r>
          </w:p>
        </w:tc>
      </w:tr>
      <w:tr w:rsidR="00585664" w14:paraId="6C87386D" w14:textId="77777777" w:rsidTr="000A2368">
        <w:tc>
          <w:tcPr>
            <w:tcW w:w="2419" w:type="dxa"/>
          </w:tcPr>
          <w:p w14:paraId="264118F9" w14:textId="77777777" w:rsidR="00585664" w:rsidRDefault="00585664" w:rsidP="000A2368">
            <w:r>
              <w:t>Test no.</w:t>
            </w:r>
          </w:p>
        </w:tc>
        <w:tc>
          <w:tcPr>
            <w:tcW w:w="2321" w:type="dxa"/>
          </w:tcPr>
          <w:p w14:paraId="2A67CB25" w14:textId="77777777" w:rsidR="00585664" w:rsidRDefault="00585664" w:rsidP="000A2368">
            <w:r>
              <w:t>Question</w:t>
            </w:r>
          </w:p>
        </w:tc>
        <w:tc>
          <w:tcPr>
            <w:tcW w:w="2262" w:type="dxa"/>
          </w:tcPr>
          <w:p w14:paraId="6AE9173E" w14:textId="77777777" w:rsidR="00585664" w:rsidRDefault="00585664" w:rsidP="000A2368">
            <w:r>
              <w:t>Answer type</w:t>
            </w:r>
          </w:p>
        </w:tc>
        <w:tc>
          <w:tcPr>
            <w:tcW w:w="2014" w:type="dxa"/>
          </w:tcPr>
          <w:p w14:paraId="0B2D8656" w14:textId="77777777" w:rsidR="00585664" w:rsidRDefault="00585664" w:rsidP="000A2368">
            <w:r>
              <w:t>Stakeholder Answer</w:t>
            </w:r>
          </w:p>
        </w:tc>
      </w:tr>
      <w:tr w:rsidR="00585664" w14:paraId="3F337719" w14:textId="77777777" w:rsidTr="000A2368">
        <w:tc>
          <w:tcPr>
            <w:tcW w:w="2419" w:type="dxa"/>
          </w:tcPr>
          <w:p w14:paraId="1A8CADBA" w14:textId="77777777" w:rsidR="00585664" w:rsidRDefault="00585664" w:rsidP="000A2368">
            <w:r>
              <w:t>33</w:t>
            </w:r>
          </w:p>
        </w:tc>
        <w:tc>
          <w:tcPr>
            <w:tcW w:w="2321" w:type="dxa"/>
          </w:tcPr>
          <w:p w14:paraId="21F1836D" w14:textId="77777777" w:rsidR="00585664" w:rsidRDefault="00585664" w:rsidP="000A2368">
            <w:r>
              <w:t>Is there a representation of a 3D cube?</w:t>
            </w:r>
          </w:p>
        </w:tc>
        <w:tc>
          <w:tcPr>
            <w:tcW w:w="2262" w:type="dxa"/>
          </w:tcPr>
          <w:p w14:paraId="494BB1AE" w14:textId="77777777" w:rsidR="00585664" w:rsidRDefault="00585664" w:rsidP="000A2368">
            <w:r>
              <w:t>Yes or No</w:t>
            </w:r>
          </w:p>
        </w:tc>
        <w:tc>
          <w:tcPr>
            <w:tcW w:w="2014" w:type="dxa"/>
          </w:tcPr>
          <w:p w14:paraId="77EC4C2E" w14:textId="51C7ABFC" w:rsidR="00585664" w:rsidRDefault="00961800" w:rsidP="000A2368">
            <w:r>
              <w:t>Yes</w:t>
            </w:r>
          </w:p>
        </w:tc>
      </w:tr>
      <w:tr w:rsidR="00585664" w14:paraId="2F6DE8E5" w14:textId="77777777" w:rsidTr="000A2368">
        <w:tc>
          <w:tcPr>
            <w:tcW w:w="2419" w:type="dxa"/>
          </w:tcPr>
          <w:p w14:paraId="346CD39F" w14:textId="77777777" w:rsidR="00585664" w:rsidRDefault="00585664" w:rsidP="000A2368">
            <w:r>
              <w:t>34</w:t>
            </w:r>
          </w:p>
        </w:tc>
        <w:tc>
          <w:tcPr>
            <w:tcW w:w="2321" w:type="dxa"/>
          </w:tcPr>
          <w:p w14:paraId="4DFF56EC" w14:textId="77777777" w:rsidR="00585664" w:rsidRDefault="00585664" w:rsidP="000A2368">
            <w:r>
              <w:t>How professional does the 3D cube look?</w:t>
            </w:r>
          </w:p>
        </w:tc>
        <w:tc>
          <w:tcPr>
            <w:tcW w:w="2262" w:type="dxa"/>
          </w:tcPr>
          <w:p w14:paraId="57B6859B" w14:textId="77777777" w:rsidR="00585664" w:rsidRDefault="00585664" w:rsidP="000A2368">
            <w:r>
              <w:t>1 to 10</w:t>
            </w:r>
          </w:p>
        </w:tc>
        <w:tc>
          <w:tcPr>
            <w:tcW w:w="2014" w:type="dxa"/>
          </w:tcPr>
          <w:p w14:paraId="10307E67" w14:textId="3AD07BCB" w:rsidR="00585664" w:rsidRDefault="00961800" w:rsidP="000A2368">
            <w:r>
              <w:t>10</w:t>
            </w:r>
          </w:p>
        </w:tc>
      </w:tr>
      <w:tr w:rsidR="00585664" w14:paraId="6DCABD02" w14:textId="77777777" w:rsidTr="000A2368">
        <w:tc>
          <w:tcPr>
            <w:tcW w:w="2419" w:type="dxa"/>
          </w:tcPr>
          <w:p w14:paraId="268C6ADD" w14:textId="77777777" w:rsidR="00585664" w:rsidRDefault="00585664" w:rsidP="000A2368">
            <w:r>
              <w:t>35</w:t>
            </w:r>
          </w:p>
        </w:tc>
        <w:tc>
          <w:tcPr>
            <w:tcW w:w="2321" w:type="dxa"/>
          </w:tcPr>
          <w:p w14:paraId="73EC79AC" w14:textId="77777777" w:rsidR="00585664" w:rsidRDefault="00585664" w:rsidP="000A2368">
            <w:r>
              <w:t>To your knowledge, is every move that’s possible on a real Rubik’s cube possible on the program’s Rubik’s cube?</w:t>
            </w:r>
          </w:p>
        </w:tc>
        <w:tc>
          <w:tcPr>
            <w:tcW w:w="2262" w:type="dxa"/>
            <w:vMerge w:val="restart"/>
          </w:tcPr>
          <w:p w14:paraId="5204B012" w14:textId="77777777" w:rsidR="00585664" w:rsidRDefault="00585664" w:rsidP="000A2368">
            <w:r>
              <w:t>Yes or No</w:t>
            </w:r>
          </w:p>
        </w:tc>
        <w:tc>
          <w:tcPr>
            <w:tcW w:w="2014" w:type="dxa"/>
          </w:tcPr>
          <w:p w14:paraId="18E394A8" w14:textId="581E118E" w:rsidR="00585664" w:rsidRDefault="00961800" w:rsidP="000A2368">
            <w:r>
              <w:t>Yes</w:t>
            </w:r>
          </w:p>
        </w:tc>
      </w:tr>
      <w:tr w:rsidR="00585664" w14:paraId="230D7FF8" w14:textId="77777777" w:rsidTr="00961800">
        <w:trPr>
          <w:cantSplit/>
        </w:trPr>
        <w:tc>
          <w:tcPr>
            <w:tcW w:w="2419" w:type="dxa"/>
          </w:tcPr>
          <w:p w14:paraId="15C1D69D" w14:textId="77777777" w:rsidR="00585664" w:rsidRDefault="00585664" w:rsidP="000A2368">
            <w:r>
              <w:lastRenderedPageBreak/>
              <w:t>35</w:t>
            </w:r>
          </w:p>
        </w:tc>
        <w:tc>
          <w:tcPr>
            <w:tcW w:w="2321" w:type="dxa"/>
          </w:tcPr>
          <w:p w14:paraId="4852F344" w14:textId="77777777" w:rsidR="00585664" w:rsidRDefault="00585664" w:rsidP="000A2368">
            <w:r>
              <w:t>To your knowledge, is every move possible on the program possible on a real Rubik’s cube?</w:t>
            </w:r>
          </w:p>
        </w:tc>
        <w:tc>
          <w:tcPr>
            <w:tcW w:w="2262" w:type="dxa"/>
            <w:vMerge/>
          </w:tcPr>
          <w:p w14:paraId="314B5451" w14:textId="77777777" w:rsidR="00585664" w:rsidRDefault="00585664" w:rsidP="000A2368"/>
        </w:tc>
        <w:tc>
          <w:tcPr>
            <w:tcW w:w="2014" w:type="dxa"/>
          </w:tcPr>
          <w:p w14:paraId="31EE6E62" w14:textId="4C1589C1" w:rsidR="00585664" w:rsidRDefault="00961800" w:rsidP="000A2368">
            <w:r>
              <w:t>Yes</w:t>
            </w:r>
          </w:p>
        </w:tc>
      </w:tr>
      <w:tr w:rsidR="00585664" w14:paraId="050BC11E" w14:textId="77777777" w:rsidTr="000A2368">
        <w:tc>
          <w:tcPr>
            <w:tcW w:w="2419" w:type="dxa"/>
          </w:tcPr>
          <w:p w14:paraId="57F302D1" w14:textId="77777777" w:rsidR="00585664" w:rsidRDefault="00585664" w:rsidP="000A2368">
            <w:r>
              <w:t>37</w:t>
            </w:r>
          </w:p>
        </w:tc>
        <w:tc>
          <w:tcPr>
            <w:tcW w:w="2321" w:type="dxa"/>
          </w:tcPr>
          <w:p w14:paraId="20BFEED5" w14:textId="77777777" w:rsidR="00585664" w:rsidRDefault="00585664" w:rsidP="000A2368">
            <w:r>
              <w:t>How well do the cube controls meet the description: simple and intuitive?</w:t>
            </w:r>
          </w:p>
        </w:tc>
        <w:tc>
          <w:tcPr>
            <w:tcW w:w="2262" w:type="dxa"/>
            <w:vMerge w:val="restart"/>
          </w:tcPr>
          <w:p w14:paraId="7E3A3239" w14:textId="77777777" w:rsidR="00585664" w:rsidRDefault="00585664" w:rsidP="000A2368">
            <w:r>
              <w:t>1 to 10</w:t>
            </w:r>
          </w:p>
        </w:tc>
        <w:tc>
          <w:tcPr>
            <w:tcW w:w="2014" w:type="dxa"/>
          </w:tcPr>
          <w:p w14:paraId="19A5B48A" w14:textId="6E9E0E2C" w:rsidR="00585664" w:rsidRDefault="00961800" w:rsidP="000A2368">
            <w:r>
              <w:t>10</w:t>
            </w:r>
          </w:p>
        </w:tc>
      </w:tr>
      <w:tr w:rsidR="00585664" w14:paraId="2270C80B" w14:textId="77777777" w:rsidTr="000A2368">
        <w:tc>
          <w:tcPr>
            <w:tcW w:w="2419" w:type="dxa"/>
          </w:tcPr>
          <w:p w14:paraId="2EFC4B1B" w14:textId="77777777" w:rsidR="00585664" w:rsidRDefault="00585664" w:rsidP="000A2368">
            <w:r>
              <w:t>38</w:t>
            </w:r>
          </w:p>
        </w:tc>
        <w:tc>
          <w:tcPr>
            <w:tcW w:w="2321" w:type="dxa"/>
          </w:tcPr>
          <w:p w14:paraId="1FDA0EEC" w14:textId="77777777" w:rsidR="00585664" w:rsidRDefault="00585664" w:rsidP="000A2368">
            <w:r>
              <w:t>How well do he program controls meet the description: simple and intuitive?</w:t>
            </w:r>
          </w:p>
        </w:tc>
        <w:tc>
          <w:tcPr>
            <w:tcW w:w="2262" w:type="dxa"/>
            <w:vMerge/>
          </w:tcPr>
          <w:p w14:paraId="0B7B2B7C" w14:textId="77777777" w:rsidR="00585664" w:rsidRDefault="00585664" w:rsidP="000A2368"/>
        </w:tc>
        <w:tc>
          <w:tcPr>
            <w:tcW w:w="2014" w:type="dxa"/>
          </w:tcPr>
          <w:p w14:paraId="0F3FECEC" w14:textId="61466125" w:rsidR="00585664" w:rsidRDefault="00961800" w:rsidP="000A2368">
            <w:r>
              <w:t>8</w:t>
            </w:r>
          </w:p>
        </w:tc>
      </w:tr>
      <w:tr w:rsidR="00585664" w14:paraId="43A18F74" w14:textId="77777777" w:rsidTr="000A2368">
        <w:tc>
          <w:tcPr>
            <w:tcW w:w="2419" w:type="dxa"/>
          </w:tcPr>
          <w:p w14:paraId="5BB70B36" w14:textId="77777777" w:rsidR="00585664" w:rsidRDefault="00585664" w:rsidP="000A2368">
            <w:r>
              <w:t>39</w:t>
            </w:r>
          </w:p>
        </w:tc>
        <w:tc>
          <w:tcPr>
            <w:tcW w:w="2321" w:type="dxa"/>
          </w:tcPr>
          <w:p w14:paraId="1835FFD2" w14:textId="77777777" w:rsidR="00585664" w:rsidRDefault="00585664" w:rsidP="000A2368">
            <w:r>
              <w:t>Is there a scramble function?</w:t>
            </w:r>
          </w:p>
        </w:tc>
        <w:tc>
          <w:tcPr>
            <w:tcW w:w="2262" w:type="dxa"/>
            <w:vMerge w:val="restart"/>
          </w:tcPr>
          <w:p w14:paraId="6AA3CFA9" w14:textId="77777777" w:rsidR="00585664" w:rsidRDefault="00585664" w:rsidP="000A2368">
            <w:r>
              <w:t>Yes or No</w:t>
            </w:r>
          </w:p>
        </w:tc>
        <w:tc>
          <w:tcPr>
            <w:tcW w:w="2014" w:type="dxa"/>
          </w:tcPr>
          <w:p w14:paraId="29628553" w14:textId="66F5E9C2" w:rsidR="00585664" w:rsidRDefault="00961800" w:rsidP="000A2368">
            <w:r>
              <w:t>Yes</w:t>
            </w:r>
          </w:p>
        </w:tc>
      </w:tr>
      <w:tr w:rsidR="00585664" w14:paraId="70EAD190" w14:textId="77777777" w:rsidTr="000A2368">
        <w:tc>
          <w:tcPr>
            <w:tcW w:w="2419" w:type="dxa"/>
          </w:tcPr>
          <w:p w14:paraId="280927DD" w14:textId="77777777" w:rsidR="00585664" w:rsidRDefault="00585664" w:rsidP="000A2368">
            <w:r>
              <w:t>40</w:t>
            </w:r>
          </w:p>
        </w:tc>
        <w:tc>
          <w:tcPr>
            <w:tcW w:w="2321" w:type="dxa"/>
          </w:tcPr>
          <w:p w14:paraId="024B1125" w14:textId="77777777" w:rsidR="00585664" w:rsidRDefault="00585664" w:rsidP="000A2368">
            <w:r>
              <w:t>Is there a solve function?</w:t>
            </w:r>
          </w:p>
        </w:tc>
        <w:tc>
          <w:tcPr>
            <w:tcW w:w="2262" w:type="dxa"/>
            <w:vMerge/>
          </w:tcPr>
          <w:p w14:paraId="14DD7357" w14:textId="77777777" w:rsidR="00585664" w:rsidRDefault="00585664" w:rsidP="000A2368"/>
        </w:tc>
        <w:tc>
          <w:tcPr>
            <w:tcW w:w="2014" w:type="dxa"/>
          </w:tcPr>
          <w:p w14:paraId="0E9E7B3F" w14:textId="28CE6F75" w:rsidR="00585664" w:rsidRDefault="00961800" w:rsidP="000A2368">
            <w:r>
              <w:t>Yes</w:t>
            </w:r>
          </w:p>
        </w:tc>
      </w:tr>
      <w:tr w:rsidR="00585664" w14:paraId="4B78B2A5" w14:textId="77777777" w:rsidTr="000A2368">
        <w:tc>
          <w:tcPr>
            <w:tcW w:w="2419" w:type="dxa"/>
          </w:tcPr>
          <w:p w14:paraId="7B766B8F" w14:textId="77777777" w:rsidR="00585664" w:rsidRDefault="00585664" w:rsidP="000A2368">
            <w:r>
              <w:t>41</w:t>
            </w:r>
          </w:p>
        </w:tc>
        <w:tc>
          <w:tcPr>
            <w:tcW w:w="2321" w:type="dxa"/>
          </w:tcPr>
          <w:p w14:paraId="09093CAC" w14:textId="77777777" w:rsidR="00585664" w:rsidRDefault="00585664" w:rsidP="000A2368">
            <w:r>
              <w:t>How well does the solve function show each move done (in regards to you being able to understand it)?</w:t>
            </w:r>
          </w:p>
        </w:tc>
        <w:tc>
          <w:tcPr>
            <w:tcW w:w="2262" w:type="dxa"/>
          </w:tcPr>
          <w:p w14:paraId="42693F5E" w14:textId="77777777" w:rsidR="00585664" w:rsidRDefault="00585664" w:rsidP="000A2368">
            <w:r>
              <w:t>1 to 10</w:t>
            </w:r>
          </w:p>
        </w:tc>
        <w:tc>
          <w:tcPr>
            <w:tcW w:w="2014" w:type="dxa"/>
          </w:tcPr>
          <w:p w14:paraId="5AB0CB6B" w14:textId="01DF569F" w:rsidR="00585664" w:rsidRDefault="00961800" w:rsidP="000A2368">
            <w:r>
              <w:t>5</w:t>
            </w:r>
          </w:p>
        </w:tc>
      </w:tr>
      <w:tr w:rsidR="00585664" w14:paraId="4B0CCD3E" w14:textId="77777777" w:rsidTr="000A2368">
        <w:tc>
          <w:tcPr>
            <w:tcW w:w="2419" w:type="dxa"/>
          </w:tcPr>
          <w:p w14:paraId="706A378F" w14:textId="77777777" w:rsidR="00585664" w:rsidRDefault="00585664" w:rsidP="000A2368">
            <w:r>
              <w:t>42</w:t>
            </w:r>
          </w:p>
        </w:tc>
        <w:tc>
          <w:tcPr>
            <w:tcW w:w="2321" w:type="dxa"/>
          </w:tcPr>
          <w:p w14:paraId="35E25E10" w14:textId="77777777" w:rsidR="00585664" w:rsidRDefault="00585664" w:rsidP="000A2368">
            <w:r>
              <w:t>Is there a hint function that shows you the next move to make?</w:t>
            </w:r>
          </w:p>
        </w:tc>
        <w:tc>
          <w:tcPr>
            <w:tcW w:w="2262" w:type="dxa"/>
            <w:vMerge w:val="restart"/>
          </w:tcPr>
          <w:p w14:paraId="483F620E" w14:textId="77777777" w:rsidR="00585664" w:rsidRDefault="00585664" w:rsidP="000A2368">
            <w:r>
              <w:t>Yes or No</w:t>
            </w:r>
          </w:p>
        </w:tc>
        <w:tc>
          <w:tcPr>
            <w:tcW w:w="2014" w:type="dxa"/>
          </w:tcPr>
          <w:p w14:paraId="42A18F8C" w14:textId="697D5445" w:rsidR="00585664" w:rsidRDefault="00961800" w:rsidP="000A2368">
            <w:r>
              <w:t>Yes</w:t>
            </w:r>
          </w:p>
        </w:tc>
      </w:tr>
      <w:tr w:rsidR="00961800" w14:paraId="5711A0CC" w14:textId="77777777" w:rsidTr="000A2368">
        <w:tc>
          <w:tcPr>
            <w:tcW w:w="2419" w:type="dxa"/>
          </w:tcPr>
          <w:p w14:paraId="452AA621" w14:textId="77777777" w:rsidR="00961800" w:rsidRDefault="00961800" w:rsidP="00961800">
            <w:r>
              <w:t>43</w:t>
            </w:r>
          </w:p>
        </w:tc>
        <w:tc>
          <w:tcPr>
            <w:tcW w:w="2321" w:type="dxa"/>
          </w:tcPr>
          <w:p w14:paraId="10341B54" w14:textId="77777777" w:rsidR="00961800" w:rsidRDefault="00961800" w:rsidP="00961800">
            <w:r>
              <w:t>Is there a timer to track how long solves take?</w:t>
            </w:r>
          </w:p>
        </w:tc>
        <w:tc>
          <w:tcPr>
            <w:tcW w:w="2262" w:type="dxa"/>
            <w:vMerge/>
          </w:tcPr>
          <w:p w14:paraId="3A09291A" w14:textId="77777777" w:rsidR="00961800" w:rsidRDefault="00961800" w:rsidP="00961800"/>
        </w:tc>
        <w:tc>
          <w:tcPr>
            <w:tcW w:w="2014" w:type="dxa"/>
          </w:tcPr>
          <w:p w14:paraId="0C7A9E25" w14:textId="59CC815D" w:rsidR="00961800" w:rsidRDefault="00961800" w:rsidP="00961800">
            <w:r>
              <w:t>Yes</w:t>
            </w:r>
          </w:p>
        </w:tc>
      </w:tr>
      <w:tr w:rsidR="00961800" w14:paraId="228FD6B6" w14:textId="77777777" w:rsidTr="000A2368">
        <w:tc>
          <w:tcPr>
            <w:tcW w:w="2419" w:type="dxa"/>
          </w:tcPr>
          <w:p w14:paraId="5A528428" w14:textId="77777777" w:rsidR="00961800" w:rsidRDefault="00961800" w:rsidP="00961800">
            <w:r>
              <w:t>44</w:t>
            </w:r>
          </w:p>
        </w:tc>
        <w:tc>
          <w:tcPr>
            <w:tcW w:w="2321" w:type="dxa"/>
          </w:tcPr>
          <w:p w14:paraId="2AA4C867" w14:textId="77777777" w:rsidR="00961800" w:rsidRDefault="00961800" w:rsidP="00961800">
            <w:r>
              <w:t>Does the timer start automatically?</w:t>
            </w:r>
          </w:p>
        </w:tc>
        <w:tc>
          <w:tcPr>
            <w:tcW w:w="2262" w:type="dxa"/>
            <w:vMerge/>
          </w:tcPr>
          <w:p w14:paraId="0EA8D10B" w14:textId="77777777" w:rsidR="00961800" w:rsidRDefault="00961800" w:rsidP="00961800"/>
        </w:tc>
        <w:tc>
          <w:tcPr>
            <w:tcW w:w="2014" w:type="dxa"/>
          </w:tcPr>
          <w:p w14:paraId="7D683A41" w14:textId="6AC41DB4" w:rsidR="00961800" w:rsidRDefault="00961800" w:rsidP="00961800">
            <w:r>
              <w:t>Yes</w:t>
            </w:r>
          </w:p>
        </w:tc>
      </w:tr>
      <w:tr w:rsidR="00961800" w14:paraId="58FE308D" w14:textId="77777777" w:rsidTr="000A2368">
        <w:tc>
          <w:tcPr>
            <w:tcW w:w="2419" w:type="dxa"/>
          </w:tcPr>
          <w:p w14:paraId="032CCAC7" w14:textId="77777777" w:rsidR="00961800" w:rsidRDefault="00961800" w:rsidP="00961800">
            <w:r>
              <w:t>45</w:t>
            </w:r>
          </w:p>
        </w:tc>
        <w:tc>
          <w:tcPr>
            <w:tcW w:w="2321" w:type="dxa"/>
          </w:tcPr>
          <w:p w14:paraId="686BF2C8" w14:textId="77777777" w:rsidR="00961800" w:rsidRDefault="00961800" w:rsidP="00961800">
            <w:r>
              <w:t>Does the timer stop automatically?</w:t>
            </w:r>
          </w:p>
        </w:tc>
        <w:tc>
          <w:tcPr>
            <w:tcW w:w="2262" w:type="dxa"/>
            <w:vMerge/>
          </w:tcPr>
          <w:p w14:paraId="104DCF3C" w14:textId="77777777" w:rsidR="00961800" w:rsidRDefault="00961800" w:rsidP="00961800"/>
        </w:tc>
        <w:tc>
          <w:tcPr>
            <w:tcW w:w="2014" w:type="dxa"/>
          </w:tcPr>
          <w:p w14:paraId="1413DC7C" w14:textId="3A09F865" w:rsidR="00961800" w:rsidRDefault="00961800" w:rsidP="00961800">
            <w:r>
              <w:t>Yes</w:t>
            </w:r>
          </w:p>
        </w:tc>
      </w:tr>
      <w:tr w:rsidR="00961800" w14:paraId="2B2D2305" w14:textId="77777777" w:rsidTr="000A2368">
        <w:tc>
          <w:tcPr>
            <w:tcW w:w="2419" w:type="dxa"/>
          </w:tcPr>
          <w:p w14:paraId="2A997135" w14:textId="77777777" w:rsidR="00961800" w:rsidRDefault="00961800" w:rsidP="00961800">
            <w:r>
              <w:t>46</w:t>
            </w:r>
          </w:p>
        </w:tc>
        <w:tc>
          <w:tcPr>
            <w:tcW w:w="2321" w:type="dxa"/>
          </w:tcPr>
          <w:p w14:paraId="5B98CBE1" w14:textId="77777777" w:rsidR="00961800" w:rsidRDefault="00961800" w:rsidP="00961800">
            <w:r>
              <w:t>Is there a leaderboard?</w:t>
            </w:r>
          </w:p>
        </w:tc>
        <w:tc>
          <w:tcPr>
            <w:tcW w:w="2262" w:type="dxa"/>
            <w:vMerge/>
          </w:tcPr>
          <w:p w14:paraId="0FD25779" w14:textId="77777777" w:rsidR="00961800" w:rsidRDefault="00961800" w:rsidP="00961800"/>
        </w:tc>
        <w:tc>
          <w:tcPr>
            <w:tcW w:w="2014" w:type="dxa"/>
          </w:tcPr>
          <w:p w14:paraId="1372838B" w14:textId="1B5F61BA" w:rsidR="00961800" w:rsidRDefault="00961800" w:rsidP="00961800">
            <w:r>
              <w:t>Yes</w:t>
            </w:r>
          </w:p>
        </w:tc>
      </w:tr>
      <w:tr w:rsidR="00961800" w14:paraId="72F7045C" w14:textId="77777777" w:rsidTr="000A2368">
        <w:tc>
          <w:tcPr>
            <w:tcW w:w="2419" w:type="dxa"/>
          </w:tcPr>
          <w:p w14:paraId="7DA54124" w14:textId="77777777" w:rsidR="00961800" w:rsidRDefault="00961800" w:rsidP="00961800">
            <w:r>
              <w:t>47</w:t>
            </w:r>
          </w:p>
        </w:tc>
        <w:tc>
          <w:tcPr>
            <w:tcW w:w="2321" w:type="dxa"/>
          </w:tcPr>
          <w:p w14:paraId="47C10979" w14:textId="77777777" w:rsidR="00961800" w:rsidRDefault="00961800" w:rsidP="00961800">
            <w:r>
              <w:t>Does the leaderboard show the ten quickest solves in ascending order?</w:t>
            </w:r>
          </w:p>
        </w:tc>
        <w:tc>
          <w:tcPr>
            <w:tcW w:w="2262" w:type="dxa"/>
            <w:vMerge/>
          </w:tcPr>
          <w:p w14:paraId="5395497D" w14:textId="77777777" w:rsidR="00961800" w:rsidRDefault="00961800" w:rsidP="00961800"/>
        </w:tc>
        <w:tc>
          <w:tcPr>
            <w:tcW w:w="2014" w:type="dxa"/>
          </w:tcPr>
          <w:p w14:paraId="213114C8" w14:textId="0D8BFF66" w:rsidR="00961800" w:rsidRDefault="00961800" w:rsidP="00961800">
            <w:r>
              <w:t>Yes</w:t>
            </w:r>
          </w:p>
        </w:tc>
      </w:tr>
      <w:tr w:rsidR="00961800" w14:paraId="5947CD4B" w14:textId="77777777" w:rsidTr="000A2368">
        <w:tc>
          <w:tcPr>
            <w:tcW w:w="2419" w:type="dxa"/>
          </w:tcPr>
          <w:p w14:paraId="096F371C" w14:textId="77777777" w:rsidR="00961800" w:rsidRDefault="00961800" w:rsidP="00961800">
            <w:r>
              <w:t>48</w:t>
            </w:r>
          </w:p>
        </w:tc>
        <w:tc>
          <w:tcPr>
            <w:tcW w:w="2321" w:type="dxa"/>
          </w:tcPr>
          <w:p w14:paraId="0AA1E00D" w14:textId="77777777" w:rsidR="00961800" w:rsidRDefault="00961800" w:rsidP="00961800">
            <w:r>
              <w:t>Does each leaderboard entry display: the username, the time taken, the moves taken?</w:t>
            </w:r>
          </w:p>
        </w:tc>
        <w:tc>
          <w:tcPr>
            <w:tcW w:w="2262" w:type="dxa"/>
            <w:vMerge/>
          </w:tcPr>
          <w:p w14:paraId="7F1D1302" w14:textId="77777777" w:rsidR="00961800" w:rsidRDefault="00961800" w:rsidP="00961800"/>
        </w:tc>
        <w:tc>
          <w:tcPr>
            <w:tcW w:w="2014" w:type="dxa"/>
          </w:tcPr>
          <w:p w14:paraId="196F2E16" w14:textId="7FEA599F" w:rsidR="00961800" w:rsidRDefault="00961800" w:rsidP="00961800">
            <w:r>
              <w:t>Yes</w:t>
            </w:r>
          </w:p>
        </w:tc>
      </w:tr>
      <w:tr w:rsidR="00961800" w14:paraId="6C9A3158" w14:textId="77777777" w:rsidTr="000A2368">
        <w:tc>
          <w:tcPr>
            <w:tcW w:w="2419" w:type="dxa"/>
          </w:tcPr>
          <w:p w14:paraId="329BA524" w14:textId="77777777" w:rsidR="00961800" w:rsidRDefault="00961800" w:rsidP="00961800">
            <w:r>
              <w:t>49</w:t>
            </w:r>
          </w:p>
        </w:tc>
        <w:tc>
          <w:tcPr>
            <w:tcW w:w="2321" w:type="dxa"/>
          </w:tcPr>
          <w:p w14:paraId="181B2954" w14:textId="77777777" w:rsidR="00961800" w:rsidRDefault="00961800" w:rsidP="00961800">
            <w:r>
              <w:t>Is there a login system?</w:t>
            </w:r>
          </w:p>
        </w:tc>
        <w:tc>
          <w:tcPr>
            <w:tcW w:w="2262" w:type="dxa"/>
            <w:vMerge/>
          </w:tcPr>
          <w:p w14:paraId="650D276C" w14:textId="77777777" w:rsidR="00961800" w:rsidRDefault="00961800" w:rsidP="00961800"/>
        </w:tc>
        <w:tc>
          <w:tcPr>
            <w:tcW w:w="2014" w:type="dxa"/>
          </w:tcPr>
          <w:p w14:paraId="44AE4502" w14:textId="4DA1DD5D" w:rsidR="00961800" w:rsidRDefault="00961800" w:rsidP="00961800">
            <w:r>
              <w:t>Yes</w:t>
            </w:r>
          </w:p>
        </w:tc>
      </w:tr>
      <w:tr w:rsidR="00961800" w14:paraId="36EBCB0C" w14:textId="77777777" w:rsidTr="000A2368">
        <w:tc>
          <w:tcPr>
            <w:tcW w:w="2419" w:type="dxa"/>
          </w:tcPr>
          <w:p w14:paraId="7263F214" w14:textId="77777777" w:rsidR="00961800" w:rsidRDefault="00961800" w:rsidP="00961800">
            <w:r>
              <w:t>50</w:t>
            </w:r>
          </w:p>
        </w:tc>
        <w:tc>
          <w:tcPr>
            <w:tcW w:w="2321" w:type="dxa"/>
          </w:tcPr>
          <w:p w14:paraId="7F4AE5DE" w14:textId="77777777" w:rsidR="00961800" w:rsidRDefault="00961800" w:rsidP="00961800">
            <w:r>
              <w:t>How straightforward to use is the login system?</w:t>
            </w:r>
          </w:p>
        </w:tc>
        <w:tc>
          <w:tcPr>
            <w:tcW w:w="2262" w:type="dxa"/>
          </w:tcPr>
          <w:p w14:paraId="7761788C" w14:textId="77777777" w:rsidR="00961800" w:rsidRDefault="00961800" w:rsidP="00961800">
            <w:r>
              <w:t>1 to 10</w:t>
            </w:r>
          </w:p>
        </w:tc>
        <w:tc>
          <w:tcPr>
            <w:tcW w:w="2014" w:type="dxa"/>
          </w:tcPr>
          <w:p w14:paraId="715A7949" w14:textId="79BFB7BA" w:rsidR="00961800" w:rsidRDefault="00961800" w:rsidP="00961800">
            <w:r>
              <w:t>10</w:t>
            </w:r>
          </w:p>
        </w:tc>
      </w:tr>
      <w:tr w:rsidR="00961800" w14:paraId="679D49F3" w14:textId="77777777" w:rsidTr="000A2368">
        <w:tc>
          <w:tcPr>
            <w:tcW w:w="2419" w:type="dxa"/>
          </w:tcPr>
          <w:p w14:paraId="0ED969FF" w14:textId="77777777" w:rsidR="00961800" w:rsidRDefault="00961800" w:rsidP="00961800">
            <w:r>
              <w:lastRenderedPageBreak/>
              <w:t>51</w:t>
            </w:r>
          </w:p>
        </w:tc>
        <w:tc>
          <w:tcPr>
            <w:tcW w:w="2321" w:type="dxa"/>
          </w:tcPr>
          <w:p w14:paraId="45C41EEC" w14:textId="77777777" w:rsidR="00961800" w:rsidRDefault="00961800" w:rsidP="00961800">
            <w:r>
              <w:t>Is your user and game data loaded when you log in?</w:t>
            </w:r>
          </w:p>
        </w:tc>
        <w:tc>
          <w:tcPr>
            <w:tcW w:w="2262" w:type="dxa"/>
            <w:vMerge w:val="restart"/>
          </w:tcPr>
          <w:p w14:paraId="0FE321EC" w14:textId="77777777" w:rsidR="00961800" w:rsidRDefault="00961800" w:rsidP="00961800">
            <w:r>
              <w:t>Yes or No</w:t>
            </w:r>
          </w:p>
        </w:tc>
        <w:tc>
          <w:tcPr>
            <w:tcW w:w="2014" w:type="dxa"/>
          </w:tcPr>
          <w:p w14:paraId="17991A93" w14:textId="326B57F3" w:rsidR="00961800" w:rsidRDefault="00961800" w:rsidP="00961800">
            <w:r>
              <w:t>Yes</w:t>
            </w:r>
          </w:p>
        </w:tc>
      </w:tr>
      <w:tr w:rsidR="00961800" w14:paraId="13BF2502" w14:textId="77777777" w:rsidTr="000A2368">
        <w:tc>
          <w:tcPr>
            <w:tcW w:w="2419" w:type="dxa"/>
          </w:tcPr>
          <w:p w14:paraId="182AD33C" w14:textId="77777777" w:rsidR="00961800" w:rsidRDefault="00961800" w:rsidP="00961800">
            <w:r>
              <w:t>52</w:t>
            </w:r>
          </w:p>
        </w:tc>
        <w:tc>
          <w:tcPr>
            <w:tcW w:w="2321" w:type="dxa"/>
          </w:tcPr>
          <w:p w14:paraId="3DF6641D" w14:textId="77777777" w:rsidR="00961800" w:rsidRDefault="00961800" w:rsidP="00961800">
            <w:r>
              <w:t>Does the save function run automatically?</w:t>
            </w:r>
          </w:p>
        </w:tc>
        <w:tc>
          <w:tcPr>
            <w:tcW w:w="2262" w:type="dxa"/>
            <w:vMerge/>
          </w:tcPr>
          <w:p w14:paraId="306B72AB" w14:textId="77777777" w:rsidR="00961800" w:rsidRDefault="00961800" w:rsidP="00961800"/>
        </w:tc>
        <w:tc>
          <w:tcPr>
            <w:tcW w:w="2014" w:type="dxa"/>
          </w:tcPr>
          <w:p w14:paraId="251AE490" w14:textId="206597F6" w:rsidR="00961800" w:rsidRDefault="00961800" w:rsidP="00961800">
            <w:r>
              <w:t>Yes</w:t>
            </w:r>
          </w:p>
        </w:tc>
      </w:tr>
      <w:tr w:rsidR="00961800" w14:paraId="741F2CA7" w14:textId="77777777" w:rsidTr="000A2368">
        <w:tc>
          <w:tcPr>
            <w:tcW w:w="2419" w:type="dxa"/>
          </w:tcPr>
          <w:p w14:paraId="26FB7626" w14:textId="77777777" w:rsidR="00961800" w:rsidRDefault="00961800" w:rsidP="00961800">
            <w:r>
              <w:t>53</w:t>
            </w:r>
          </w:p>
        </w:tc>
        <w:tc>
          <w:tcPr>
            <w:tcW w:w="2321" w:type="dxa"/>
          </w:tcPr>
          <w:p w14:paraId="17F06108" w14:textId="77777777" w:rsidR="00961800" w:rsidRDefault="00961800" w:rsidP="00961800">
            <w:r>
              <w:t>Is there a guide to use the program?</w:t>
            </w:r>
          </w:p>
        </w:tc>
        <w:tc>
          <w:tcPr>
            <w:tcW w:w="2262" w:type="dxa"/>
            <w:vMerge/>
          </w:tcPr>
          <w:p w14:paraId="7BC71F7B" w14:textId="77777777" w:rsidR="00961800" w:rsidRDefault="00961800" w:rsidP="00961800"/>
        </w:tc>
        <w:tc>
          <w:tcPr>
            <w:tcW w:w="2014" w:type="dxa"/>
          </w:tcPr>
          <w:p w14:paraId="210FBF00" w14:textId="31D1B609" w:rsidR="00961800" w:rsidRDefault="00961800" w:rsidP="00961800">
            <w:r>
              <w:t>Yes</w:t>
            </w:r>
          </w:p>
        </w:tc>
      </w:tr>
      <w:tr w:rsidR="00961800" w14:paraId="1EADC2B4" w14:textId="77777777" w:rsidTr="000A2368">
        <w:tc>
          <w:tcPr>
            <w:tcW w:w="2419" w:type="dxa"/>
          </w:tcPr>
          <w:p w14:paraId="6B00F1B6" w14:textId="77777777" w:rsidR="00961800" w:rsidRDefault="00961800" w:rsidP="00961800">
            <w:r>
              <w:t>54</w:t>
            </w:r>
          </w:p>
        </w:tc>
        <w:tc>
          <w:tcPr>
            <w:tcW w:w="2321" w:type="dxa"/>
          </w:tcPr>
          <w:p w14:paraId="1E45B474" w14:textId="77777777" w:rsidR="00961800" w:rsidRDefault="00961800" w:rsidP="00961800">
            <w:r>
              <w:t>How clear and concise is the guide?</w:t>
            </w:r>
          </w:p>
        </w:tc>
        <w:tc>
          <w:tcPr>
            <w:tcW w:w="2262" w:type="dxa"/>
          </w:tcPr>
          <w:p w14:paraId="732877D1" w14:textId="77777777" w:rsidR="00961800" w:rsidRDefault="00961800" w:rsidP="00961800">
            <w:r>
              <w:t>1 to 10</w:t>
            </w:r>
          </w:p>
        </w:tc>
        <w:tc>
          <w:tcPr>
            <w:tcW w:w="2014" w:type="dxa"/>
          </w:tcPr>
          <w:p w14:paraId="7289772C" w14:textId="293E840F" w:rsidR="00961800" w:rsidRDefault="00961800" w:rsidP="00961800">
            <w:r>
              <w:t>7</w:t>
            </w:r>
          </w:p>
        </w:tc>
      </w:tr>
      <w:tr w:rsidR="00961800" w14:paraId="74C1F043" w14:textId="77777777" w:rsidTr="000A2368">
        <w:tc>
          <w:tcPr>
            <w:tcW w:w="2419" w:type="dxa"/>
          </w:tcPr>
          <w:p w14:paraId="0B1346A4" w14:textId="77777777" w:rsidR="00961800" w:rsidRDefault="00961800" w:rsidP="00961800">
            <w:r>
              <w:t>55</w:t>
            </w:r>
          </w:p>
        </w:tc>
        <w:tc>
          <w:tcPr>
            <w:tcW w:w="2321" w:type="dxa"/>
          </w:tcPr>
          <w:p w14:paraId="7D89AD7C" w14:textId="77777777" w:rsidR="00961800" w:rsidRDefault="00961800" w:rsidP="00961800">
            <w:r>
              <w:t>Is there a function to see your game history?</w:t>
            </w:r>
          </w:p>
        </w:tc>
        <w:tc>
          <w:tcPr>
            <w:tcW w:w="2262" w:type="dxa"/>
          </w:tcPr>
          <w:p w14:paraId="25D158D2" w14:textId="77777777" w:rsidR="00961800" w:rsidRDefault="00961800" w:rsidP="00961800">
            <w:r>
              <w:t>Yes or No</w:t>
            </w:r>
          </w:p>
        </w:tc>
        <w:tc>
          <w:tcPr>
            <w:tcW w:w="2014" w:type="dxa"/>
          </w:tcPr>
          <w:p w14:paraId="6B4943FB" w14:textId="4ECF1065" w:rsidR="00961800" w:rsidRDefault="00961800" w:rsidP="00961800">
            <w:r>
              <w:t>Yes</w:t>
            </w:r>
          </w:p>
        </w:tc>
      </w:tr>
      <w:tr w:rsidR="00961800" w14:paraId="1801D902" w14:textId="77777777" w:rsidTr="000A2368">
        <w:tc>
          <w:tcPr>
            <w:tcW w:w="2419" w:type="dxa"/>
          </w:tcPr>
          <w:p w14:paraId="4F2B32C0" w14:textId="77777777" w:rsidR="00961800" w:rsidRDefault="00961800" w:rsidP="00961800">
            <w:r>
              <w:t>56</w:t>
            </w:r>
          </w:p>
        </w:tc>
        <w:tc>
          <w:tcPr>
            <w:tcW w:w="2321" w:type="dxa"/>
          </w:tcPr>
          <w:p w14:paraId="4746C5B1" w14:textId="77777777" w:rsidR="00961800" w:rsidRDefault="00961800" w:rsidP="00961800">
            <w:r>
              <w:t xml:space="preserve">How easy does the game history function make it to see how you have progressed? </w:t>
            </w:r>
          </w:p>
        </w:tc>
        <w:tc>
          <w:tcPr>
            <w:tcW w:w="2262" w:type="dxa"/>
          </w:tcPr>
          <w:p w14:paraId="011AFE42" w14:textId="77777777" w:rsidR="00961800" w:rsidRDefault="00961800" w:rsidP="00961800">
            <w:r>
              <w:t>1 to 10</w:t>
            </w:r>
          </w:p>
        </w:tc>
        <w:tc>
          <w:tcPr>
            <w:tcW w:w="2014" w:type="dxa"/>
          </w:tcPr>
          <w:p w14:paraId="0398CD1F" w14:textId="284A49B8" w:rsidR="00961800" w:rsidRDefault="00961800" w:rsidP="00961800">
            <w:r>
              <w:t>9</w:t>
            </w:r>
          </w:p>
        </w:tc>
      </w:tr>
    </w:tbl>
    <w:p w14:paraId="6428EBD1" w14:textId="77777777" w:rsidR="00585664" w:rsidRDefault="00585664" w:rsidP="008136C6"/>
    <w:tbl>
      <w:tblPr>
        <w:tblStyle w:val="TableGrid"/>
        <w:tblW w:w="0" w:type="auto"/>
        <w:tblInd w:w="-113" w:type="dxa"/>
        <w:tblLook w:val="04A0" w:firstRow="1" w:lastRow="0" w:firstColumn="1" w:lastColumn="0" w:noHBand="0" w:noVBand="1"/>
      </w:tblPr>
      <w:tblGrid>
        <w:gridCol w:w="113"/>
        <w:gridCol w:w="2419"/>
        <w:gridCol w:w="2321"/>
        <w:gridCol w:w="2262"/>
        <w:gridCol w:w="2014"/>
      </w:tblGrid>
      <w:tr w:rsidR="00622CC2" w14:paraId="69589AAA" w14:textId="77777777" w:rsidTr="00995C29">
        <w:trPr>
          <w:gridBefore w:val="1"/>
          <w:wBefore w:w="113" w:type="dxa"/>
        </w:trPr>
        <w:tc>
          <w:tcPr>
            <w:tcW w:w="2419" w:type="dxa"/>
          </w:tcPr>
          <w:p w14:paraId="67230D59" w14:textId="77777777" w:rsidR="00622CC2" w:rsidRDefault="00622CC2" w:rsidP="000A2368">
            <w:r>
              <w:t>Stakeholder name:</w:t>
            </w:r>
          </w:p>
        </w:tc>
        <w:tc>
          <w:tcPr>
            <w:tcW w:w="6597" w:type="dxa"/>
            <w:gridSpan w:val="3"/>
          </w:tcPr>
          <w:p w14:paraId="46C4074B" w14:textId="3ED11B56" w:rsidR="00622CC2" w:rsidRDefault="00622CC2" w:rsidP="000A2368">
            <w:r>
              <w:t>Connor Gilroy</w:t>
            </w:r>
          </w:p>
        </w:tc>
      </w:tr>
      <w:tr w:rsidR="00622CC2" w14:paraId="3CDA4BA2" w14:textId="77777777" w:rsidTr="00995C29">
        <w:trPr>
          <w:gridBefore w:val="1"/>
          <w:wBefore w:w="113" w:type="dxa"/>
        </w:trPr>
        <w:tc>
          <w:tcPr>
            <w:tcW w:w="2419" w:type="dxa"/>
          </w:tcPr>
          <w:p w14:paraId="07326479" w14:textId="77777777" w:rsidR="00622CC2" w:rsidRDefault="00622CC2" w:rsidP="000A2368">
            <w:r>
              <w:t>Test no.</w:t>
            </w:r>
          </w:p>
        </w:tc>
        <w:tc>
          <w:tcPr>
            <w:tcW w:w="2321" w:type="dxa"/>
          </w:tcPr>
          <w:p w14:paraId="33451AF9" w14:textId="77777777" w:rsidR="00622CC2" w:rsidRDefault="00622CC2" w:rsidP="000A2368">
            <w:r>
              <w:t>Question</w:t>
            </w:r>
          </w:p>
        </w:tc>
        <w:tc>
          <w:tcPr>
            <w:tcW w:w="2262" w:type="dxa"/>
          </w:tcPr>
          <w:p w14:paraId="7D2891F4" w14:textId="77777777" w:rsidR="00622CC2" w:rsidRDefault="00622CC2" w:rsidP="000A2368">
            <w:r>
              <w:t>Answer type</w:t>
            </w:r>
          </w:p>
        </w:tc>
        <w:tc>
          <w:tcPr>
            <w:tcW w:w="2014" w:type="dxa"/>
          </w:tcPr>
          <w:p w14:paraId="18743322" w14:textId="77777777" w:rsidR="00622CC2" w:rsidRDefault="00622CC2" w:rsidP="000A2368">
            <w:r>
              <w:t>Stakeholder Answer</w:t>
            </w:r>
          </w:p>
        </w:tc>
      </w:tr>
      <w:tr w:rsidR="00622CC2" w14:paraId="020D3C42" w14:textId="77777777" w:rsidTr="00995C29">
        <w:trPr>
          <w:gridBefore w:val="1"/>
          <w:wBefore w:w="113" w:type="dxa"/>
        </w:trPr>
        <w:tc>
          <w:tcPr>
            <w:tcW w:w="2419" w:type="dxa"/>
          </w:tcPr>
          <w:p w14:paraId="1D946D1B" w14:textId="77777777" w:rsidR="00622CC2" w:rsidRDefault="00622CC2" w:rsidP="000A2368">
            <w:r>
              <w:t>33</w:t>
            </w:r>
          </w:p>
        </w:tc>
        <w:tc>
          <w:tcPr>
            <w:tcW w:w="2321" w:type="dxa"/>
          </w:tcPr>
          <w:p w14:paraId="622A63D2" w14:textId="77777777" w:rsidR="00622CC2" w:rsidRDefault="00622CC2" w:rsidP="000A2368">
            <w:r>
              <w:t>Is there a representation of a 3D cube?</w:t>
            </w:r>
          </w:p>
        </w:tc>
        <w:tc>
          <w:tcPr>
            <w:tcW w:w="2262" w:type="dxa"/>
          </w:tcPr>
          <w:p w14:paraId="0F446647" w14:textId="77777777" w:rsidR="00622CC2" w:rsidRDefault="00622CC2" w:rsidP="000A2368">
            <w:r>
              <w:t>Yes or No</w:t>
            </w:r>
          </w:p>
        </w:tc>
        <w:tc>
          <w:tcPr>
            <w:tcW w:w="2014" w:type="dxa"/>
          </w:tcPr>
          <w:p w14:paraId="4E14765A" w14:textId="2EF8D3E0" w:rsidR="00622CC2" w:rsidRDefault="00995C29" w:rsidP="000A2368">
            <w:r>
              <w:t>Yes</w:t>
            </w:r>
          </w:p>
        </w:tc>
      </w:tr>
      <w:tr w:rsidR="00622CC2" w14:paraId="53E3DB60" w14:textId="77777777" w:rsidTr="00995C29">
        <w:trPr>
          <w:gridBefore w:val="1"/>
          <w:wBefore w:w="113" w:type="dxa"/>
        </w:trPr>
        <w:tc>
          <w:tcPr>
            <w:tcW w:w="2419" w:type="dxa"/>
          </w:tcPr>
          <w:p w14:paraId="50CD501F" w14:textId="77777777" w:rsidR="00622CC2" w:rsidRDefault="00622CC2" w:rsidP="000A2368">
            <w:r>
              <w:t>34</w:t>
            </w:r>
          </w:p>
        </w:tc>
        <w:tc>
          <w:tcPr>
            <w:tcW w:w="2321" w:type="dxa"/>
          </w:tcPr>
          <w:p w14:paraId="6F878C2E" w14:textId="77777777" w:rsidR="00622CC2" w:rsidRDefault="00622CC2" w:rsidP="000A2368">
            <w:r>
              <w:t>How professional does the 3D cube look?</w:t>
            </w:r>
          </w:p>
        </w:tc>
        <w:tc>
          <w:tcPr>
            <w:tcW w:w="2262" w:type="dxa"/>
          </w:tcPr>
          <w:p w14:paraId="3E19A62A" w14:textId="77777777" w:rsidR="00622CC2" w:rsidRDefault="00622CC2" w:rsidP="000A2368">
            <w:r>
              <w:t>1 to 10</w:t>
            </w:r>
          </w:p>
        </w:tc>
        <w:tc>
          <w:tcPr>
            <w:tcW w:w="2014" w:type="dxa"/>
          </w:tcPr>
          <w:p w14:paraId="790870FF" w14:textId="5C89E7EE" w:rsidR="00622CC2" w:rsidRDefault="00995C29" w:rsidP="000A2368">
            <w:r>
              <w:t>7</w:t>
            </w:r>
          </w:p>
        </w:tc>
      </w:tr>
      <w:tr w:rsidR="00622CC2" w14:paraId="2A271FF9" w14:textId="77777777" w:rsidTr="00995C29">
        <w:trPr>
          <w:gridBefore w:val="1"/>
          <w:wBefore w:w="113" w:type="dxa"/>
          <w:cantSplit/>
        </w:trPr>
        <w:tc>
          <w:tcPr>
            <w:tcW w:w="2419" w:type="dxa"/>
          </w:tcPr>
          <w:p w14:paraId="6763CBB6" w14:textId="77777777" w:rsidR="00622CC2" w:rsidRDefault="00622CC2" w:rsidP="000A2368">
            <w:r>
              <w:t>35</w:t>
            </w:r>
          </w:p>
        </w:tc>
        <w:tc>
          <w:tcPr>
            <w:tcW w:w="2321" w:type="dxa"/>
          </w:tcPr>
          <w:p w14:paraId="7A8AFD26" w14:textId="77777777" w:rsidR="00622CC2" w:rsidRDefault="00622CC2" w:rsidP="000A2368">
            <w:r>
              <w:t>To your knowledge, is every move that’s possible on a real Rubik’s cube possible on the program’s Rubik’s cube?</w:t>
            </w:r>
          </w:p>
        </w:tc>
        <w:tc>
          <w:tcPr>
            <w:tcW w:w="2262" w:type="dxa"/>
            <w:vMerge w:val="restart"/>
          </w:tcPr>
          <w:p w14:paraId="411E9A8F" w14:textId="77777777" w:rsidR="00622CC2" w:rsidRDefault="00622CC2" w:rsidP="000A2368">
            <w:r>
              <w:t>Yes or No</w:t>
            </w:r>
          </w:p>
        </w:tc>
        <w:tc>
          <w:tcPr>
            <w:tcW w:w="2014" w:type="dxa"/>
          </w:tcPr>
          <w:p w14:paraId="4E1C2E40" w14:textId="44F0D23D" w:rsidR="00622CC2" w:rsidRDefault="00995C29" w:rsidP="000A2368">
            <w:r>
              <w:t>Yes</w:t>
            </w:r>
          </w:p>
        </w:tc>
      </w:tr>
      <w:tr w:rsidR="00622CC2" w14:paraId="2EFF3530" w14:textId="77777777" w:rsidTr="00995C29">
        <w:trPr>
          <w:gridBefore w:val="1"/>
          <w:wBefore w:w="113" w:type="dxa"/>
        </w:trPr>
        <w:tc>
          <w:tcPr>
            <w:tcW w:w="2419" w:type="dxa"/>
          </w:tcPr>
          <w:p w14:paraId="3A025B50" w14:textId="77777777" w:rsidR="00622CC2" w:rsidRDefault="00622CC2" w:rsidP="000A2368">
            <w:r>
              <w:t>35</w:t>
            </w:r>
          </w:p>
        </w:tc>
        <w:tc>
          <w:tcPr>
            <w:tcW w:w="2321" w:type="dxa"/>
          </w:tcPr>
          <w:p w14:paraId="0775ED53" w14:textId="77777777" w:rsidR="00622CC2" w:rsidRDefault="00622CC2" w:rsidP="000A2368">
            <w:r>
              <w:t>To your knowledge, is every move possible on the program possible on a real Rubik’s cube?</w:t>
            </w:r>
          </w:p>
        </w:tc>
        <w:tc>
          <w:tcPr>
            <w:tcW w:w="2262" w:type="dxa"/>
            <w:vMerge/>
          </w:tcPr>
          <w:p w14:paraId="521E33C9" w14:textId="77777777" w:rsidR="00622CC2" w:rsidRDefault="00622CC2" w:rsidP="000A2368"/>
        </w:tc>
        <w:tc>
          <w:tcPr>
            <w:tcW w:w="2014" w:type="dxa"/>
          </w:tcPr>
          <w:p w14:paraId="6BB58D6B" w14:textId="2A5366F4" w:rsidR="00622CC2" w:rsidRDefault="00995C29" w:rsidP="000A2368">
            <w:r>
              <w:t>Yes</w:t>
            </w:r>
          </w:p>
        </w:tc>
      </w:tr>
      <w:tr w:rsidR="00622CC2" w14:paraId="7207F80E" w14:textId="77777777" w:rsidTr="00995C29">
        <w:trPr>
          <w:gridBefore w:val="1"/>
          <w:wBefore w:w="113" w:type="dxa"/>
        </w:trPr>
        <w:tc>
          <w:tcPr>
            <w:tcW w:w="2419" w:type="dxa"/>
          </w:tcPr>
          <w:p w14:paraId="0FA83AE5" w14:textId="77777777" w:rsidR="00622CC2" w:rsidRDefault="00622CC2" w:rsidP="000A2368">
            <w:r>
              <w:t>37</w:t>
            </w:r>
          </w:p>
        </w:tc>
        <w:tc>
          <w:tcPr>
            <w:tcW w:w="2321" w:type="dxa"/>
          </w:tcPr>
          <w:p w14:paraId="43E82F78" w14:textId="77777777" w:rsidR="00622CC2" w:rsidRDefault="00622CC2" w:rsidP="000A2368">
            <w:r>
              <w:t>How well do the cube controls meet the description: simple and intuitive?</w:t>
            </w:r>
          </w:p>
        </w:tc>
        <w:tc>
          <w:tcPr>
            <w:tcW w:w="2262" w:type="dxa"/>
            <w:vMerge w:val="restart"/>
          </w:tcPr>
          <w:p w14:paraId="3D71E4FD" w14:textId="77777777" w:rsidR="00622CC2" w:rsidRDefault="00622CC2" w:rsidP="000A2368">
            <w:r>
              <w:t>1 to 10</w:t>
            </w:r>
          </w:p>
        </w:tc>
        <w:tc>
          <w:tcPr>
            <w:tcW w:w="2014" w:type="dxa"/>
          </w:tcPr>
          <w:p w14:paraId="556A81F2" w14:textId="2E8B0846" w:rsidR="00622CC2" w:rsidRDefault="00995C29" w:rsidP="000A2368">
            <w:r>
              <w:t>6</w:t>
            </w:r>
          </w:p>
        </w:tc>
      </w:tr>
      <w:tr w:rsidR="00622CC2" w14:paraId="134A0D75" w14:textId="77777777" w:rsidTr="00995C29">
        <w:trPr>
          <w:gridBefore w:val="1"/>
          <w:wBefore w:w="113" w:type="dxa"/>
          <w:cantSplit/>
        </w:trPr>
        <w:tc>
          <w:tcPr>
            <w:tcW w:w="2419" w:type="dxa"/>
          </w:tcPr>
          <w:p w14:paraId="36C41471" w14:textId="77777777" w:rsidR="00622CC2" w:rsidRDefault="00622CC2" w:rsidP="000A2368">
            <w:r>
              <w:t>38</w:t>
            </w:r>
          </w:p>
        </w:tc>
        <w:tc>
          <w:tcPr>
            <w:tcW w:w="2321" w:type="dxa"/>
          </w:tcPr>
          <w:p w14:paraId="1B51077F" w14:textId="77777777" w:rsidR="00622CC2" w:rsidRDefault="00622CC2" w:rsidP="000A2368">
            <w:r>
              <w:t>How well do he program controls meet the description: simple and intuitive?</w:t>
            </w:r>
          </w:p>
        </w:tc>
        <w:tc>
          <w:tcPr>
            <w:tcW w:w="2262" w:type="dxa"/>
            <w:vMerge/>
          </w:tcPr>
          <w:p w14:paraId="0E9961D1" w14:textId="77777777" w:rsidR="00622CC2" w:rsidRDefault="00622CC2" w:rsidP="000A2368"/>
        </w:tc>
        <w:tc>
          <w:tcPr>
            <w:tcW w:w="2014" w:type="dxa"/>
          </w:tcPr>
          <w:p w14:paraId="2D4A37C3" w14:textId="283072C1" w:rsidR="00622CC2" w:rsidRDefault="00995C29" w:rsidP="000A2368">
            <w:r>
              <w:t>6</w:t>
            </w:r>
          </w:p>
        </w:tc>
      </w:tr>
      <w:tr w:rsidR="00622CC2" w14:paraId="3C0A7E51" w14:textId="77777777" w:rsidTr="00995C29">
        <w:trPr>
          <w:gridBefore w:val="1"/>
          <w:wBefore w:w="113" w:type="dxa"/>
        </w:trPr>
        <w:tc>
          <w:tcPr>
            <w:tcW w:w="2419" w:type="dxa"/>
          </w:tcPr>
          <w:p w14:paraId="1AF2FE46" w14:textId="77777777" w:rsidR="00622CC2" w:rsidRDefault="00622CC2" w:rsidP="000A2368">
            <w:r>
              <w:t>39</w:t>
            </w:r>
          </w:p>
        </w:tc>
        <w:tc>
          <w:tcPr>
            <w:tcW w:w="2321" w:type="dxa"/>
          </w:tcPr>
          <w:p w14:paraId="771182D1" w14:textId="77777777" w:rsidR="00622CC2" w:rsidRDefault="00622CC2" w:rsidP="000A2368">
            <w:r>
              <w:t>Is there a scramble function?</w:t>
            </w:r>
          </w:p>
        </w:tc>
        <w:tc>
          <w:tcPr>
            <w:tcW w:w="2262" w:type="dxa"/>
            <w:vMerge w:val="restart"/>
          </w:tcPr>
          <w:p w14:paraId="75D47F63" w14:textId="77777777" w:rsidR="00622CC2" w:rsidRDefault="00622CC2" w:rsidP="000A2368">
            <w:r>
              <w:t>Yes or No</w:t>
            </w:r>
          </w:p>
        </w:tc>
        <w:tc>
          <w:tcPr>
            <w:tcW w:w="2014" w:type="dxa"/>
          </w:tcPr>
          <w:p w14:paraId="7427F5B8" w14:textId="7BCF0AF8" w:rsidR="00622CC2" w:rsidRDefault="00995C29" w:rsidP="000A2368">
            <w:r>
              <w:t>Yes</w:t>
            </w:r>
          </w:p>
        </w:tc>
      </w:tr>
      <w:tr w:rsidR="00622CC2" w14:paraId="66D0E09D" w14:textId="77777777" w:rsidTr="00995C29">
        <w:trPr>
          <w:gridBefore w:val="1"/>
          <w:wBefore w:w="113" w:type="dxa"/>
        </w:trPr>
        <w:tc>
          <w:tcPr>
            <w:tcW w:w="2419" w:type="dxa"/>
          </w:tcPr>
          <w:p w14:paraId="799CC79C" w14:textId="77777777" w:rsidR="00622CC2" w:rsidRDefault="00622CC2" w:rsidP="000A2368">
            <w:r>
              <w:t>40</w:t>
            </w:r>
          </w:p>
        </w:tc>
        <w:tc>
          <w:tcPr>
            <w:tcW w:w="2321" w:type="dxa"/>
          </w:tcPr>
          <w:p w14:paraId="0EA291E1" w14:textId="77777777" w:rsidR="00622CC2" w:rsidRDefault="00622CC2" w:rsidP="000A2368">
            <w:r>
              <w:t>Is there a solve function?</w:t>
            </w:r>
          </w:p>
        </w:tc>
        <w:tc>
          <w:tcPr>
            <w:tcW w:w="2262" w:type="dxa"/>
            <w:vMerge/>
          </w:tcPr>
          <w:p w14:paraId="0DC30EED" w14:textId="77777777" w:rsidR="00622CC2" w:rsidRDefault="00622CC2" w:rsidP="000A2368"/>
        </w:tc>
        <w:tc>
          <w:tcPr>
            <w:tcW w:w="2014" w:type="dxa"/>
          </w:tcPr>
          <w:p w14:paraId="0F2057B1" w14:textId="4F6E3E04" w:rsidR="00622CC2" w:rsidRDefault="00995C29" w:rsidP="000A2368">
            <w:r>
              <w:t>Yes</w:t>
            </w:r>
          </w:p>
        </w:tc>
      </w:tr>
      <w:tr w:rsidR="00622CC2" w14:paraId="2C9BAA37" w14:textId="77777777" w:rsidTr="00995C29">
        <w:trPr>
          <w:gridBefore w:val="1"/>
          <w:wBefore w:w="113" w:type="dxa"/>
        </w:trPr>
        <w:tc>
          <w:tcPr>
            <w:tcW w:w="2419" w:type="dxa"/>
          </w:tcPr>
          <w:p w14:paraId="7645D387" w14:textId="77777777" w:rsidR="00622CC2" w:rsidRDefault="00622CC2" w:rsidP="000A2368">
            <w:r>
              <w:lastRenderedPageBreak/>
              <w:t>41</w:t>
            </w:r>
          </w:p>
        </w:tc>
        <w:tc>
          <w:tcPr>
            <w:tcW w:w="2321" w:type="dxa"/>
          </w:tcPr>
          <w:p w14:paraId="6FD0E2D8" w14:textId="77777777" w:rsidR="00622CC2" w:rsidRDefault="00622CC2" w:rsidP="000A2368">
            <w:r>
              <w:t>How well does the solve function show each move done (in regards to you being able to understand it)?</w:t>
            </w:r>
          </w:p>
        </w:tc>
        <w:tc>
          <w:tcPr>
            <w:tcW w:w="2262" w:type="dxa"/>
          </w:tcPr>
          <w:p w14:paraId="3B9B5B99" w14:textId="77777777" w:rsidR="00622CC2" w:rsidRDefault="00622CC2" w:rsidP="000A2368">
            <w:r>
              <w:t>1 to 10</w:t>
            </w:r>
          </w:p>
        </w:tc>
        <w:tc>
          <w:tcPr>
            <w:tcW w:w="2014" w:type="dxa"/>
          </w:tcPr>
          <w:p w14:paraId="5215E269" w14:textId="09E89E14" w:rsidR="00622CC2" w:rsidRDefault="00995C29" w:rsidP="000A2368">
            <w:r>
              <w:t>5</w:t>
            </w:r>
          </w:p>
        </w:tc>
      </w:tr>
      <w:tr w:rsidR="00622CC2" w14:paraId="5140D181" w14:textId="77777777" w:rsidTr="00995C29">
        <w:trPr>
          <w:gridBefore w:val="1"/>
          <w:wBefore w:w="113" w:type="dxa"/>
        </w:trPr>
        <w:tc>
          <w:tcPr>
            <w:tcW w:w="2419" w:type="dxa"/>
          </w:tcPr>
          <w:p w14:paraId="6ADDD22D" w14:textId="77777777" w:rsidR="00622CC2" w:rsidRDefault="00622CC2" w:rsidP="000A2368">
            <w:r>
              <w:t>42</w:t>
            </w:r>
          </w:p>
        </w:tc>
        <w:tc>
          <w:tcPr>
            <w:tcW w:w="2321" w:type="dxa"/>
          </w:tcPr>
          <w:p w14:paraId="5AD4EC27" w14:textId="77777777" w:rsidR="00622CC2" w:rsidRDefault="00622CC2" w:rsidP="000A2368">
            <w:r>
              <w:t>Is there a hint function that shows you the next move to make?</w:t>
            </w:r>
          </w:p>
        </w:tc>
        <w:tc>
          <w:tcPr>
            <w:tcW w:w="2262" w:type="dxa"/>
            <w:vMerge w:val="restart"/>
          </w:tcPr>
          <w:p w14:paraId="35746BE9" w14:textId="77777777" w:rsidR="00622CC2" w:rsidRDefault="00622CC2" w:rsidP="000A2368">
            <w:r>
              <w:t>Yes or No</w:t>
            </w:r>
          </w:p>
        </w:tc>
        <w:tc>
          <w:tcPr>
            <w:tcW w:w="2014" w:type="dxa"/>
          </w:tcPr>
          <w:p w14:paraId="4E5C9805" w14:textId="3EDA84B1" w:rsidR="00622CC2" w:rsidRDefault="00995C29" w:rsidP="000A2368">
            <w:r>
              <w:t>Yes</w:t>
            </w:r>
          </w:p>
        </w:tc>
      </w:tr>
      <w:tr w:rsidR="00622CC2" w14:paraId="47B8E7B9" w14:textId="77777777" w:rsidTr="00995C29">
        <w:trPr>
          <w:gridBefore w:val="1"/>
          <w:wBefore w:w="113" w:type="dxa"/>
        </w:trPr>
        <w:tc>
          <w:tcPr>
            <w:tcW w:w="2419" w:type="dxa"/>
          </w:tcPr>
          <w:p w14:paraId="3EB22BF6" w14:textId="77777777" w:rsidR="00622CC2" w:rsidRDefault="00622CC2" w:rsidP="000A2368">
            <w:r>
              <w:t>43</w:t>
            </w:r>
          </w:p>
        </w:tc>
        <w:tc>
          <w:tcPr>
            <w:tcW w:w="2321" w:type="dxa"/>
          </w:tcPr>
          <w:p w14:paraId="544D5DFF" w14:textId="77777777" w:rsidR="00622CC2" w:rsidRDefault="00622CC2" w:rsidP="000A2368">
            <w:r>
              <w:t>Is there a timer to track how long solves take?</w:t>
            </w:r>
          </w:p>
        </w:tc>
        <w:tc>
          <w:tcPr>
            <w:tcW w:w="2262" w:type="dxa"/>
            <w:vMerge/>
          </w:tcPr>
          <w:p w14:paraId="371BF37A" w14:textId="77777777" w:rsidR="00622CC2" w:rsidRDefault="00622CC2" w:rsidP="000A2368"/>
        </w:tc>
        <w:tc>
          <w:tcPr>
            <w:tcW w:w="2014" w:type="dxa"/>
          </w:tcPr>
          <w:p w14:paraId="4658621E" w14:textId="5EDA4DB8" w:rsidR="00622CC2" w:rsidRDefault="00995C29" w:rsidP="000A2368">
            <w:r>
              <w:t>Yes</w:t>
            </w:r>
          </w:p>
        </w:tc>
      </w:tr>
      <w:tr w:rsidR="00622CC2" w14:paraId="7C950EBA" w14:textId="77777777" w:rsidTr="00995C29">
        <w:trPr>
          <w:gridBefore w:val="1"/>
          <w:wBefore w:w="113" w:type="dxa"/>
        </w:trPr>
        <w:tc>
          <w:tcPr>
            <w:tcW w:w="2419" w:type="dxa"/>
          </w:tcPr>
          <w:p w14:paraId="1B9E8158" w14:textId="77777777" w:rsidR="00622CC2" w:rsidRDefault="00622CC2" w:rsidP="000A2368">
            <w:r>
              <w:t>44</w:t>
            </w:r>
          </w:p>
        </w:tc>
        <w:tc>
          <w:tcPr>
            <w:tcW w:w="2321" w:type="dxa"/>
          </w:tcPr>
          <w:p w14:paraId="2AD4DE58" w14:textId="77777777" w:rsidR="00622CC2" w:rsidRDefault="00622CC2" w:rsidP="000A2368">
            <w:r>
              <w:t>Does the timer start automatically?</w:t>
            </w:r>
          </w:p>
        </w:tc>
        <w:tc>
          <w:tcPr>
            <w:tcW w:w="2262" w:type="dxa"/>
            <w:vMerge/>
          </w:tcPr>
          <w:p w14:paraId="4362937C" w14:textId="77777777" w:rsidR="00622CC2" w:rsidRDefault="00622CC2" w:rsidP="000A2368"/>
        </w:tc>
        <w:tc>
          <w:tcPr>
            <w:tcW w:w="2014" w:type="dxa"/>
          </w:tcPr>
          <w:p w14:paraId="37C0DAC2" w14:textId="33A452E7" w:rsidR="00622CC2" w:rsidRDefault="00995C29" w:rsidP="000A2368">
            <w:r>
              <w:t>Yes</w:t>
            </w:r>
          </w:p>
        </w:tc>
      </w:tr>
      <w:tr w:rsidR="00622CC2" w14:paraId="03832FC1" w14:textId="77777777" w:rsidTr="00995C29">
        <w:trPr>
          <w:gridBefore w:val="1"/>
          <w:wBefore w:w="113" w:type="dxa"/>
        </w:trPr>
        <w:tc>
          <w:tcPr>
            <w:tcW w:w="2419" w:type="dxa"/>
          </w:tcPr>
          <w:p w14:paraId="7D62F5FE" w14:textId="77777777" w:rsidR="00622CC2" w:rsidRDefault="00622CC2" w:rsidP="000A2368">
            <w:r>
              <w:t>45</w:t>
            </w:r>
          </w:p>
        </w:tc>
        <w:tc>
          <w:tcPr>
            <w:tcW w:w="2321" w:type="dxa"/>
          </w:tcPr>
          <w:p w14:paraId="58841E5D" w14:textId="77777777" w:rsidR="00622CC2" w:rsidRDefault="00622CC2" w:rsidP="000A2368">
            <w:r>
              <w:t>Does the timer stop automatically?</w:t>
            </w:r>
          </w:p>
        </w:tc>
        <w:tc>
          <w:tcPr>
            <w:tcW w:w="2262" w:type="dxa"/>
            <w:vMerge/>
          </w:tcPr>
          <w:p w14:paraId="5F8DB0D2" w14:textId="77777777" w:rsidR="00622CC2" w:rsidRDefault="00622CC2" w:rsidP="000A2368"/>
        </w:tc>
        <w:tc>
          <w:tcPr>
            <w:tcW w:w="2014" w:type="dxa"/>
          </w:tcPr>
          <w:p w14:paraId="59C55CBA" w14:textId="59A98258" w:rsidR="00622CC2" w:rsidRDefault="00995C29" w:rsidP="000A2368">
            <w:r>
              <w:t>Yes</w:t>
            </w:r>
          </w:p>
        </w:tc>
      </w:tr>
      <w:tr w:rsidR="00622CC2" w14:paraId="0ABCC44E" w14:textId="77777777" w:rsidTr="00995C29">
        <w:trPr>
          <w:gridBefore w:val="1"/>
          <w:wBefore w:w="113" w:type="dxa"/>
        </w:trPr>
        <w:tc>
          <w:tcPr>
            <w:tcW w:w="2419" w:type="dxa"/>
          </w:tcPr>
          <w:p w14:paraId="5ACBACF8" w14:textId="77777777" w:rsidR="00622CC2" w:rsidRDefault="00622CC2" w:rsidP="000A2368">
            <w:r>
              <w:t>46</w:t>
            </w:r>
          </w:p>
        </w:tc>
        <w:tc>
          <w:tcPr>
            <w:tcW w:w="2321" w:type="dxa"/>
          </w:tcPr>
          <w:p w14:paraId="52B7863A" w14:textId="77777777" w:rsidR="00622CC2" w:rsidRDefault="00622CC2" w:rsidP="000A2368">
            <w:r>
              <w:t>Is there a leaderboard?</w:t>
            </w:r>
          </w:p>
        </w:tc>
        <w:tc>
          <w:tcPr>
            <w:tcW w:w="2262" w:type="dxa"/>
            <w:vMerge/>
          </w:tcPr>
          <w:p w14:paraId="65A53AA1" w14:textId="77777777" w:rsidR="00622CC2" w:rsidRDefault="00622CC2" w:rsidP="000A2368"/>
        </w:tc>
        <w:tc>
          <w:tcPr>
            <w:tcW w:w="2014" w:type="dxa"/>
          </w:tcPr>
          <w:p w14:paraId="0EC73158" w14:textId="77AB71AA" w:rsidR="00622CC2" w:rsidRDefault="00995C29" w:rsidP="000A2368">
            <w:r>
              <w:t>Yes</w:t>
            </w:r>
          </w:p>
        </w:tc>
      </w:tr>
      <w:tr w:rsidR="00622CC2" w14:paraId="30F648C0" w14:textId="77777777" w:rsidTr="00995C29">
        <w:trPr>
          <w:gridBefore w:val="1"/>
          <w:wBefore w:w="113" w:type="dxa"/>
        </w:trPr>
        <w:tc>
          <w:tcPr>
            <w:tcW w:w="2419" w:type="dxa"/>
          </w:tcPr>
          <w:p w14:paraId="06C394D2" w14:textId="77777777" w:rsidR="00622CC2" w:rsidRDefault="00622CC2" w:rsidP="000A2368">
            <w:r>
              <w:t>47</w:t>
            </w:r>
          </w:p>
        </w:tc>
        <w:tc>
          <w:tcPr>
            <w:tcW w:w="2321" w:type="dxa"/>
          </w:tcPr>
          <w:p w14:paraId="1830DD69" w14:textId="77777777" w:rsidR="00622CC2" w:rsidRDefault="00622CC2" w:rsidP="000A2368">
            <w:r>
              <w:t>Does the leaderboard show the ten quickest solves in ascending order?</w:t>
            </w:r>
          </w:p>
        </w:tc>
        <w:tc>
          <w:tcPr>
            <w:tcW w:w="2262" w:type="dxa"/>
            <w:vMerge/>
          </w:tcPr>
          <w:p w14:paraId="25AAC390" w14:textId="77777777" w:rsidR="00622CC2" w:rsidRDefault="00622CC2" w:rsidP="000A2368"/>
        </w:tc>
        <w:tc>
          <w:tcPr>
            <w:tcW w:w="2014" w:type="dxa"/>
          </w:tcPr>
          <w:p w14:paraId="231D2A8E" w14:textId="34639075" w:rsidR="00622CC2" w:rsidRDefault="00995C29" w:rsidP="000A2368">
            <w:r>
              <w:t>Yes</w:t>
            </w:r>
          </w:p>
        </w:tc>
      </w:tr>
      <w:tr w:rsidR="00622CC2" w14:paraId="23A16C1D" w14:textId="77777777" w:rsidTr="00995C29">
        <w:trPr>
          <w:gridBefore w:val="1"/>
          <w:wBefore w:w="113" w:type="dxa"/>
        </w:trPr>
        <w:tc>
          <w:tcPr>
            <w:tcW w:w="2419" w:type="dxa"/>
          </w:tcPr>
          <w:p w14:paraId="7351CC4F" w14:textId="77777777" w:rsidR="00622CC2" w:rsidRDefault="00622CC2" w:rsidP="000A2368">
            <w:r>
              <w:t>48</w:t>
            </w:r>
          </w:p>
        </w:tc>
        <w:tc>
          <w:tcPr>
            <w:tcW w:w="2321" w:type="dxa"/>
          </w:tcPr>
          <w:p w14:paraId="2417D562" w14:textId="77777777" w:rsidR="00622CC2" w:rsidRDefault="00622CC2" w:rsidP="000A2368">
            <w:r>
              <w:t>Does each leaderboard entry display: the username, the time taken, the moves taken?</w:t>
            </w:r>
          </w:p>
        </w:tc>
        <w:tc>
          <w:tcPr>
            <w:tcW w:w="2262" w:type="dxa"/>
            <w:vMerge/>
          </w:tcPr>
          <w:p w14:paraId="4161CC9F" w14:textId="77777777" w:rsidR="00622CC2" w:rsidRDefault="00622CC2" w:rsidP="000A2368"/>
        </w:tc>
        <w:tc>
          <w:tcPr>
            <w:tcW w:w="2014" w:type="dxa"/>
          </w:tcPr>
          <w:p w14:paraId="5FF3B631" w14:textId="54DD9914" w:rsidR="00622CC2" w:rsidRDefault="00995C29" w:rsidP="000A2368">
            <w:r>
              <w:t>Yes</w:t>
            </w:r>
          </w:p>
        </w:tc>
      </w:tr>
      <w:tr w:rsidR="00622CC2" w14:paraId="10E4E895" w14:textId="77777777" w:rsidTr="00995C29">
        <w:trPr>
          <w:gridBefore w:val="1"/>
          <w:wBefore w:w="113" w:type="dxa"/>
        </w:trPr>
        <w:tc>
          <w:tcPr>
            <w:tcW w:w="2419" w:type="dxa"/>
          </w:tcPr>
          <w:p w14:paraId="02BD671C" w14:textId="77777777" w:rsidR="00622CC2" w:rsidRDefault="00622CC2" w:rsidP="000A2368">
            <w:r>
              <w:t>49</w:t>
            </w:r>
          </w:p>
        </w:tc>
        <w:tc>
          <w:tcPr>
            <w:tcW w:w="2321" w:type="dxa"/>
          </w:tcPr>
          <w:p w14:paraId="37295718" w14:textId="77777777" w:rsidR="00622CC2" w:rsidRDefault="00622CC2" w:rsidP="000A2368">
            <w:r>
              <w:t>Is there a login system?</w:t>
            </w:r>
          </w:p>
        </w:tc>
        <w:tc>
          <w:tcPr>
            <w:tcW w:w="2262" w:type="dxa"/>
            <w:vMerge/>
          </w:tcPr>
          <w:p w14:paraId="47FEF6DB" w14:textId="77777777" w:rsidR="00622CC2" w:rsidRDefault="00622CC2" w:rsidP="000A2368"/>
        </w:tc>
        <w:tc>
          <w:tcPr>
            <w:tcW w:w="2014" w:type="dxa"/>
          </w:tcPr>
          <w:p w14:paraId="1B5116D0" w14:textId="411C7F3A" w:rsidR="00622CC2" w:rsidRDefault="00995C29" w:rsidP="000A2368">
            <w:r>
              <w:t>Yes</w:t>
            </w:r>
          </w:p>
        </w:tc>
      </w:tr>
      <w:tr w:rsidR="00622CC2" w14:paraId="67E02EDA" w14:textId="77777777" w:rsidTr="00995C29">
        <w:trPr>
          <w:gridBefore w:val="1"/>
          <w:wBefore w:w="113" w:type="dxa"/>
        </w:trPr>
        <w:tc>
          <w:tcPr>
            <w:tcW w:w="2419" w:type="dxa"/>
          </w:tcPr>
          <w:p w14:paraId="38BB4664" w14:textId="77777777" w:rsidR="00622CC2" w:rsidRDefault="00622CC2" w:rsidP="000A2368">
            <w:r>
              <w:t>50</w:t>
            </w:r>
          </w:p>
        </w:tc>
        <w:tc>
          <w:tcPr>
            <w:tcW w:w="2321" w:type="dxa"/>
          </w:tcPr>
          <w:p w14:paraId="03882EE4" w14:textId="77777777" w:rsidR="00622CC2" w:rsidRDefault="00622CC2" w:rsidP="000A2368">
            <w:r>
              <w:t>How straightforward to use is the login system?</w:t>
            </w:r>
          </w:p>
        </w:tc>
        <w:tc>
          <w:tcPr>
            <w:tcW w:w="2262" w:type="dxa"/>
          </w:tcPr>
          <w:p w14:paraId="1A7B9C06" w14:textId="77777777" w:rsidR="00622CC2" w:rsidRDefault="00622CC2" w:rsidP="000A2368">
            <w:r>
              <w:t>1 to 10</w:t>
            </w:r>
          </w:p>
        </w:tc>
        <w:tc>
          <w:tcPr>
            <w:tcW w:w="2014" w:type="dxa"/>
          </w:tcPr>
          <w:p w14:paraId="131D58B1" w14:textId="63350B9C" w:rsidR="00622CC2" w:rsidRDefault="00995C29" w:rsidP="000A2368">
            <w:r>
              <w:t>7</w:t>
            </w:r>
          </w:p>
        </w:tc>
      </w:tr>
      <w:tr w:rsidR="00622CC2" w14:paraId="0125FCE3" w14:textId="77777777" w:rsidTr="00995C29">
        <w:trPr>
          <w:gridBefore w:val="1"/>
          <w:wBefore w:w="113" w:type="dxa"/>
        </w:trPr>
        <w:tc>
          <w:tcPr>
            <w:tcW w:w="2419" w:type="dxa"/>
          </w:tcPr>
          <w:p w14:paraId="1E725603" w14:textId="77777777" w:rsidR="00622CC2" w:rsidRDefault="00622CC2" w:rsidP="000A2368">
            <w:r>
              <w:t>51</w:t>
            </w:r>
          </w:p>
        </w:tc>
        <w:tc>
          <w:tcPr>
            <w:tcW w:w="2321" w:type="dxa"/>
          </w:tcPr>
          <w:p w14:paraId="235A6B63" w14:textId="77777777" w:rsidR="00622CC2" w:rsidRDefault="00622CC2" w:rsidP="000A2368">
            <w:r>
              <w:t>Is your user and game data loaded when you log in?</w:t>
            </w:r>
          </w:p>
        </w:tc>
        <w:tc>
          <w:tcPr>
            <w:tcW w:w="2262" w:type="dxa"/>
            <w:vMerge w:val="restart"/>
          </w:tcPr>
          <w:p w14:paraId="5ED67494" w14:textId="77777777" w:rsidR="00622CC2" w:rsidRDefault="00622CC2" w:rsidP="000A2368">
            <w:r>
              <w:t>Yes or No</w:t>
            </w:r>
          </w:p>
        </w:tc>
        <w:tc>
          <w:tcPr>
            <w:tcW w:w="2014" w:type="dxa"/>
          </w:tcPr>
          <w:p w14:paraId="644333C5" w14:textId="0960F052" w:rsidR="00622CC2" w:rsidRDefault="00995C29" w:rsidP="000A2368">
            <w:r>
              <w:t>Yes</w:t>
            </w:r>
          </w:p>
        </w:tc>
      </w:tr>
      <w:tr w:rsidR="00622CC2" w14:paraId="3C641980" w14:textId="77777777" w:rsidTr="00995C29">
        <w:trPr>
          <w:gridBefore w:val="1"/>
          <w:wBefore w:w="113" w:type="dxa"/>
        </w:trPr>
        <w:tc>
          <w:tcPr>
            <w:tcW w:w="2419" w:type="dxa"/>
          </w:tcPr>
          <w:p w14:paraId="29634EA8" w14:textId="77777777" w:rsidR="00622CC2" w:rsidRDefault="00622CC2" w:rsidP="000A2368">
            <w:r>
              <w:t>52</w:t>
            </w:r>
          </w:p>
        </w:tc>
        <w:tc>
          <w:tcPr>
            <w:tcW w:w="2321" w:type="dxa"/>
          </w:tcPr>
          <w:p w14:paraId="61CD53BA" w14:textId="77777777" w:rsidR="00622CC2" w:rsidRDefault="00622CC2" w:rsidP="000A2368">
            <w:r>
              <w:t>Does the save function run automatically?</w:t>
            </w:r>
          </w:p>
        </w:tc>
        <w:tc>
          <w:tcPr>
            <w:tcW w:w="2262" w:type="dxa"/>
            <w:vMerge/>
          </w:tcPr>
          <w:p w14:paraId="1D1203F7" w14:textId="77777777" w:rsidR="00622CC2" w:rsidRDefault="00622CC2" w:rsidP="000A2368"/>
        </w:tc>
        <w:tc>
          <w:tcPr>
            <w:tcW w:w="2014" w:type="dxa"/>
          </w:tcPr>
          <w:p w14:paraId="572EE06A" w14:textId="4875B4C9" w:rsidR="00622CC2" w:rsidRDefault="00995C29" w:rsidP="000A2368">
            <w:r>
              <w:t>Yes</w:t>
            </w:r>
          </w:p>
        </w:tc>
      </w:tr>
      <w:tr w:rsidR="00622CC2" w14:paraId="692BA0F4" w14:textId="77777777" w:rsidTr="00995C29">
        <w:trPr>
          <w:gridBefore w:val="1"/>
          <w:wBefore w:w="113" w:type="dxa"/>
        </w:trPr>
        <w:tc>
          <w:tcPr>
            <w:tcW w:w="2419" w:type="dxa"/>
          </w:tcPr>
          <w:p w14:paraId="673318EB" w14:textId="77777777" w:rsidR="00622CC2" w:rsidRDefault="00622CC2" w:rsidP="000A2368">
            <w:r>
              <w:t>53</w:t>
            </w:r>
          </w:p>
        </w:tc>
        <w:tc>
          <w:tcPr>
            <w:tcW w:w="2321" w:type="dxa"/>
          </w:tcPr>
          <w:p w14:paraId="2E4FCBE9" w14:textId="77777777" w:rsidR="00622CC2" w:rsidRDefault="00622CC2" w:rsidP="000A2368">
            <w:r>
              <w:t>Is there a guide to use the program?</w:t>
            </w:r>
          </w:p>
        </w:tc>
        <w:tc>
          <w:tcPr>
            <w:tcW w:w="2262" w:type="dxa"/>
            <w:vMerge/>
          </w:tcPr>
          <w:p w14:paraId="464E69A2" w14:textId="77777777" w:rsidR="00622CC2" w:rsidRDefault="00622CC2" w:rsidP="000A2368"/>
        </w:tc>
        <w:tc>
          <w:tcPr>
            <w:tcW w:w="2014" w:type="dxa"/>
          </w:tcPr>
          <w:p w14:paraId="49374A56" w14:textId="7DBB79B7" w:rsidR="00622CC2" w:rsidRDefault="00995C29" w:rsidP="000A2368">
            <w:r>
              <w:t>Yes</w:t>
            </w:r>
          </w:p>
        </w:tc>
      </w:tr>
      <w:tr w:rsidR="00622CC2" w14:paraId="4AD70FFA" w14:textId="77777777" w:rsidTr="00995C29">
        <w:trPr>
          <w:gridBefore w:val="1"/>
          <w:wBefore w:w="113" w:type="dxa"/>
        </w:trPr>
        <w:tc>
          <w:tcPr>
            <w:tcW w:w="2419" w:type="dxa"/>
          </w:tcPr>
          <w:p w14:paraId="49CA9711" w14:textId="77777777" w:rsidR="00622CC2" w:rsidRDefault="00622CC2" w:rsidP="000A2368">
            <w:r>
              <w:t>54</w:t>
            </w:r>
          </w:p>
        </w:tc>
        <w:tc>
          <w:tcPr>
            <w:tcW w:w="2321" w:type="dxa"/>
          </w:tcPr>
          <w:p w14:paraId="7C124CA0" w14:textId="77777777" w:rsidR="00622CC2" w:rsidRDefault="00622CC2" w:rsidP="000A2368">
            <w:r>
              <w:t>How clear and concise is the guide?</w:t>
            </w:r>
          </w:p>
        </w:tc>
        <w:tc>
          <w:tcPr>
            <w:tcW w:w="2262" w:type="dxa"/>
          </w:tcPr>
          <w:p w14:paraId="65129414" w14:textId="77777777" w:rsidR="00622CC2" w:rsidRDefault="00622CC2" w:rsidP="000A2368">
            <w:r>
              <w:t>1 to 10</w:t>
            </w:r>
          </w:p>
        </w:tc>
        <w:tc>
          <w:tcPr>
            <w:tcW w:w="2014" w:type="dxa"/>
          </w:tcPr>
          <w:p w14:paraId="14C7AA25" w14:textId="1CDD29B4" w:rsidR="00622CC2" w:rsidRDefault="00995C29" w:rsidP="000A2368">
            <w:r>
              <w:t>7</w:t>
            </w:r>
          </w:p>
        </w:tc>
      </w:tr>
      <w:tr w:rsidR="00622CC2" w14:paraId="2E18EAC2" w14:textId="77777777" w:rsidTr="00995C29">
        <w:trPr>
          <w:gridBefore w:val="1"/>
          <w:wBefore w:w="113" w:type="dxa"/>
        </w:trPr>
        <w:tc>
          <w:tcPr>
            <w:tcW w:w="2419" w:type="dxa"/>
          </w:tcPr>
          <w:p w14:paraId="378CCF0D" w14:textId="77777777" w:rsidR="00622CC2" w:rsidRDefault="00622CC2" w:rsidP="000A2368">
            <w:r>
              <w:t>55</w:t>
            </w:r>
          </w:p>
        </w:tc>
        <w:tc>
          <w:tcPr>
            <w:tcW w:w="2321" w:type="dxa"/>
          </w:tcPr>
          <w:p w14:paraId="2FEFE869" w14:textId="77777777" w:rsidR="00622CC2" w:rsidRDefault="00622CC2" w:rsidP="000A2368">
            <w:r>
              <w:t>Is there a function to see your game history?</w:t>
            </w:r>
          </w:p>
        </w:tc>
        <w:tc>
          <w:tcPr>
            <w:tcW w:w="2262" w:type="dxa"/>
          </w:tcPr>
          <w:p w14:paraId="21B3D0F3" w14:textId="77777777" w:rsidR="00622CC2" w:rsidRDefault="00622CC2" w:rsidP="000A2368">
            <w:r>
              <w:t>Yes or No</w:t>
            </w:r>
          </w:p>
        </w:tc>
        <w:tc>
          <w:tcPr>
            <w:tcW w:w="2014" w:type="dxa"/>
          </w:tcPr>
          <w:p w14:paraId="0A63B4BA" w14:textId="384D1F49" w:rsidR="00622CC2" w:rsidRDefault="00995C29" w:rsidP="000A2368">
            <w:r>
              <w:t>Yes</w:t>
            </w:r>
          </w:p>
        </w:tc>
      </w:tr>
      <w:tr w:rsidR="00622CC2" w14:paraId="748A9E74" w14:textId="77777777" w:rsidTr="00995C29">
        <w:trPr>
          <w:gridBefore w:val="1"/>
          <w:wBefore w:w="113" w:type="dxa"/>
        </w:trPr>
        <w:tc>
          <w:tcPr>
            <w:tcW w:w="2419" w:type="dxa"/>
          </w:tcPr>
          <w:p w14:paraId="0CF2EE3E" w14:textId="77777777" w:rsidR="00622CC2" w:rsidRDefault="00622CC2" w:rsidP="000A2368">
            <w:r>
              <w:t>56</w:t>
            </w:r>
          </w:p>
        </w:tc>
        <w:tc>
          <w:tcPr>
            <w:tcW w:w="2321" w:type="dxa"/>
          </w:tcPr>
          <w:p w14:paraId="5EAA8B3A" w14:textId="77777777" w:rsidR="00622CC2" w:rsidRDefault="00622CC2" w:rsidP="000A2368">
            <w:r>
              <w:t xml:space="preserve">How easy does the game history function make it to see how you have progressed? </w:t>
            </w:r>
          </w:p>
        </w:tc>
        <w:tc>
          <w:tcPr>
            <w:tcW w:w="2262" w:type="dxa"/>
          </w:tcPr>
          <w:p w14:paraId="4FAC0D95" w14:textId="77777777" w:rsidR="00622CC2" w:rsidRDefault="00622CC2" w:rsidP="000A2368">
            <w:r>
              <w:t>1 to 10</w:t>
            </w:r>
          </w:p>
        </w:tc>
        <w:tc>
          <w:tcPr>
            <w:tcW w:w="2014" w:type="dxa"/>
          </w:tcPr>
          <w:p w14:paraId="1691DAFB" w14:textId="7E653067" w:rsidR="00622CC2" w:rsidRDefault="00995C29" w:rsidP="000A2368">
            <w:r>
              <w:t>4</w:t>
            </w:r>
          </w:p>
        </w:tc>
      </w:tr>
      <w:tr w:rsidR="00995C29" w14:paraId="596F0581" w14:textId="77777777" w:rsidTr="00995C29">
        <w:tc>
          <w:tcPr>
            <w:tcW w:w="2532" w:type="dxa"/>
            <w:gridSpan w:val="2"/>
          </w:tcPr>
          <w:p w14:paraId="30F399B6" w14:textId="77777777" w:rsidR="00995C29" w:rsidRDefault="00995C29" w:rsidP="000A2368">
            <w:r>
              <w:lastRenderedPageBreak/>
              <w:t>Stakeholder name:</w:t>
            </w:r>
          </w:p>
        </w:tc>
        <w:tc>
          <w:tcPr>
            <w:tcW w:w="6597" w:type="dxa"/>
            <w:gridSpan w:val="3"/>
          </w:tcPr>
          <w:p w14:paraId="0C5CA693" w14:textId="1013CA40" w:rsidR="00995C29" w:rsidRDefault="00995C29" w:rsidP="000A2368">
            <w:r>
              <w:t>James Brearly</w:t>
            </w:r>
          </w:p>
        </w:tc>
      </w:tr>
      <w:tr w:rsidR="00995C29" w14:paraId="23A0A685" w14:textId="77777777" w:rsidTr="00995C29">
        <w:tc>
          <w:tcPr>
            <w:tcW w:w="2532" w:type="dxa"/>
            <w:gridSpan w:val="2"/>
          </w:tcPr>
          <w:p w14:paraId="1333173C" w14:textId="77777777" w:rsidR="00995C29" w:rsidRDefault="00995C29" w:rsidP="000A2368">
            <w:r>
              <w:t>Test no.</w:t>
            </w:r>
          </w:p>
        </w:tc>
        <w:tc>
          <w:tcPr>
            <w:tcW w:w="2321" w:type="dxa"/>
          </w:tcPr>
          <w:p w14:paraId="2A0F0575" w14:textId="77777777" w:rsidR="00995C29" w:rsidRDefault="00995C29" w:rsidP="000A2368">
            <w:r>
              <w:t>Question</w:t>
            </w:r>
          </w:p>
        </w:tc>
        <w:tc>
          <w:tcPr>
            <w:tcW w:w="2262" w:type="dxa"/>
          </w:tcPr>
          <w:p w14:paraId="1D5116DF" w14:textId="77777777" w:rsidR="00995C29" w:rsidRDefault="00995C29" w:rsidP="000A2368">
            <w:r>
              <w:t>Answer type</w:t>
            </w:r>
          </w:p>
        </w:tc>
        <w:tc>
          <w:tcPr>
            <w:tcW w:w="2014" w:type="dxa"/>
          </w:tcPr>
          <w:p w14:paraId="4AE739C9" w14:textId="77777777" w:rsidR="00995C29" w:rsidRDefault="00995C29" w:rsidP="000A2368">
            <w:r>
              <w:t>Stakeholder Answer</w:t>
            </w:r>
          </w:p>
        </w:tc>
      </w:tr>
      <w:tr w:rsidR="00995C29" w14:paraId="292CDCD9" w14:textId="77777777" w:rsidTr="00995C29">
        <w:tc>
          <w:tcPr>
            <w:tcW w:w="2532" w:type="dxa"/>
            <w:gridSpan w:val="2"/>
          </w:tcPr>
          <w:p w14:paraId="6520EF44" w14:textId="77777777" w:rsidR="00995C29" w:rsidRDefault="00995C29" w:rsidP="000A2368">
            <w:r>
              <w:t>33</w:t>
            </w:r>
          </w:p>
        </w:tc>
        <w:tc>
          <w:tcPr>
            <w:tcW w:w="2321" w:type="dxa"/>
          </w:tcPr>
          <w:p w14:paraId="3B87F153" w14:textId="77777777" w:rsidR="00995C29" w:rsidRDefault="00995C29" w:rsidP="000A2368">
            <w:r>
              <w:t>Is there a representation of a 3D cube?</w:t>
            </w:r>
          </w:p>
        </w:tc>
        <w:tc>
          <w:tcPr>
            <w:tcW w:w="2262" w:type="dxa"/>
          </w:tcPr>
          <w:p w14:paraId="6941CD06" w14:textId="77777777" w:rsidR="00995C29" w:rsidRDefault="00995C29" w:rsidP="000A2368">
            <w:r>
              <w:t>Yes or No</w:t>
            </w:r>
          </w:p>
        </w:tc>
        <w:tc>
          <w:tcPr>
            <w:tcW w:w="2014" w:type="dxa"/>
          </w:tcPr>
          <w:p w14:paraId="1C635126" w14:textId="123942DC" w:rsidR="00995C29" w:rsidRDefault="00995C29" w:rsidP="000A2368">
            <w:r>
              <w:t>Yes</w:t>
            </w:r>
          </w:p>
        </w:tc>
      </w:tr>
      <w:tr w:rsidR="00995C29" w14:paraId="7B8A5B77" w14:textId="77777777" w:rsidTr="00995C29">
        <w:tc>
          <w:tcPr>
            <w:tcW w:w="2532" w:type="dxa"/>
            <w:gridSpan w:val="2"/>
          </w:tcPr>
          <w:p w14:paraId="39213398" w14:textId="77777777" w:rsidR="00995C29" w:rsidRDefault="00995C29" w:rsidP="000A2368">
            <w:r>
              <w:t>34</w:t>
            </w:r>
          </w:p>
        </w:tc>
        <w:tc>
          <w:tcPr>
            <w:tcW w:w="2321" w:type="dxa"/>
          </w:tcPr>
          <w:p w14:paraId="49C521FD" w14:textId="77777777" w:rsidR="00995C29" w:rsidRDefault="00995C29" w:rsidP="000A2368">
            <w:r>
              <w:t>How professional does the 3D cube look?</w:t>
            </w:r>
          </w:p>
        </w:tc>
        <w:tc>
          <w:tcPr>
            <w:tcW w:w="2262" w:type="dxa"/>
          </w:tcPr>
          <w:p w14:paraId="2AB5C399" w14:textId="77777777" w:rsidR="00995C29" w:rsidRDefault="00995C29" w:rsidP="000A2368">
            <w:r>
              <w:t>1 to 10</w:t>
            </w:r>
          </w:p>
        </w:tc>
        <w:tc>
          <w:tcPr>
            <w:tcW w:w="2014" w:type="dxa"/>
          </w:tcPr>
          <w:p w14:paraId="1A1D9283" w14:textId="208A9DD3" w:rsidR="00995C29" w:rsidRDefault="00995C29" w:rsidP="000A2368">
            <w:r>
              <w:t>9</w:t>
            </w:r>
          </w:p>
        </w:tc>
      </w:tr>
      <w:tr w:rsidR="00995C29" w14:paraId="3C4088A4" w14:textId="77777777" w:rsidTr="00995C29">
        <w:trPr>
          <w:cantSplit/>
        </w:trPr>
        <w:tc>
          <w:tcPr>
            <w:tcW w:w="2532" w:type="dxa"/>
            <w:gridSpan w:val="2"/>
          </w:tcPr>
          <w:p w14:paraId="05E3E70F" w14:textId="77777777" w:rsidR="00995C29" w:rsidRDefault="00995C29" w:rsidP="000A2368">
            <w:r>
              <w:t>35</w:t>
            </w:r>
          </w:p>
        </w:tc>
        <w:tc>
          <w:tcPr>
            <w:tcW w:w="2321" w:type="dxa"/>
          </w:tcPr>
          <w:p w14:paraId="1323E39F" w14:textId="77777777" w:rsidR="00995C29" w:rsidRDefault="00995C29" w:rsidP="000A2368">
            <w:r>
              <w:t>To your knowledge, is every move that’s possible on a real Rubik’s cube possible on the program’s Rubik’s cube?</w:t>
            </w:r>
          </w:p>
        </w:tc>
        <w:tc>
          <w:tcPr>
            <w:tcW w:w="2262" w:type="dxa"/>
            <w:vMerge w:val="restart"/>
          </w:tcPr>
          <w:p w14:paraId="62E014F0" w14:textId="77777777" w:rsidR="00995C29" w:rsidRDefault="00995C29" w:rsidP="000A2368">
            <w:r>
              <w:t>Yes or No</w:t>
            </w:r>
          </w:p>
        </w:tc>
        <w:tc>
          <w:tcPr>
            <w:tcW w:w="2014" w:type="dxa"/>
          </w:tcPr>
          <w:p w14:paraId="499034A5" w14:textId="365AB528" w:rsidR="00995C29" w:rsidRDefault="00995C29" w:rsidP="000A2368">
            <w:r>
              <w:t>Yes</w:t>
            </w:r>
          </w:p>
        </w:tc>
      </w:tr>
      <w:tr w:rsidR="00995C29" w14:paraId="50D566FB" w14:textId="77777777" w:rsidTr="00995C29">
        <w:tc>
          <w:tcPr>
            <w:tcW w:w="2532" w:type="dxa"/>
            <w:gridSpan w:val="2"/>
          </w:tcPr>
          <w:p w14:paraId="12C6C83C" w14:textId="77777777" w:rsidR="00995C29" w:rsidRDefault="00995C29" w:rsidP="000A2368">
            <w:r>
              <w:t>35</w:t>
            </w:r>
          </w:p>
        </w:tc>
        <w:tc>
          <w:tcPr>
            <w:tcW w:w="2321" w:type="dxa"/>
          </w:tcPr>
          <w:p w14:paraId="6EFC524D" w14:textId="77777777" w:rsidR="00995C29" w:rsidRDefault="00995C29" w:rsidP="000A2368">
            <w:r>
              <w:t>To your knowledge, is every move possible on the program possible on a real Rubik’s cube?</w:t>
            </w:r>
          </w:p>
        </w:tc>
        <w:tc>
          <w:tcPr>
            <w:tcW w:w="2262" w:type="dxa"/>
            <w:vMerge/>
          </w:tcPr>
          <w:p w14:paraId="60EE5021" w14:textId="77777777" w:rsidR="00995C29" w:rsidRDefault="00995C29" w:rsidP="000A2368"/>
        </w:tc>
        <w:tc>
          <w:tcPr>
            <w:tcW w:w="2014" w:type="dxa"/>
          </w:tcPr>
          <w:p w14:paraId="3184DB14" w14:textId="69A1CFFE" w:rsidR="00995C29" w:rsidRDefault="00995C29" w:rsidP="000A2368">
            <w:r>
              <w:t>Yes</w:t>
            </w:r>
          </w:p>
        </w:tc>
      </w:tr>
      <w:tr w:rsidR="00995C29" w14:paraId="4ABD3E67" w14:textId="77777777" w:rsidTr="00995C29">
        <w:tc>
          <w:tcPr>
            <w:tcW w:w="2532" w:type="dxa"/>
            <w:gridSpan w:val="2"/>
          </w:tcPr>
          <w:p w14:paraId="25DC876C" w14:textId="77777777" w:rsidR="00995C29" w:rsidRDefault="00995C29" w:rsidP="000A2368">
            <w:r>
              <w:t>37</w:t>
            </w:r>
          </w:p>
        </w:tc>
        <w:tc>
          <w:tcPr>
            <w:tcW w:w="2321" w:type="dxa"/>
          </w:tcPr>
          <w:p w14:paraId="184404B7" w14:textId="77777777" w:rsidR="00995C29" w:rsidRDefault="00995C29" w:rsidP="000A2368">
            <w:r>
              <w:t>How well do the cube controls meet the description: simple and intuitive?</w:t>
            </w:r>
          </w:p>
        </w:tc>
        <w:tc>
          <w:tcPr>
            <w:tcW w:w="2262" w:type="dxa"/>
            <w:vMerge w:val="restart"/>
          </w:tcPr>
          <w:p w14:paraId="0475A917" w14:textId="77777777" w:rsidR="00995C29" w:rsidRDefault="00995C29" w:rsidP="000A2368">
            <w:r>
              <w:t>1 to 10</w:t>
            </w:r>
          </w:p>
        </w:tc>
        <w:tc>
          <w:tcPr>
            <w:tcW w:w="2014" w:type="dxa"/>
          </w:tcPr>
          <w:p w14:paraId="30E48B35" w14:textId="66CE67DC" w:rsidR="00995C29" w:rsidRDefault="00995C29" w:rsidP="000A2368">
            <w:r>
              <w:t>6</w:t>
            </w:r>
          </w:p>
        </w:tc>
      </w:tr>
      <w:tr w:rsidR="00995C29" w14:paraId="670267D1" w14:textId="77777777" w:rsidTr="00995C29">
        <w:tc>
          <w:tcPr>
            <w:tcW w:w="2532" w:type="dxa"/>
            <w:gridSpan w:val="2"/>
          </w:tcPr>
          <w:p w14:paraId="590FE090" w14:textId="77777777" w:rsidR="00995C29" w:rsidRDefault="00995C29" w:rsidP="000A2368">
            <w:r>
              <w:t>38</w:t>
            </w:r>
          </w:p>
        </w:tc>
        <w:tc>
          <w:tcPr>
            <w:tcW w:w="2321" w:type="dxa"/>
          </w:tcPr>
          <w:p w14:paraId="5126EAC6" w14:textId="77777777" w:rsidR="00995C29" w:rsidRDefault="00995C29" w:rsidP="000A2368">
            <w:r>
              <w:t>How well do he program controls meet the description: simple and intuitive?</w:t>
            </w:r>
          </w:p>
        </w:tc>
        <w:tc>
          <w:tcPr>
            <w:tcW w:w="2262" w:type="dxa"/>
            <w:vMerge/>
          </w:tcPr>
          <w:p w14:paraId="5D098E70" w14:textId="77777777" w:rsidR="00995C29" w:rsidRDefault="00995C29" w:rsidP="000A2368"/>
        </w:tc>
        <w:tc>
          <w:tcPr>
            <w:tcW w:w="2014" w:type="dxa"/>
          </w:tcPr>
          <w:p w14:paraId="52AA36BA" w14:textId="21F4BDD2" w:rsidR="00995C29" w:rsidRDefault="00995C29" w:rsidP="000A2368">
            <w:r>
              <w:t>8</w:t>
            </w:r>
          </w:p>
        </w:tc>
      </w:tr>
      <w:tr w:rsidR="00995C29" w14:paraId="749139DF" w14:textId="77777777" w:rsidTr="00995C29">
        <w:tc>
          <w:tcPr>
            <w:tcW w:w="2532" w:type="dxa"/>
            <w:gridSpan w:val="2"/>
          </w:tcPr>
          <w:p w14:paraId="6255AC7E" w14:textId="77777777" w:rsidR="00995C29" w:rsidRDefault="00995C29" w:rsidP="000A2368">
            <w:r>
              <w:t>39</w:t>
            </w:r>
          </w:p>
        </w:tc>
        <w:tc>
          <w:tcPr>
            <w:tcW w:w="2321" w:type="dxa"/>
          </w:tcPr>
          <w:p w14:paraId="0BC74960" w14:textId="77777777" w:rsidR="00995C29" w:rsidRDefault="00995C29" w:rsidP="000A2368">
            <w:r>
              <w:t>Is there a scramble function?</w:t>
            </w:r>
          </w:p>
        </w:tc>
        <w:tc>
          <w:tcPr>
            <w:tcW w:w="2262" w:type="dxa"/>
            <w:vMerge w:val="restart"/>
          </w:tcPr>
          <w:p w14:paraId="7756950E" w14:textId="77777777" w:rsidR="00995C29" w:rsidRDefault="00995C29" w:rsidP="000A2368">
            <w:r>
              <w:t>Yes or No</w:t>
            </w:r>
          </w:p>
        </w:tc>
        <w:tc>
          <w:tcPr>
            <w:tcW w:w="2014" w:type="dxa"/>
          </w:tcPr>
          <w:p w14:paraId="4FA1283B" w14:textId="0CAB7ABD" w:rsidR="00995C29" w:rsidRDefault="00995C29" w:rsidP="000A2368">
            <w:r>
              <w:t>Yes</w:t>
            </w:r>
          </w:p>
        </w:tc>
      </w:tr>
      <w:tr w:rsidR="00995C29" w14:paraId="6EAE92C3" w14:textId="77777777" w:rsidTr="00995C29">
        <w:tc>
          <w:tcPr>
            <w:tcW w:w="2532" w:type="dxa"/>
            <w:gridSpan w:val="2"/>
          </w:tcPr>
          <w:p w14:paraId="02660312" w14:textId="77777777" w:rsidR="00995C29" w:rsidRDefault="00995C29" w:rsidP="000A2368">
            <w:r>
              <w:t>40</w:t>
            </w:r>
          </w:p>
        </w:tc>
        <w:tc>
          <w:tcPr>
            <w:tcW w:w="2321" w:type="dxa"/>
          </w:tcPr>
          <w:p w14:paraId="1E90821D" w14:textId="77777777" w:rsidR="00995C29" w:rsidRDefault="00995C29" w:rsidP="000A2368">
            <w:r>
              <w:t>Is there a solve function?</w:t>
            </w:r>
          </w:p>
        </w:tc>
        <w:tc>
          <w:tcPr>
            <w:tcW w:w="2262" w:type="dxa"/>
            <w:vMerge/>
          </w:tcPr>
          <w:p w14:paraId="28DC4B56" w14:textId="77777777" w:rsidR="00995C29" w:rsidRDefault="00995C29" w:rsidP="000A2368"/>
        </w:tc>
        <w:tc>
          <w:tcPr>
            <w:tcW w:w="2014" w:type="dxa"/>
          </w:tcPr>
          <w:p w14:paraId="2642E096" w14:textId="73A96F05" w:rsidR="00995C29" w:rsidRDefault="00995C29" w:rsidP="000A2368">
            <w:r>
              <w:t>Yes</w:t>
            </w:r>
          </w:p>
        </w:tc>
      </w:tr>
      <w:tr w:rsidR="00995C29" w14:paraId="1BF69DC3" w14:textId="77777777" w:rsidTr="00995C29">
        <w:tc>
          <w:tcPr>
            <w:tcW w:w="2532" w:type="dxa"/>
            <w:gridSpan w:val="2"/>
          </w:tcPr>
          <w:p w14:paraId="3A412C7D" w14:textId="77777777" w:rsidR="00995C29" w:rsidRDefault="00995C29" w:rsidP="000A2368">
            <w:r>
              <w:t>41</w:t>
            </w:r>
          </w:p>
        </w:tc>
        <w:tc>
          <w:tcPr>
            <w:tcW w:w="2321" w:type="dxa"/>
          </w:tcPr>
          <w:p w14:paraId="715495BE" w14:textId="77777777" w:rsidR="00995C29" w:rsidRDefault="00995C29" w:rsidP="000A2368">
            <w:r>
              <w:t>How well does the solve function show each move done (in regards to you being able to understand it)?</w:t>
            </w:r>
          </w:p>
        </w:tc>
        <w:tc>
          <w:tcPr>
            <w:tcW w:w="2262" w:type="dxa"/>
          </w:tcPr>
          <w:p w14:paraId="55018E29" w14:textId="77777777" w:rsidR="00995C29" w:rsidRDefault="00995C29" w:rsidP="000A2368">
            <w:r>
              <w:t>1 to 10</w:t>
            </w:r>
          </w:p>
        </w:tc>
        <w:tc>
          <w:tcPr>
            <w:tcW w:w="2014" w:type="dxa"/>
          </w:tcPr>
          <w:p w14:paraId="37B7A9B7" w14:textId="0EE45E29" w:rsidR="00995C29" w:rsidRDefault="00995C29" w:rsidP="000A2368">
            <w:r>
              <w:t>4</w:t>
            </w:r>
          </w:p>
        </w:tc>
      </w:tr>
      <w:tr w:rsidR="00995C29" w14:paraId="79F779DA" w14:textId="77777777" w:rsidTr="00995C29">
        <w:tc>
          <w:tcPr>
            <w:tcW w:w="2532" w:type="dxa"/>
            <w:gridSpan w:val="2"/>
          </w:tcPr>
          <w:p w14:paraId="5F0EF1DE" w14:textId="77777777" w:rsidR="00995C29" w:rsidRDefault="00995C29" w:rsidP="000A2368">
            <w:r>
              <w:t>42</w:t>
            </w:r>
          </w:p>
        </w:tc>
        <w:tc>
          <w:tcPr>
            <w:tcW w:w="2321" w:type="dxa"/>
          </w:tcPr>
          <w:p w14:paraId="5B61BC0C" w14:textId="77777777" w:rsidR="00995C29" w:rsidRDefault="00995C29" w:rsidP="000A2368">
            <w:r>
              <w:t>Is there a hint function that shows you the next move to make?</w:t>
            </w:r>
          </w:p>
        </w:tc>
        <w:tc>
          <w:tcPr>
            <w:tcW w:w="2262" w:type="dxa"/>
            <w:vMerge w:val="restart"/>
          </w:tcPr>
          <w:p w14:paraId="4F77EF80" w14:textId="77777777" w:rsidR="00995C29" w:rsidRDefault="00995C29" w:rsidP="000A2368">
            <w:r>
              <w:t>Yes or No</w:t>
            </w:r>
          </w:p>
        </w:tc>
        <w:tc>
          <w:tcPr>
            <w:tcW w:w="2014" w:type="dxa"/>
          </w:tcPr>
          <w:p w14:paraId="472BE4DB" w14:textId="393EDABA" w:rsidR="00995C29" w:rsidRDefault="00995C29" w:rsidP="000A2368">
            <w:r>
              <w:t>Yes</w:t>
            </w:r>
          </w:p>
        </w:tc>
      </w:tr>
      <w:tr w:rsidR="00995C29" w14:paraId="18D6371A" w14:textId="77777777" w:rsidTr="00995C29">
        <w:tc>
          <w:tcPr>
            <w:tcW w:w="2532" w:type="dxa"/>
            <w:gridSpan w:val="2"/>
          </w:tcPr>
          <w:p w14:paraId="260A874C" w14:textId="77777777" w:rsidR="00995C29" w:rsidRDefault="00995C29" w:rsidP="000A2368">
            <w:r>
              <w:t>43</w:t>
            </w:r>
          </w:p>
        </w:tc>
        <w:tc>
          <w:tcPr>
            <w:tcW w:w="2321" w:type="dxa"/>
          </w:tcPr>
          <w:p w14:paraId="7CF5460C" w14:textId="77777777" w:rsidR="00995C29" w:rsidRDefault="00995C29" w:rsidP="000A2368">
            <w:r>
              <w:t>Is there a timer to track how long solves take?</w:t>
            </w:r>
          </w:p>
        </w:tc>
        <w:tc>
          <w:tcPr>
            <w:tcW w:w="2262" w:type="dxa"/>
            <w:vMerge/>
          </w:tcPr>
          <w:p w14:paraId="688D3996" w14:textId="77777777" w:rsidR="00995C29" w:rsidRDefault="00995C29" w:rsidP="000A2368"/>
        </w:tc>
        <w:tc>
          <w:tcPr>
            <w:tcW w:w="2014" w:type="dxa"/>
          </w:tcPr>
          <w:p w14:paraId="0CE719D2" w14:textId="050EAF3B" w:rsidR="00995C29" w:rsidRDefault="00995C29" w:rsidP="000A2368">
            <w:r>
              <w:t>Yes</w:t>
            </w:r>
          </w:p>
        </w:tc>
      </w:tr>
      <w:tr w:rsidR="00995C29" w14:paraId="00F62388" w14:textId="77777777" w:rsidTr="00995C29">
        <w:tc>
          <w:tcPr>
            <w:tcW w:w="2532" w:type="dxa"/>
            <w:gridSpan w:val="2"/>
          </w:tcPr>
          <w:p w14:paraId="6D0CA18E" w14:textId="77777777" w:rsidR="00995C29" w:rsidRDefault="00995C29" w:rsidP="000A2368">
            <w:r>
              <w:t>44</w:t>
            </w:r>
          </w:p>
        </w:tc>
        <w:tc>
          <w:tcPr>
            <w:tcW w:w="2321" w:type="dxa"/>
          </w:tcPr>
          <w:p w14:paraId="189EBEDF" w14:textId="77777777" w:rsidR="00995C29" w:rsidRDefault="00995C29" w:rsidP="000A2368">
            <w:r>
              <w:t>Does the timer start automatically?</w:t>
            </w:r>
          </w:p>
        </w:tc>
        <w:tc>
          <w:tcPr>
            <w:tcW w:w="2262" w:type="dxa"/>
            <w:vMerge/>
          </w:tcPr>
          <w:p w14:paraId="1D0D3546" w14:textId="77777777" w:rsidR="00995C29" w:rsidRDefault="00995C29" w:rsidP="000A2368"/>
        </w:tc>
        <w:tc>
          <w:tcPr>
            <w:tcW w:w="2014" w:type="dxa"/>
          </w:tcPr>
          <w:p w14:paraId="1EC1841E" w14:textId="1E677421" w:rsidR="00995C29" w:rsidRDefault="00995C29" w:rsidP="000A2368">
            <w:r>
              <w:t>Yes</w:t>
            </w:r>
          </w:p>
        </w:tc>
      </w:tr>
      <w:tr w:rsidR="00995C29" w14:paraId="00230A5D" w14:textId="77777777" w:rsidTr="00995C29">
        <w:tc>
          <w:tcPr>
            <w:tcW w:w="2532" w:type="dxa"/>
            <w:gridSpan w:val="2"/>
          </w:tcPr>
          <w:p w14:paraId="7DBDC775" w14:textId="77777777" w:rsidR="00995C29" w:rsidRDefault="00995C29" w:rsidP="000A2368">
            <w:r>
              <w:t>45</w:t>
            </w:r>
          </w:p>
        </w:tc>
        <w:tc>
          <w:tcPr>
            <w:tcW w:w="2321" w:type="dxa"/>
          </w:tcPr>
          <w:p w14:paraId="7499D667" w14:textId="77777777" w:rsidR="00995C29" w:rsidRDefault="00995C29" w:rsidP="000A2368">
            <w:r>
              <w:t>Does the timer stop automatically?</w:t>
            </w:r>
          </w:p>
        </w:tc>
        <w:tc>
          <w:tcPr>
            <w:tcW w:w="2262" w:type="dxa"/>
            <w:vMerge/>
          </w:tcPr>
          <w:p w14:paraId="4CC31F62" w14:textId="77777777" w:rsidR="00995C29" w:rsidRDefault="00995C29" w:rsidP="000A2368"/>
        </w:tc>
        <w:tc>
          <w:tcPr>
            <w:tcW w:w="2014" w:type="dxa"/>
          </w:tcPr>
          <w:p w14:paraId="7497D714" w14:textId="5D17AB3F" w:rsidR="00995C29" w:rsidRDefault="00995C29" w:rsidP="000A2368">
            <w:r>
              <w:t>Yes</w:t>
            </w:r>
          </w:p>
        </w:tc>
      </w:tr>
      <w:tr w:rsidR="00995C29" w14:paraId="21C8D039" w14:textId="77777777" w:rsidTr="00995C29">
        <w:tc>
          <w:tcPr>
            <w:tcW w:w="2532" w:type="dxa"/>
            <w:gridSpan w:val="2"/>
          </w:tcPr>
          <w:p w14:paraId="5B513B12" w14:textId="77777777" w:rsidR="00995C29" w:rsidRDefault="00995C29" w:rsidP="000A2368">
            <w:r>
              <w:t>46</w:t>
            </w:r>
          </w:p>
        </w:tc>
        <w:tc>
          <w:tcPr>
            <w:tcW w:w="2321" w:type="dxa"/>
          </w:tcPr>
          <w:p w14:paraId="5653FE9A" w14:textId="77777777" w:rsidR="00995C29" w:rsidRDefault="00995C29" w:rsidP="000A2368">
            <w:r>
              <w:t>Is there a leaderboard?</w:t>
            </w:r>
          </w:p>
        </w:tc>
        <w:tc>
          <w:tcPr>
            <w:tcW w:w="2262" w:type="dxa"/>
            <w:vMerge/>
          </w:tcPr>
          <w:p w14:paraId="6F5B32BC" w14:textId="77777777" w:rsidR="00995C29" w:rsidRDefault="00995C29" w:rsidP="000A2368"/>
        </w:tc>
        <w:tc>
          <w:tcPr>
            <w:tcW w:w="2014" w:type="dxa"/>
          </w:tcPr>
          <w:p w14:paraId="18B63981" w14:textId="7E230758" w:rsidR="00995C29" w:rsidRDefault="00995C29" w:rsidP="000A2368">
            <w:r>
              <w:t>Yes</w:t>
            </w:r>
          </w:p>
        </w:tc>
      </w:tr>
      <w:tr w:rsidR="00995C29" w14:paraId="1C0AFEF9" w14:textId="77777777" w:rsidTr="00995C29">
        <w:tc>
          <w:tcPr>
            <w:tcW w:w="2532" w:type="dxa"/>
            <w:gridSpan w:val="2"/>
          </w:tcPr>
          <w:p w14:paraId="2FE8E3B0" w14:textId="77777777" w:rsidR="00995C29" w:rsidRDefault="00995C29" w:rsidP="000A2368">
            <w:r>
              <w:lastRenderedPageBreak/>
              <w:t>47</w:t>
            </w:r>
          </w:p>
        </w:tc>
        <w:tc>
          <w:tcPr>
            <w:tcW w:w="2321" w:type="dxa"/>
          </w:tcPr>
          <w:p w14:paraId="1473ADA2" w14:textId="77777777" w:rsidR="00995C29" w:rsidRDefault="00995C29" w:rsidP="000A2368">
            <w:r>
              <w:t>Does the leaderboard show the ten quickest solves in ascending order?</w:t>
            </w:r>
          </w:p>
        </w:tc>
        <w:tc>
          <w:tcPr>
            <w:tcW w:w="2262" w:type="dxa"/>
            <w:vMerge/>
          </w:tcPr>
          <w:p w14:paraId="34D8D966" w14:textId="77777777" w:rsidR="00995C29" w:rsidRDefault="00995C29" w:rsidP="000A2368"/>
        </w:tc>
        <w:tc>
          <w:tcPr>
            <w:tcW w:w="2014" w:type="dxa"/>
          </w:tcPr>
          <w:p w14:paraId="7E18E4B5" w14:textId="663FB1BC" w:rsidR="00995C29" w:rsidRDefault="00995C29" w:rsidP="000A2368">
            <w:r>
              <w:t>Yes</w:t>
            </w:r>
          </w:p>
        </w:tc>
      </w:tr>
      <w:tr w:rsidR="00995C29" w14:paraId="60B4A896" w14:textId="77777777" w:rsidTr="00995C29">
        <w:tc>
          <w:tcPr>
            <w:tcW w:w="2532" w:type="dxa"/>
            <w:gridSpan w:val="2"/>
          </w:tcPr>
          <w:p w14:paraId="6CE45CD0" w14:textId="77777777" w:rsidR="00995C29" w:rsidRDefault="00995C29" w:rsidP="000A2368">
            <w:r>
              <w:t>48</w:t>
            </w:r>
          </w:p>
        </w:tc>
        <w:tc>
          <w:tcPr>
            <w:tcW w:w="2321" w:type="dxa"/>
          </w:tcPr>
          <w:p w14:paraId="0FC986E9" w14:textId="77777777" w:rsidR="00995C29" w:rsidRDefault="00995C29" w:rsidP="000A2368">
            <w:r>
              <w:t>Does each leaderboard entry display: the username, the time taken, the moves taken?</w:t>
            </w:r>
          </w:p>
        </w:tc>
        <w:tc>
          <w:tcPr>
            <w:tcW w:w="2262" w:type="dxa"/>
            <w:vMerge/>
          </w:tcPr>
          <w:p w14:paraId="41494920" w14:textId="77777777" w:rsidR="00995C29" w:rsidRDefault="00995C29" w:rsidP="000A2368"/>
        </w:tc>
        <w:tc>
          <w:tcPr>
            <w:tcW w:w="2014" w:type="dxa"/>
          </w:tcPr>
          <w:p w14:paraId="3387181C" w14:textId="5ACD4945" w:rsidR="00995C29" w:rsidRDefault="00995C29" w:rsidP="000A2368">
            <w:r>
              <w:t>Yes</w:t>
            </w:r>
          </w:p>
        </w:tc>
      </w:tr>
      <w:tr w:rsidR="00995C29" w14:paraId="1F7DF81A" w14:textId="77777777" w:rsidTr="00995C29">
        <w:tc>
          <w:tcPr>
            <w:tcW w:w="2532" w:type="dxa"/>
            <w:gridSpan w:val="2"/>
          </w:tcPr>
          <w:p w14:paraId="0DB46819" w14:textId="77777777" w:rsidR="00995C29" w:rsidRDefault="00995C29" w:rsidP="000A2368">
            <w:r>
              <w:t>49</w:t>
            </w:r>
          </w:p>
        </w:tc>
        <w:tc>
          <w:tcPr>
            <w:tcW w:w="2321" w:type="dxa"/>
          </w:tcPr>
          <w:p w14:paraId="5D0A463F" w14:textId="77777777" w:rsidR="00995C29" w:rsidRDefault="00995C29" w:rsidP="000A2368">
            <w:r>
              <w:t>Is there a login system?</w:t>
            </w:r>
          </w:p>
        </w:tc>
        <w:tc>
          <w:tcPr>
            <w:tcW w:w="2262" w:type="dxa"/>
            <w:vMerge/>
          </w:tcPr>
          <w:p w14:paraId="6E35BD72" w14:textId="77777777" w:rsidR="00995C29" w:rsidRDefault="00995C29" w:rsidP="000A2368"/>
        </w:tc>
        <w:tc>
          <w:tcPr>
            <w:tcW w:w="2014" w:type="dxa"/>
          </w:tcPr>
          <w:p w14:paraId="1EB1A119" w14:textId="6FEDFD0D" w:rsidR="00995C29" w:rsidRDefault="00995C29" w:rsidP="000A2368">
            <w:r>
              <w:t>Yes</w:t>
            </w:r>
          </w:p>
        </w:tc>
      </w:tr>
      <w:tr w:rsidR="00995C29" w14:paraId="609B8BCD" w14:textId="77777777" w:rsidTr="00995C29">
        <w:tc>
          <w:tcPr>
            <w:tcW w:w="2532" w:type="dxa"/>
            <w:gridSpan w:val="2"/>
          </w:tcPr>
          <w:p w14:paraId="3EA3C3E1" w14:textId="77777777" w:rsidR="00995C29" w:rsidRDefault="00995C29" w:rsidP="000A2368">
            <w:r>
              <w:t>50</w:t>
            </w:r>
          </w:p>
        </w:tc>
        <w:tc>
          <w:tcPr>
            <w:tcW w:w="2321" w:type="dxa"/>
          </w:tcPr>
          <w:p w14:paraId="2B9E5EB0" w14:textId="77777777" w:rsidR="00995C29" w:rsidRDefault="00995C29" w:rsidP="000A2368">
            <w:r>
              <w:t>How straightforward to use is the login system?</w:t>
            </w:r>
          </w:p>
        </w:tc>
        <w:tc>
          <w:tcPr>
            <w:tcW w:w="2262" w:type="dxa"/>
          </w:tcPr>
          <w:p w14:paraId="75A35881" w14:textId="77777777" w:rsidR="00995C29" w:rsidRDefault="00995C29" w:rsidP="000A2368">
            <w:r>
              <w:t>1 to 10</w:t>
            </w:r>
          </w:p>
        </w:tc>
        <w:tc>
          <w:tcPr>
            <w:tcW w:w="2014" w:type="dxa"/>
          </w:tcPr>
          <w:p w14:paraId="16875383" w14:textId="1C8C721D" w:rsidR="00995C29" w:rsidRDefault="00995C29" w:rsidP="000A2368">
            <w:r>
              <w:t>8</w:t>
            </w:r>
          </w:p>
        </w:tc>
      </w:tr>
      <w:tr w:rsidR="00995C29" w14:paraId="04DB2F2D" w14:textId="77777777" w:rsidTr="00995C29">
        <w:tc>
          <w:tcPr>
            <w:tcW w:w="2532" w:type="dxa"/>
            <w:gridSpan w:val="2"/>
          </w:tcPr>
          <w:p w14:paraId="4A4F0EB0" w14:textId="77777777" w:rsidR="00995C29" w:rsidRDefault="00995C29" w:rsidP="000A2368">
            <w:r>
              <w:t>51</w:t>
            </w:r>
          </w:p>
        </w:tc>
        <w:tc>
          <w:tcPr>
            <w:tcW w:w="2321" w:type="dxa"/>
          </w:tcPr>
          <w:p w14:paraId="55F36042" w14:textId="77777777" w:rsidR="00995C29" w:rsidRDefault="00995C29" w:rsidP="000A2368">
            <w:r>
              <w:t>Is your user and game data loaded when you log in?</w:t>
            </w:r>
          </w:p>
        </w:tc>
        <w:tc>
          <w:tcPr>
            <w:tcW w:w="2262" w:type="dxa"/>
            <w:vMerge w:val="restart"/>
          </w:tcPr>
          <w:p w14:paraId="74C0BA83" w14:textId="77777777" w:rsidR="00995C29" w:rsidRDefault="00995C29" w:rsidP="000A2368">
            <w:r>
              <w:t>Yes or No</w:t>
            </w:r>
          </w:p>
        </w:tc>
        <w:tc>
          <w:tcPr>
            <w:tcW w:w="2014" w:type="dxa"/>
          </w:tcPr>
          <w:p w14:paraId="20C01B11" w14:textId="19849066" w:rsidR="00995C29" w:rsidRDefault="00995C29" w:rsidP="000A2368">
            <w:r>
              <w:t>Yes</w:t>
            </w:r>
          </w:p>
        </w:tc>
      </w:tr>
      <w:tr w:rsidR="00995C29" w14:paraId="54CA9701" w14:textId="77777777" w:rsidTr="00995C29">
        <w:tc>
          <w:tcPr>
            <w:tcW w:w="2532" w:type="dxa"/>
            <w:gridSpan w:val="2"/>
          </w:tcPr>
          <w:p w14:paraId="67AD7636" w14:textId="77777777" w:rsidR="00995C29" w:rsidRDefault="00995C29" w:rsidP="000A2368">
            <w:r>
              <w:t>52</w:t>
            </w:r>
          </w:p>
        </w:tc>
        <w:tc>
          <w:tcPr>
            <w:tcW w:w="2321" w:type="dxa"/>
          </w:tcPr>
          <w:p w14:paraId="049CDD8C" w14:textId="77777777" w:rsidR="00995C29" w:rsidRDefault="00995C29" w:rsidP="000A2368">
            <w:r>
              <w:t>Does the save function run automatically?</w:t>
            </w:r>
          </w:p>
        </w:tc>
        <w:tc>
          <w:tcPr>
            <w:tcW w:w="2262" w:type="dxa"/>
            <w:vMerge/>
          </w:tcPr>
          <w:p w14:paraId="10EBF4DE" w14:textId="77777777" w:rsidR="00995C29" w:rsidRDefault="00995C29" w:rsidP="000A2368"/>
        </w:tc>
        <w:tc>
          <w:tcPr>
            <w:tcW w:w="2014" w:type="dxa"/>
          </w:tcPr>
          <w:p w14:paraId="471D942F" w14:textId="72CBF9EB" w:rsidR="00995C29" w:rsidRDefault="00995C29" w:rsidP="000A2368">
            <w:r>
              <w:t>Yes</w:t>
            </w:r>
          </w:p>
        </w:tc>
      </w:tr>
      <w:tr w:rsidR="00995C29" w14:paraId="2F268AEE" w14:textId="77777777" w:rsidTr="00995C29">
        <w:tc>
          <w:tcPr>
            <w:tcW w:w="2532" w:type="dxa"/>
            <w:gridSpan w:val="2"/>
          </w:tcPr>
          <w:p w14:paraId="7B0FE996" w14:textId="77777777" w:rsidR="00995C29" w:rsidRDefault="00995C29" w:rsidP="000A2368">
            <w:r>
              <w:t>53</w:t>
            </w:r>
          </w:p>
        </w:tc>
        <w:tc>
          <w:tcPr>
            <w:tcW w:w="2321" w:type="dxa"/>
          </w:tcPr>
          <w:p w14:paraId="2C8112BC" w14:textId="77777777" w:rsidR="00995C29" w:rsidRDefault="00995C29" w:rsidP="000A2368">
            <w:r>
              <w:t>Is there a guide to use the program?</w:t>
            </w:r>
          </w:p>
        </w:tc>
        <w:tc>
          <w:tcPr>
            <w:tcW w:w="2262" w:type="dxa"/>
            <w:vMerge/>
          </w:tcPr>
          <w:p w14:paraId="6EB877DB" w14:textId="77777777" w:rsidR="00995C29" w:rsidRDefault="00995C29" w:rsidP="000A2368"/>
        </w:tc>
        <w:tc>
          <w:tcPr>
            <w:tcW w:w="2014" w:type="dxa"/>
          </w:tcPr>
          <w:p w14:paraId="35DB0A4A" w14:textId="0E573E38" w:rsidR="00995C29" w:rsidRDefault="00995C29" w:rsidP="000A2368">
            <w:r>
              <w:t>Yes</w:t>
            </w:r>
          </w:p>
        </w:tc>
      </w:tr>
      <w:tr w:rsidR="00995C29" w14:paraId="0F4AE1E6" w14:textId="77777777" w:rsidTr="00995C29">
        <w:tc>
          <w:tcPr>
            <w:tcW w:w="2532" w:type="dxa"/>
            <w:gridSpan w:val="2"/>
          </w:tcPr>
          <w:p w14:paraId="74ACA253" w14:textId="77777777" w:rsidR="00995C29" w:rsidRDefault="00995C29" w:rsidP="000A2368">
            <w:r>
              <w:t>54</w:t>
            </w:r>
          </w:p>
        </w:tc>
        <w:tc>
          <w:tcPr>
            <w:tcW w:w="2321" w:type="dxa"/>
          </w:tcPr>
          <w:p w14:paraId="1DDC5080" w14:textId="77777777" w:rsidR="00995C29" w:rsidRDefault="00995C29" w:rsidP="000A2368">
            <w:r>
              <w:t>How clear and concise is the guide?</w:t>
            </w:r>
          </w:p>
        </w:tc>
        <w:tc>
          <w:tcPr>
            <w:tcW w:w="2262" w:type="dxa"/>
          </w:tcPr>
          <w:p w14:paraId="28090C34" w14:textId="77777777" w:rsidR="00995C29" w:rsidRDefault="00995C29" w:rsidP="000A2368">
            <w:r>
              <w:t>1 to 10</w:t>
            </w:r>
          </w:p>
        </w:tc>
        <w:tc>
          <w:tcPr>
            <w:tcW w:w="2014" w:type="dxa"/>
          </w:tcPr>
          <w:p w14:paraId="7E25E83A" w14:textId="2DC41DC2" w:rsidR="00995C29" w:rsidRDefault="00995C29" w:rsidP="000A2368">
            <w:r>
              <w:t>5</w:t>
            </w:r>
          </w:p>
        </w:tc>
      </w:tr>
      <w:tr w:rsidR="00995C29" w14:paraId="12676F5F" w14:textId="77777777" w:rsidTr="00995C29">
        <w:tc>
          <w:tcPr>
            <w:tcW w:w="2532" w:type="dxa"/>
            <w:gridSpan w:val="2"/>
          </w:tcPr>
          <w:p w14:paraId="46C8EC87" w14:textId="77777777" w:rsidR="00995C29" w:rsidRDefault="00995C29" w:rsidP="000A2368">
            <w:r>
              <w:t>55</w:t>
            </w:r>
          </w:p>
        </w:tc>
        <w:tc>
          <w:tcPr>
            <w:tcW w:w="2321" w:type="dxa"/>
          </w:tcPr>
          <w:p w14:paraId="2526C4D2" w14:textId="77777777" w:rsidR="00995C29" w:rsidRDefault="00995C29" w:rsidP="000A2368">
            <w:r>
              <w:t>Is there a function to see your game history?</w:t>
            </w:r>
          </w:p>
        </w:tc>
        <w:tc>
          <w:tcPr>
            <w:tcW w:w="2262" w:type="dxa"/>
          </w:tcPr>
          <w:p w14:paraId="5B597498" w14:textId="77777777" w:rsidR="00995C29" w:rsidRDefault="00995C29" w:rsidP="000A2368">
            <w:r>
              <w:t>Yes or No</w:t>
            </w:r>
          </w:p>
        </w:tc>
        <w:tc>
          <w:tcPr>
            <w:tcW w:w="2014" w:type="dxa"/>
          </w:tcPr>
          <w:p w14:paraId="11DACFED" w14:textId="2977ABAD" w:rsidR="00995C29" w:rsidRDefault="00995C29" w:rsidP="000A2368">
            <w:r>
              <w:t>Yes</w:t>
            </w:r>
          </w:p>
        </w:tc>
      </w:tr>
      <w:tr w:rsidR="00995C29" w14:paraId="35D84D1C" w14:textId="77777777" w:rsidTr="00995C29">
        <w:tc>
          <w:tcPr>
            <w:tcW w:w="2532" w:type="dxa"/>
            <w:gridSpan w:val="2"/>
          </w:tcPr>
          <w:p w14:paraId="252852CD" w14:textId="77777777" w:rsidR="00995C29" w:rsidRDefault="00995C29" w:rsidP="000A2368">
            <w:r>
              <w:t>56</w:t>
            </w:r>
          </w:p>
        </w:tc>
        <w:tc>
          <w:tcPr>
            <w:tcW w:w="2321" w:type="dxa"/>
          </w:tcPr>
          <w:p w14:paraId="16FD3A4C" w14:textId="77777777" w:rsidR="00995C29" w:rsidRDefault="00995C29" w:rsidP="000A2368">
            <w:r>
              <w:t xml:space="preserve">How easy does the game history function make it to see how you have progressed? </w:t>
            </w:r>
          </w:p>
        </w:tc>
        <w:tc>
          <w:tcPr>
            <w:tcW w:w="2262" w:type="dxa"/>
          </w:tcPr>
          <w:p w14:paraId="0BB23574" w14:textId="77777777" w:rsidR="00995C29" w:rsidRDefault="00995C29" w:rsidP="000A2368">
            <w:r>
              <w:t>1 to 10</w:t>
            </w:r>
          </w:p>
        </w:tc>
        <w:tc>
          <w:tcPr>
            <w:tcW w:w="2014" w:type="dxa"/>
          </w:tcPr>
          <w:p w14:paraId="4EB94D53" w14:textId="42D269BD" w:rsidR="00995C29" w:rsidRDefault="00995C29" w:rsidP="000A2368">
            <w:r>
              <w:t>6</w:t>
            </w:r>
          </w:p>
        </w:tc>
      </w:tr>
    </w:tbl>
    <w:p w14:paraId="7814DBD8" w14:textId="77777777" w:rsidR="008136C6" w:rsidRDefault="008136C6" w:rsidP="008136C6"/>
    <w:tbl>
      <w:tblPr>
        <w:tblStyle w:val="TableGrid"/>
        <w:tblW w:w="0" w:type="auto"/>
        <w:tblInd w:w="-113" w:type="dxa"/>
        <w:tblLook w:val="04A0" w:firstRow="1" w:lastRow="0" w:firstColumn="1" w:lastColumn="0" w:noHBand="0" w:noVBand="1"/>
      </w:tblPr>
      <w:tblGrid>
        <w:gridCol w:w="2532"/>
        <w:gridCol w:w="2321"/>
        <w:gridCol w:w="2262"/>
        <w:gridCol w:w="2014"/>
      </w:tblGrid>
      <w:tr w:rsidR="00995C29" w14:paraId="21B59E92" w14:textId="77777777" w:rsidTr="000A2368">
        <w:tc>
          <w:tcPr>
            <w:tcW w:w="2532" w:type="dxa"/>
          </w:tcPr>
          <w:p w14:paraId="57E25C01" w14:textId="77777777" w:rsidR="00995C29" w:rsidRDefault="00995C29" w:rsidP="000A2368">
            <w:r>
              <w:t>Stakeholder name:</w:t>
            </w:r>
          </w:p>
        </w:tc>
        <w:tc>
          <w:tcPr>
            <w:tcW w:w="6597" w:type="dxa"/>
            <w:gridSpan w:val="3"/>
          </w:tcPr>
          <w:p w14:paraId="21F07B44" w14:textId="231F4126" w:rsidR="00995C29" w:rsidRDefault="00995C29" w:rsidP="000A2368">
            <w:r>
              <w:t>Jake Elmer</w:t>
            </w:r>
          </w:p>
        </w:tc>
      </w:tr>
      <w:tr w:rsidR="00995C29" w14:paraId="1E86B85F" w14:textId="77777777" w:rsidTr="000A2368">
        <w:tc>
          <w:tcPr>
            <w:tcW w:w="2532" w:type="dxa"/>
          </w:tcPr>
          <w:p w14:paraId="4F9109BA" w14:textId="77777777" w:rsidR="00995C29" w:rsidRDefault="00995C29" w:rsidP="000A2368">
            <w:r>
              <w:t>Test no.</w:t>
            </w:r>
          </w:p>
        </w:tc>
        <w:tc>
          <w:tcPr>
            <w:tcW w:w="2321" w:type="dxa"/>
          </w:tcPr>
          <w:p w14:paraId="0A2EF160" w14:textId="77777777" w:rsidR="00995C29" w:rsidRDefault="00995C29" w:rsidP="000A2368">
            <w:r>
              <w:t>Question</w:t>
            </w:r>
          </w:p>
        </w:tc>
        <w:tc>
          <w:tcPr>
            <w:tcW w:w="2262" w:type="dxa"/>
          </w:tcPr>
          <w:p w14:paraId="45EEAA52" w14:textId="77777777" w:rsidR="00995C29" w:rsidRDefault="00995C29" w:rsidP="000A2368">
            <w:r>
              <w:t>Answer type</w:t>
            </w:r>
          </w:p>
        </w:tc>
        <w:tc>
          <w:tcPr>
            <w:tcW w:w="2014" w:type="dxa"/>
          </w:tcPr>
          <w:p w14:paraId="7008D956" w14:textId="77777777" w:rsidR="00995C29" w:rsidRDefault="00995C29" w:rsidP="000A2368">
            <w:r>
              <w:t>Stakeholder Answer</w:t>
            </w:r>
          </w:p>
        </w:tc>
      </w:tr>
      <w:tr w:rsidR="00995C29" w14:paraId="23DFDA61" w14:textId="77777777" w:rsidTr="000A2368">
        <w:tc>
          <w:tcPr>
            <w:tcW w:w="2532" w:type="dxa"/>
          </w:tcPr>
          <w:p w14:paraId="315BDF5E" w14:textId="77777777" w:rsidR="00995C29" w:rsidRDefault="00995C29" w:rsidP="000A2368">
            <w:r>
              <w:t>33</w:t>
            </w:r>
          </w:p>
        </w:tc>
        <w:tc>
          <w:tcPr>
            <w:tcW w:w="2321" w:type="dxa"/>
          </w:tcPr>
          <w:p w14:paraId="2C94DE3C" w14:textId="77777777" w:rsidR="00995C29" w:rsidRDefault="00995C29" w:rsidP="000A2368">
            <w:r>
              <w:t>Is there a representation of a 3D cube?</w:t>
            </w:r>
          </w:p>
        </w:tc>
        <w:tc>
          <w:tcPr>
            <w:tcW w:w="2262" w:type="dxa"/>
          </w:tcPr>
          <w:p w14:paraId="661E6967" w14:textId="77777777" w:rsidR="00995C29" w:rsidRDefault="00995C29" w:rsidP="000A2368">
            <w:r>
              <w:t>Yes or No</w:t>
            </w:r>
          </w:p>
        </w:tc>
        <w:tc>
          <w:tcPr>
            <w:tcW w:w="2014" w:type="dxa"/>
          </w:tcPr>
          <w:p w14:paraId="37BE8ACE" w14:textId="77777777" w:rsidR="00995C29" w:rsidRDefault="00995C29" w:rsidP="000A2368">
            <w:r>
              <w:t>Yes</w:t>
            </w:r>
          </w:p>
        </w:tc>
      </w:tr>
      <w:tr w:rsidR="00995C29" w14:paraId="652D6789" w14:textId="77777777" w:rsidTr="000A2368">
        <w:tc>
          <w:tcPr>
            <w:tcW w:w="2532" w:type="dxa"/>
          </w:tcPr>
          <w:p w14:paraId="5DC97109" w14:textId="77777777" w:rsidR="00995C29" w:rsidRDefault="00995C29" w:rsidP="000A2368">
            <w:r>
              <w:t>34</w:t>
            </w:r>
          </w:p>
        </w:tc>
        <w:tc>
          <w:tcPr>
            <w:tcW w:w="2321" w:type="dxa"/>
          </w:tcPr>
          <w:p w14:paraId="14025025" w14:textId="77777777" w:rsidR="00995C29" w:rsidRDefault="00995C29" w:rsidP="000A2368">
            <w:r>
              <w:t>How professional does the 3D cube look?</w:t>
            </w:r>
          </w:p>
        </w:tc>
        <w:tc>
          <w:tcPr>
            <w:tcW w:w="2262" w:type="dxa"/>
          </w:tcPr>
          <w:p w14:paraId="37C9682B" w14:textId="77777777" w:rsidR="00995C29" w:rsidRDefault="00995C29" w:rsidP="000A2368">
            <w:r>
              <w:t>1 to 10</w:t>
            </w:r>
          </w:p>
        </w:tc>
        <w:tc>
          <w:tcPr>
            <w:tcW w:w="2014" w:type="dxa"/>
          </w:tcPr>
          <w:p w14:paraId="44AE1376" w14:textId="3088E9CB" w:rsidR="00995C29" w:rsidRDefault="00995C29" w:rsidP="000A2368">
            <w:r>
              <w:t>7</w:t>
            </w:r>
          </w:p>
        </w:tc>
      </w:tr>
      <w:tr w:rsidR="00995C29" w14:paraId="74F0CEEA" w14:textId="77777777" w:rsidTr="000A2368">
        <w:trPr>
          <w:cantSplit/>
        </w:trPr>
        <w:tc>
          <w:tcPr>
            <w:tcW w:w="2532" w:type="dxa"/>
          </w:tcPr>
          <w:p w14:paraId="19E9F286" w14:textId="77777777" w:rsidR="00995C29" w:rsidRDefault="00995C29" w:rsidP="000A2368">
            <w:r>
              <w:t>35</w:t>
            </w:r>
          </w:p>
        </w:tc>
        <w:tc>
          <w:tcPr>
            <w:tcW w:w="2321" w:type="dxa"/>
          </w:tcPr>
          <w:p w14:paraId="3F09CCE8" w14:textId="77777777" w:rsidR="00995C29" w:rsidRDefault="00995C29" w:rsidP="000A2368">
            <w:r>
              <w:t>To your knowledge, is every move that’s possible on a real Rubik’s cube possible on the program’s Rubik’s cube?</w:t>
            </w:r>
          </w:p>
        </w:tc>
        <w:tc>
          <w:tcPr>
            <w:tcW w:w="2262" w:type="dxa"/>
            <w:vMerge w:val="restart"/>
          </w:tcPr>
          <w:p w14:paraId="7606AC08" w14:textId="77777777" w:rsidR="00995C29" w:rsidRDefault="00995C29" w:rsidP="000A2368">
            <w:r>
              <w:t>Yes or No</w:t>
            </w:r>
          </w:p>
        </w:tc>
        <w:tc>
          <w:tcPr>
            <w:tcW w:w="2014" w:type="dxa"/>
          </w:tcPr>
          <w:p w14:paraId="7902A13E" w14:textId="77777777" w:rsidR="00995C29" w:rsidRDefault="00995C29" w:rsidP="000A2368">
            <w:r>
              <w:t>Yes</w:t>
            </w:r>
          </w:p>
        </w:tc>
      </w:tr>
      <w:tr w:rsidR="00995C29" w14:paraId="1DA3B2CB" w14:textId="77777777" w:rsidTr="00995C29">
        <w:trPr>
          <w:cantSplit/>
        </w:trPr>
        <w:tc>
          <w:tcPr>
            <w:tcW w:w="2532" w:type="dxa"/>
          </w:tcPr>
          <w:p w14:paraId="553EEFE7" w14:textId="77777777" w:rsidR="00995C29" w:rsidRDefault="00995C29" w:rsidP="000A2368">
            <w:r>
              <w:lastRenderedPageBreak/>
              <w:t>35</w:t>
            </w:r>
          </w:p>
        </w:tc>
        <w:tc>
          <w:tcPr>
            <w:tcW w:w="2321" w:type="dxa"/>
          </w:tcPr>
          <w:p w14:paraId="6A86455C" w14:textId="77777777" w:rsidR="00995C29" w:rsidRDefault="00995C29" w:rsidP="000A2368">
            <w:r>
              <w:t>To your knowledge, is every move possible on the program possible on a real Rubik’s cube?</w:t>
            </w:r>
          </w:p>
        </w:tc>
        <w:tc>
          <w:tcPr>
            <w:tcW w:w="2262" w:type="dxa"/>
            <w:vMerge/>
          </w:tcPr>
          <w:p w14:paraId="3C1FCF76" w14:textId="77777777" w:rsidR="00995C29" w:rsidRDefault="00995C29" w:rsidP="000A2368"/>
        </w:tc>
        <w:tc>
          <w:tcPr>
            <w:tcW w:w="2014" w:type="dxa"/>
          </w:tcPr>
          <w:p w14:paraId="2B66B111" w14:textId="77777777" w:rsidR="00995C29" w:rsidRDefault="00995C29" w:rsidP="000A2368">
            <w:r>
              <w:t>Yes</w:t>
            </w:r>
          </w:p>
        </w:tc>
      </w:tr>
      <w:tr w:rsidR="00995C29" w14:paraId="5CE4D6FD" w14:textId="77777777" w:rsidTr="000A2368">
        <w:tc>
          <w:tcPr>
            <w:tcW w:w="2532" w:type="dxa"/>
          </w:tcPr>
          <w:p w14:paraId="2C0ED284" w14:textId="77777777" w:rsidR="00995C29" w:rsidRDefault="00995C29" w:rsidP="000A2368">
            <w:r>
              <w:t>37</w:t>
            </w:r>
          </w:p>
        </w:tc>
        <w:tc>
          <w:tcPr>
            <w:tcW w:w="2321" w:type="dxa"/>
          </w:tcPr>
          <w:p w14:paraId="4FAED158" w14:textId="77777777" w:rsidR="00995C29" w:rsidRDefault="00995C29" w:rsidP="000A2368">
            <w:r>
              <w:t>How well do the cube controls meet the description: simple and intuitive?</w:t>
            </w:r>
          </w:p>
        </w:tc>
        <w:tc>
          <w:tcPr>
            <w:tcW w:w="2262" w:type="dxa"/>
            <w:vMerge w:val="restart"/>
          </w:tcPr>
          <w:p w14:paraId="00A1EA13" w14:textId="77777777" w:rsidR="00995C29" w:rsidRDefault="00995C29" w:rsidP="000A2368">
            <w:r>
              <w:t>1 to 10</w:t>
            </w:r>
          </w:p>
        </w:tc>
        <w:tc>
          <w:tcPr>
            <w:tcW w:w="2014" w:type="dxa"/>
          </w:tcPr>
          <w:p w14:paraId="5E9D8ADB" w14:textId="12CC3CC6" w:rsidR="00995C29" w:rsidRDefault="00995C29" w:rsidP="000A2368">
            <w:r>
              <w:t>6</w:t>
            </w:r>
          </w:p>
        </w:tc>
      </w:tr>
      <w:tr w:rsidR="00995C29" w14:paraId="0E9B2FEB" w14:textId="77777777" w:rsidTr="00995C29">
        <w:trPr>
          <w:cantSplit/>
        </w:trPr>
        <w:tc>
          <w:tcPr>
            <w:tcW w:w="2532" w:type="dxa"/>
          </w:tcPr>
          <w:p w14:paraId="52188EA3" w14:textId="77777777" w:rsidR="00995C29" w:rsidRDefault="00995C29" w:rsidP="000A2368">
            <w:r>
              <w:t>38</w:t>
            </w:r>
          </w:p>
        </w:tc>
        <w:tc>
          <w:tcPr>
            <w:tcW w:w="2321" w:type="dxa"/>
          </w:tcPr>
          <w:p w14:paraId="1324DE2E" w14:textId="77777777" w:rsidR="00995C29" w:rsidRDefault="00995C29" w:rsidP="000A2368">
            <w:r>
              <w:t>How well do he program controls meet the description: simple and intuitive?</w:t>
            </w:r>
          </w:p>
        </w:tc>
        <w:tc>
          <w:tcPr>
            <w:tcW w:w="2262" w:type="dxa"/>
            <w:vMerge/>
          </w:tcPr>
          <w:p w14:paraId="086C51D2" w14:textId="77777777" w:rsidR="00995C29" w:rsidRDefault="00995C29" w:rsidP="000A2368"/>
        </w:tc>
        <w:tc>
          <w:tcPr>
            <w:tcW w:w="2014" w:type="dxa"/>
          </w:tcPr>
          <w:p w14:paraId="3E8BA73A" w14:textId="3E959E5F" w:rsidR="00995C29" w:rsidRDefault="00995C29" w:rsidP="000A2368">
            <w:r>
              <w:t>6</w:t>
            </w:r>
          </w:p>
        </w:tc>
      </w:tr>
      <w:tr w:rsidR="00995C29" w14:paraId="7A537B15" w14:textId="77777777" w:rsidTr="000A2368">
        <w:tc>
          <w:tcPr>
            <w:tcW w:w="2532" w:type="dxa"/>
          </w:tcPr>
          <w:p w14:paraId="728A07A9" w14:textId="77777777" w:rsidR="00995C29" w:rsidRDefault="00995C29" w:rsidP="000A2368">
            <w:r>
              <w:t>39</w:t>
            </w:r>
          </w:p>
        </w:tc>
        <w:tc>
          <w:tcPr>
            <w:tcW w:w="2321" w:type="dxa"/>
          </w:tcPr>
          <w:p w14:paraId="3454CE90" w14:textId="77777777" w:rsidR="00995C29" w:rsidRDefault="00995C29" w:rsidP="000A2368">
            <w:r>
              <w:t>Is there a scramble function?</w:t>
            </w:r>
          </w:p>
        </w:tc>
        <w:tc>
          <w:tcPr>
            <w:tcW w:w="2262" w:type="dxa"/>
            <w:vMerge w:val="restart"/>
          </w:tcPr>
          <w:p w14:paraId="34854101" w14:textId="77777777" w:rsidR="00995C29" w:rsidRDefault="00995C29" w:rsidP="000A2368">
            <w:r>
              <w:t>Yes or No</w:t>
            </w:r>
          </w:p>
        </w:tc>
        <w:tc>
          <w:tcPr>
            <w:tcW w:w="2014" w:type="dxa"/>
          </w:tcPr>
          <w:p w14:paraId="771BA345" w14:textId="77777777" w:rsidR="00995C29" w:rsidRDefault="00995C29" w:rsidP="000A2368">
            <w:r>
              <w:t>Yes</w:t>
            </w:r>
          </w:p>
        </w:tc>
      </w:tr>
      <w:tr w:rsidR="00995C29" w14:paraId="4308004C" w14:textId="77777777" w:rsidTr="000A2368">
        <w:tc>
          <w:tcPr>
            <w:tcW w:w="2532" w:type="dxa"/>
          </w:tcPr>
          <w:p w14:paraId="6FA5DFEB" w14:textId="77777777" w:rsidR="00995C29" w:rsidRDefault="00995C29" w:rsidP="000A2368">
            <w:r>
              <w:t>40</w:t>
            </w:r>
          </w:p>
        </w:tc>
        <w:tc>
          <w:tcPr>
            <w:tcW w:w="2321" w:type="dxa"/>
          </w:tcPr>
          <w:p w14:paraId="498C2DFC" w14:textId="77777777" w:rsidR="00995C29" w:rsidRDefault="00995C29" w:rsidP="000A2368">
            <w:r>
              <w:t>Is there a solve function?</w:t>
            </w:r>
          </w:p>
        </w:tc>
        <w:tc>
          <w:tcPr>
            <w:tcW w:w="2262" w:type="dxa"/>
            <w:vMerge/>
          </w:tcPr>
          <w:p w14:paraId="21CD00E1" w14:textId="77777777" w:rsidR="00995C29" w:rsidRDefault="00995C29" w:rsidP="000A2368"/>
        </w:tc>
        <w:tc>
          <w:tcPr>
            <w:tcW w:w="2014" w:type="dxa"/>
          </w:tcPr>
          <w:p w14:paraId="50A77388" w14:textId="77777777" w:rsidR="00995C29" w:rsidRDefault="00995C29" w:rsidP="000A2368">
            <w:r>
              <w:t>Yes</w:t>
            </w:r>
          </w:p>
        </w:tc>
      </w:tr>
      <w:tr w:rsidR="00995C29" w14:paraId="78DB81C2" w14:textId="77777777" w:rsidTr="000A2368">
        <w:tc>
          <w:tcPr>
            <w:tcW w:w="2532" w:type="dxa"/>
          </w:tcPr>
          <w:p w14:paraId="25003FEC" w14:textId="77777777" w:rsidR="00995C29" w:rsidRDefault="00995C29" w:rsidP="000A2368">
            <w:r>
              <w:t>41</w:t>
            </w:r>
          </w:p>
        </w:tc>
        <w:tc>
          <w:tcPr>
            <w:tcW w:w="2321" w:type="dxa"/>
          </w:tcPr>
          <w:p w14:paraId="15A1122F" w14:textId="77777777" w:rsidR="00995C29" w:rsidRDefault="00995C29" w:rsidP="000A2368">
            <w:r>
              <w:t>How well does the solve function show each move done (in regards to you being able to understand it)?</w:t>
            </w:r>
          </w:p>
        </w:tc>
        <w:tc>
          <w:tcPr>
            <w:tcW w:w="2262" w:type="dxa"/>
          </w:tcPr>
          <w:p w14:paraId="5F43598F" w14:textId="77777777" w:rsidR="00995C29" w:rsidRDefault="00995C29" w:rsidP="000A2368">
            <w:r>
              <w:t>1 to 10</w:t>
            </w:r>
          </w:p>
        </w:tc>
        <w:tc>
          <w:tcPr>
            <w:tcW w:w="2014" w:type="dxa"/>
          </w:tcPr>
          <w:p w14:paraId="35CF9D8A" w14:textId="25756C43" w:rsidR="00995C29" w:rsidRDefault="00995C29" w:rsidP="000A2368">
            <w:r>
              <w:t>6</w:t>
            </w:r>
          </w:p>
        </w:tc>
      </w:tr>
      <w:tr w:rsidR="00995C29" w14:paraId="5B8B49B8" w14:textId="77777777" w:rsidTr="000A2368">
        <w:tc>
          <w:tcPr>
            <w:tcW w:w="2532" w:type="dxa"/>
          </w:tcPr>
          <w:p w14:paraId="180DEC63" w14:textId="77777777" w:rsidR="00995C29" w:rsidRDefault="00995C29" w:rsidP="000A2368">
            <w:r>
              <w:t>42</w:t>
            </w:r>
          </w:p>
        </w:tc>
        <w:tc>
          <w:tcPr>
            <w:tcW w:w="2321" w:type="dxa"/>
          </w:tcPr>
          <w:p w14:paraId="69323DA5" w14:textId="77777777" w:rsidR="00995C29" w:rsidRDefault="00995C29" w:rsidP="000A2368">
            <w:r>
              <w:t>Is there a hint function that shows you the next move to make?</w:t>
            </w:r>
          </w:p>
        </w:tc>
        <w:tc>
          <w:tcPr>
            <w:tcW w:w="2262" w:type="dxa"/>
            <w:vMerge w:val="restart"/>
          </w:tcPr>
          <w:p w14:paraId="4773DF2C" w14:textId="77777777" w:rsidR="00995C29" w:rsidRDefault="00995C29" w:rsidP="000A2368">
            <w:r>
              <w:t>Yes or No</w:t>
            </w:r>
          </w:p>
        </w:tc>
        <w:tc>
          <w:tcPr>
            <w:tcW w:w="2014" w:type="dxa"/>
          </w:tcPr>
          <w:p w14:paraId="43457AF8" w14:textId="77777777" w:rsidR="00995C29" w:rsidRDefault="00995C29" w:rsidP="000A2368">
            <w:r>
              <w:t>Yes</w:t>
            </w:r>
          </w:p>
        </w:tc>
      </w:tr>
      <w:tr w:rsidR="00995C29" w14:paraId="6ECB6D84" w14:textId="77777777" w:rsidTr="000A2368">
        <w:tc>
          <w:tcPr>
            <w:tcW w:w="2532" w:type="dxa"/>
          </w:tcPr>
          <w:p w14:paraId="0997F894" w14:textId="77777777" w:rsidR="00995C29" w:rsidRDefault="00995C29" w:rsidP="000A2368">
            <w:r>
              <w:t>43</w:t>
            </w:r>
          </w:p>
        </w:tc>
        <w:tc>
          <w:tcPr>
            <w:tcW w:w="2321" w:type="dxa"/>
          </w:tcPr>
          <w:p w14:paraId="26280C5A" w14:textId="77777777" w:rsidR="00995C29" w:rsidRDefault="00995C29" w:rsidP="000A2368">
            <w:r>
              <w:t>Is there a timer to track how long solves take?</w:t>
            </w:r>
          </w:p>
        </w:tc>
        <w:tc>
          <w:tcPr>
            <w:tcW w:w="2262" w:type="dxa"/>
            <w:vMerge/>
          </w:tcPr>
          <w:p w14:paraId="696E9037" w14:textId="77777777" w:rsidR="00995C29" w:rsidRDefault="00995C29" w:rsidP="000A2368"/>
        </w:tc>
        <w:tc>
          <w:tcPr>
            <w:tcW w:w="2014" w:type="dxa"/>
          </w:tcPr>
          <w:p w14:paraId="519F7EAC" w14:textId="77777777" w:rsidR="00995C29" w:rsidRDefault="00995C29" w:rsidP="000A2368">
            <w:r>
              <w:t>Yes</w:t>
            </w:r>
          </w:p>
        </w:tc>
      </w:tr>
      <w:tr w:rsidR="00995C29" w14:paraId="1B2A5B45" w14:textId="77777777" w:rsidTr="000A2368">
        <w:tc>
          <w:tcPr>
            <w:tcW w:w="2532" w:type="dxa"/>
          </w:tcPr>
          <w:p w14:paraId="0D35436A" w14:textId="77777777" w:rsidR="00995C29" w:rsidRDefault="00995C29" w:rsidP="000A2368">
            <w:r>
              <w:t>44</w:t>
            </w:r>
          </w:p>
        </w:tc>
        <w:tc>
          <w:tcPr>
            <w:tcW w:w="2321" w:type="dxa"/>
          </w:tcPr>
          <w:p w14:paraId="4F67E0B2" w14:textId="77777777" w:rsidR="00995C29" w:rsidRDefault="00995C29" w:rsidP="000A2368">
            <w:r>
              <w:t>Does the timer start automatically?</w:t>
            </w:r>
          </w:p>
        </w:tc>
        <w:tc>
          <w:tcPr>
            <w:tcW w:w="2262" w:type="dxa"/>
            <w:vMerge/>
          </w:tcPr>
          <w:p w14:paraId="5F23E66D" w14:textId="77777777" w:rsidR="00995C29" w:rsidRDefault="00995C29" w:rsidP="000A2368"/>
        </w:tc>
        <w:tc>
          <w:tcPr>
            <w:tcW w:w="2014" w:type="dxa"/>
          </w:tcPr>
          <w:p w14:paraId="7F4BD4A9" w14:textId="77777777" w:rsidR="00995C29" w:rsidRDefault="00995C29" w:rsidP="000A2368">
            <w:r>
              <w:t>Yes</w:t>
            </w:r>
          </w:p>
        </w:tc>
      </w:tr>
      <w:tr w:rsidR="00995C29" w14:paraId="5A743810" w14:textId="77777777" w:rsidTr="000A2368">
        <w:tc>
          <w:tcPr>
            <w:tcW w:w="2532" w:type="dxa"/>
          </w:tcPr>
          <w:p w14:paraId="42FC33EB" w14:textId="77777777" w:rsidR="00995C29" w:rsidRDefault="00995C29" w:rsidP="000A2368">
            <w:r>
              <w:t>45</w:t>
            </w:r>
          </w:p>
        </w:tc>
        <w:tc>
          <w:tcPr>
            <w:tcW w:w="2321" w:type="dxa"/>
          </w:tcPr>
          <w:p w14:paraId="60608DA5" w14:textId="77777777" w:rsidR="00995C29" w:rsidRDefault="00995C29" w:rsidP="000A2368">
            <w:r>
              <w:t>Does the timer stop automatically?</w:t>
            </w:r>
          </w:p>
        </w:tc>
        <w:tc>
          <w:tcPr>
            <w:tcW w:w="2262" w:type="dxa"/>
            <w:vMerge/>
          </w:tcPr>
          <w:p w14:paraId="7326D385" w14:textId="77777777" w:rsidR="00995C29" w:rsidRDefault="00995C29" w:rsidP="000A2368"/>
        </w:tc>
        <w:tc>
          <w:tcPr>
            <w:tcW w:w="2014" w:type="dxa"/>
          </w:tcPr>
          <w:p w14:paraId="338D9AB1" w14:textId="77777777" w:rsidR="00995C29" w:rsidRDefault="00995C29" w:rsidP="000A2368">
            <w:r>
              <w:t>Yes</w:t>
            </w:r>
          </w:p>
        </w:tc>
      </w:tr>
      <w:tr w:rsidR="00995C29" w14:paraId="14D37CE5" w14:textId="77777777" w:rsidTr="000A2368">
        <w:tc>
          <w:tcPr>
            <w:tcW w:w="2532" w:type="dxa"/>
          </w:tcPr>
          <w:p w14:paraId="3797ADC2" w14:textId="77777777" w:rsidR="00995C29" w:rsidRDefault="00995C29" w:rsidP="000A2368">
            <w:r>
              <w:t>46</w:t>
            </w:r>
          </w:p>
        </w:tc>
        <w:tc>
          <w:tcPr>
            <w:tcW w:w="2321" w:type="dxa"/>
          </w:tcPr>
          <w:p w14:paraId="50F1AD30" w14:textId="77777777" w:rsidR="00995C29" w:rsidRDefault="00995C29" w:rsidP="000A2368">
            <w:r>
              <w:t>Is there a leaderboard?</w:t>
            </w:r>
          </w:p>
        </w:tc>
        <w:tc>
          <w:tcPr>
            <w:tcW w:w="2262" w:type="dxa"/>
            <w:vMerge/>
          </w:tcPr>
          <w:p w14:paraId="628DEFBD" w14:textId="77777777" w:rsidR="00995C29" w:rsidRDefault="00995C29" w:rsidP="000A2368"/>
        </w:tc>
        <w:tc>
          <w:tcPr>
            <w:tcW w:w="2014" w:type="dxa"/>
          </w:tcPr>
          <w:p w14:paraId="7A3315AD" w14:textId="77777777" w:rsidR="00995C29" w:rsidRDefault="00995C29" w:rsidP="000A2368">
            <w:r>
              <w:t>Yes</w:t>
            </w:r>
          </w:p>
        </w:tc>
      </w:tr>
      <w:tr w:rsidR="00995C29" w14:paraId="2528B813" w14:textId="77777777" w:rsidTr="000A2368">
        <w:tc>
          <w:tcPr>
            <w:tcW w:w="2532" w:type="dxa"/>
          </w:tcPr>
          <w:p w14:paraId="106B182A" w14:textId="77777777" w:rsidR="00995C29" w:rsidRDefault="00995C29" w:rsidP="000A2368">
            <w:r>
              <w:t>47</w:t>
            </w:r>
          </w:p>
        </w:tc>
        <w:tc>
          <w:tcPr>
            <w:tcW w:w="2321" w:type="dxa"/>
          </w:tcPr>
          <w:p w14:paraId="778AB4DB" w14:textId="77777777" w:rsidR="00995C29" w:rsidRDefault="00995C29" w:rsidP="000A2368">
            <w:r>
              <w:t>Does the leaderboard show the ten quickest solves in ascending order?</w:t>
            </w:r>
          </w:p>
        </w:tc>
        <w:tc>
          <w:tcPr>
            <w:tcW w:w="2262" w:type="dxa"/>
            <w:vMerge/>
          </w:tcPr>
          <w:p w14:paraId="1F493F34" w14:textId="77777777" w:rsidR="00995C29" w:rsidRDefault="00995C29" w:rsidP="000A2368"/>
        </w:tc>
        <w:tc>
          <w:tcPr>
            <w:tcW w:w="2014" w:type="dxa"/>
          </w:tcPr>
          <w:p w14:paraId="580A7B4A" w14:textId="77777777" w:rsidR="00995C29" w:rsidRDefault="00995C29" w:rsidP="000A2368">
            <w:r>
              <w:t>Yes</w:t>
            </w:r>
          </w:p>
        </w:tc>
      </w:tr>
      <w:tr w:rsidR="00995C29" w14:paraId="0BD49FDF" w14:textId="77777777" w:rsidTr="000A2368">
        <w:tc>
          <w:tcPr>
            <w:tcW w:w="2532" w:type="dxa"/>
          </w:tcPr>
          <w:p w14:paraId="262A83DA" w14:textId="77777777" w:rsidR="00995C29" w:rsidRDefault="00995C29" w:rsidP="000A2368">
            <w:r>
              <w:t>48</w:t>
            </w:r>
          </w:p>
        </w:tc>
        <w:tc>
          <w:tcPr>
            <w:tcW w:w="2321" w:type="dxa"/>
          </w:tcPr>
          <w:p w14:paraId="4810F898" w14:textId="77777777" w:rsidR="00995C29" w:rsidRDefault="00995C29" w:rsidP="000A2368">
            <w:r>
              <w:t>Does each leaderboard entry display: the username, the time taken, the moves taken?</w:t>
            </w:r>
          </w:p>
        </w:tc>
        <w:tc>
          <w:tcPr>
            <w:tcW w:w="2262" w:type="dxa"/>
            <w:vMerge/>
          </w:tcPr>
          <w:p w14:paraId="4E1DB41D" w14:textId="77777777" w:rsidR="00995C29" w:rsidRDefault="00995C29" w:rsidP="000A2368"/>
        </w:tc>
        <w:tc>
          <w:tcPr>
            <w:tcW w:w="2014" w:type="dxa"/>
          </w:tcPr>
          <w:p w14:paraId="64938EA8" w14:textId="77777777" w:rsidR="00995C29" w:rsidRDefault="00995C29" w:rsidP="000A2368">
            <w:r>
              <w:t>Yes</w:t>
            </w:r>
          </w:p>
        </w:tc>
      </w:tr>
      <w:tr w:rsidR="00995C29" w14:paraId="7137D199" w14:textId="77777777" w:rsidTr="000A2368">
        <w:tc>
          <w:tcPr>
            <w:tcW w:w="2532" w:type="dxa"/>
          </w:tcPr>
          <w:p w14:paraId="7705E382" w14:textId="77777777" w:rsidR="00995C29" w:rsidRDefault="00995C29" w:rsidP="000A2368">
            <w:r>
              <w:t>49</w:t>
            </w:r>
          </w:p>
        </w:tc>
        <w:tc>
          <w:tcPr>
            <w:tcW w:w="2321" w:type="dxa"/>
          </w:tcPr>
          <w:p w14:paraId="37F5E697" w14:textId="77777777" w:rsidR="00995C29" w:rsidRDefault="00995C29" w:rsidP="000A2368">
            <w:r>
              <w:t>Is there a login system?</w:t>
            </w:r>
          </w:p>
        </w:tc>
        <w:tc>
          <w:tcPr>
            <w:tcW w:w="2262" w:type="dxa"/>
            <w:vMerge/>
          </w:tcPr>
          <w:p w14:paraId="6F9C0C23" w14:textId="77777777" w:rsidR="00995C29" w:rsidRDefault="00995C29" w:rsidP="000A2368"/>
        </w:tc>
        <w:tc>
          <w:tcPr>
            <w:tcW w:w="2014" w:type="dxa"/>
          </w:tcPr>
          <w:p w14:paraId="508AA063" w14:textId="77777777" w:rsidR="00995C29" w:rsidRDefault="00995C29" w:rsidP="000A2368">
            <w:r>
              <w:t>Yes</w:t>
            </w:r>
          </w:p>
        </w:tc>
      </w:tr>
      <w:tr w:rsidR="00995C29" w14:paraId="06D584E1" w14:textId="77777777" w:rsidTr="000A2368">
        <w:tc>
          <w:tcPr>
            <w:tcW w:w="2532" w:type="dxa"/>
          </w:tcPr>
          <w:p w14:paraId="0570E068" w14:textId="77777777" w:rsidR="00995C29" w:rsidRDefault="00995C29" w:rsidP="000A2368">
            <w:r>
              <w:t>50</w:t>
            </w:r>
          </w:p>
        </w:tc>
        <w:tc>
          <w:tcPr>
            <w:tcW w:w="2321" w:type="dxa"/>
          </w:tcPr>
          <w:p w14:paraId="565DB924" w14:textId="77777777" w:rsidR="00995C29" w:rsidRDefault="00995C29" w:rsidP="000A2368">
            <w:r>
              <w:t>How straightforward to use is the login system?</w:t>
            </w:r>
          </w:p>
        </w:tc>
        <w:tc>
          <w:tcPr>
            <w:tcW w:w="2262" w:type="dxa"/>
          </w:tcPr>
          <w:p w14:paraId="64947F3B" w14:textId="77777777" w:rsidR="00995C29" w:rsidRDefault="00995C29" w:rsidP="000A2368">
            <w:r>
              <w:t>1 to 10</w:t>
            </w:r>
          </w:p>
        </w:tc>
        <w:tc>
          <w:tcPr>
            <w:tcW w:w="2014" w:type="dxa"/>
          </w:tcPr>
          <w:p w14:paraId="2FE1DC84" w14:textId="33AB3337" w:rsidR="00995C29" w:rsidRDefault="00995C29" w:rsidP="000A2368">
            <w:r>
              <w:t>9</w:t>
            </w:r>
          </w:p>
        </w:tc>
      </w:tr>
      <w:tr w:rsidR="00995C29" w14:paraId="48A23412" w14:textId="77777777" w:rsidTr="000A2368">
        <w:tc>
          <w:tcPr>
            <w:tcW w:w="2532" w:type="dxa"/>
          </w:tcPr>
          <w:p w14:paraId="485765CF" w14:textId="77777777" w:rsidR="00995C29" w:rsidRDefault="00995C29" w:rsidP="000A2368">
            <w:r>
              <w:lastRenderedPageBreak/>
              <w:t>51</w:t>
            </w:r>
          </w:p>
        </w:tc>
        <w:tc>
          <w:tcPr>
            <w:tcW w:w="2321" w:type="dxa"/>
          </w:tcPr>
          <w:p w14:paraId="5BE98745" w14:textId="77777777" w:rsidR="00995C29" w:rsidRDefault="00995C29" w:rsidP="000A2368">
            <w:r>
              <w:t>Is your user and game data loaded when you log in?</w:t>
            </w:r>
          </w:p>
        </w:tc>
        <w:tc>
          <w:tcPr>
            <w:tcW w:w="2262" w:type="dxa"/>
            <w:vMerge w:val="restart"/>
          </w:tcPr>
          <w:p w14:paraId="28F75070" w14:textId="77777777" w:rsidR="00995C29" w:rsidRDefault="00995C29" w:rsidP="000A2368">
            <w:r>
              <w:t>Yes or No</w:t>
            </w:r>
          </w:p>
        </w:tc>
        <w:tc>
          <w:tcPr>
            <w:tcW w:w="2014" w:type="dxa"/>
          </w:tcPr>
          <w:p w14:paraId="32D5A185" w14:textId="77777777" w:rsidR="00995C29" w:rsidRDefault="00995C29" w:rsidP="000A2368">
            <w:r>
              <w:t>Yes</w:t>
            </w:r>
          </w:p>
        </w:tc>
      </w:tr>
      <w:tr w:rsidR="00995C29" w14:paraId="747BC470" w14:textId="77777777" w:rsidTr="000A2368">
        <w:tc>
          <w:tcPr>
            <w:tcW w:w="2532" w:type="dxa"/>
          </w:tcPr>
          <w:p w14:paraId="11B47EB1" w14:textId="77777777" w:rsidR="00995C29" w:rsidRDefault="00995C29" w:rsidP="000A2368">
            <w:r>
              <w:t>52</w:t>
            </w:r>
          </w:p>
        </w:tc>
        <w:tc>
          <w:tcPr>
            <w:tcW w:w="2321" w:type="dxa"/>
          </w:tcPr>
          <w:p w14:paraId="546D1235" w14:textId="77777777" w:rsidR="00995C29" w:rsidRDefault="00995C29" w:rsidP="000A2368">
            <w:r>
              <w:t>Does the save function run automatically?</w:t>
            </w:r>
          </w:p>
        </w:tc>
        <w:tc>
          <w:tcPr>
            <w:tcW w:w="2262" w:type="dxa"/>
            <w:vMerge/>
          </w:tcPr>
          <w:p w14:paraId="77606726" w14:textId="77777777" w:rsidR="00995C29" w:rsidRDefault="00995C29" w:rsidP="000A2368"/>
        </w:tc>
        <w:tc>
          <w:tcPr>
            <w:tcW w:w="2014" w:type="dxa"/>
          </w:tcPr>
          <w:p w14:paraId="48620C39" w14:textId="77777777" w:rsidR="00995C29" w:rsidRDefault="00995C29" w:rsidP="000A2368">
            <w:r>
              <w:t>Yes</w:t>
            </w:r>
          </w:p>
        </w:tc>
      </w:tr>
      <w:tr w:rsidR="00995C29" w14:paraId="3BDFFDE5" w14:textId="77777777" w:rsidTr="000A2368">
        <w:tc>
          <w:tcPr>
            <w:tcW w:w="2532" w:type="dxa"/>
          </w:tcPr>
          <w:p w14:paraId="4B2C05CE" w14:textId="77777777" w:rsidR="00995C29" w:rsidRDefault="00995C29" w:rsidP="000A2368">
            <w:r>
              <w:t>53</w:t>
            </w:r>
          </w:p>
        </w:tc>
        <w:tc>
          <w:tcPr>
            <w:tcW w:w="2321" w:type="dxa"/>
          </w:tcPr>
          <w:p w14:paraId="72E79942" w14:textId="77777777" w:rsidR="00995C29" w:rsidRDefault="00995C29" w:rsidP="000A2368">
            <w:r>
              <w:t>Is there a guide to use the program?</w:t>
            </w:r>
          </w:p>
        </w:tc>
        <w:tc>
          <w:tcPr>
            <w:tcW w:w="2262" w:type="dxa"/>
            <w:vMerge/>
          </w:tcPr>
          <w:p w14:paraId="39EF689F" w14:textId="77777777" w:rsidR="00995C29" w:rsidRDefault="00995C29" w:rsidP="000A2368"/>
        </w:tc>
        <w:tc>
          <w:tcPr>
            <w:tcW w:w="2014" w:type="dxa"/>
          </w:tcPr>
          <w:p w14:paraId="308D681D" w14:textId="77777777" w:rsidR="00995C29" w:rsidRDefault="00995C29" w:rsidP="000A2368">
            <w:r>
              <w:t>Yes</w:t>
            </w:r>
          </w:p>
        </w:tc>
      </w:tr>
      <w:tr w:rsidR="00995C29" w14:paraId="1F9B88A2" w14:textId="77777777" w:rsidTr="000A2368">
        <w:tc>
          <w:tcPr>
            <w:tcW w:w="2532" w:type="dxa"/>
          </w:tcPr>
          <w:p w14:paraId="1B1C2079" w14:textId="77777777" w:rsidR="00995C29" w:rsidRDefault="00995C29" w:rsidP="000A2368">
            <w:r>
              <w:t>54</w:t>
            </w:r>
          </w:p>
        </w:tc>
        <w:tc>
          <w:tcPr>
            <w:tcW w:w="2321" w:type="dxa"/>
          </w:tcPr>
          <w:p w14:paraId="2116731D" w14:textId="77777777" w:rsidR="00995C29" w:rsidRDefault="00995C29" w:rsidP="000A2368">
            <w:r>
              <w:t>How clear and concise is the guide?</w:t>
            </w:r>
          </w:p>
        </w:tc>
        <w:tc>
          <w:tcPr>
            <w:tcW w:w="2262" w:type="dxa"/>
          </w:tcPr>
          <w:p w14:paraId="754AD901" w14:textId="77777777" w:rsidR="00995C29" w:rsidRDefault="00995C29" w:rsidP="000A2368">
            <w:r>
              <w:t>1 to 10</w:t>
            </w:r>
          </w:p>
        </w:tc>
        <w:tc>
          <w:tcPr>
            <w:tcW w:w="2014" w:type="dxa"/>
          </w:tcPr>
          <w:p w14:paraId="5373E16A" w14:textId="147D8CDE" w:rsidR="00995C29" w:rsidRDefault="00995C29" w:rsidP="000A2368">
            <w:r>
              <w:t>6</w:t>
            </w:r>
          </w:p>
        </w:tc>
      </w:tr>
      <w:tr w:rsidR="00995C29" w14:paraId="1263F951" w14:textId="77777777" w:rsidTr="000A2368">
        <w:tc>
          <w:tcPr>
            <w:tcW w:w="2532" w:type="dxa"/>
          </w:tcPr>
          <w:p w14:paraId="2CD5829F" w14:textId="77777777" w:rsidR="00995C29" w:rsidRDefault="00995C29" w:rsidP="000A2368">
            <w:r>
              <w:t>55</w:t>
            </w:r>
          </w:p>
        </w:tc>
        <w:tc>
          <w:tcPr>
            <w:tcW w:w="2321" w:type="dxa"/>
          </w:tcPr>
          <w:p w14:paraId="1600EA73" w14:textId="77777777" w:rsidR="00995C29" w:rsidRDefault="00995C29" w:rsidP="000A2368">
            <w:r>
              <w:t>Is there a function to see your game history?</w:t>
            </w:r>
          </w:p>
        </w:tc>
        <w:tc>
          <w:tcPr>
            <w:tcW w:w="2262" w:type="dxa"/>
          </w:tcPr>
          <w:p w14:paraId="3C2F0BB4" w14:textId="77777777" w:rsidR="00995C29" w:rsidRDefault="00995C29" w:rsidP="000A2368">
            <w:r>
              <w:t>Yes or No</w:t>
            </w:r>
          </w:p>
        </w:tc>
        <w:tc>
          <w:tcPr>
            <w:tcW w:w="2014" w:type="dxa"/>
          </w:tcPr>
          <w:p w14:paraId="73E0CEA1" w14:textId="77777777" w:rsidR="00995C29" w:rsidRDefault="00995C29" w:rsidP="000A2368">
            <w:r>
              <w:t>Yes</w:t>
            </w:r>
          </w:p>
        </w:tc>
      </w:tr>
      <w:tr w:rsidR="00995C29" w14:paraId="5D9C2754" w14:textId="77777777" w:rsidTr="000A2368">
        <w:tc>
          <w:tcPr>
            <w:tcW w:w="2532" w:type="dxa"/>
          </w:tcPr>
          <w:p w14:paraId="20605199" w14:textId="77777777" w:rsidR="00995C29" w:rsidRDefault="00995C29" w:rsidP="000A2368">
            <w:r>
              <w:t>56</w:t>
            </w:r>
          </w:p>
        </w:tc>
        <w:tc>
          <w:tcPr>
            <w:tcW w:w="2321" w:type="dxa"/>
          </w:tcPr>
          <w:p w14:paraId="2A2724C3" w14:textId="77777777" w:rsidR="00995C29" w:rsidRDefault="00995C29" w:rsidP="000A2368">
            <w:r>
              <w:t xml:space="preserve">How easy does the game history function make it to see how you have progressed? </w:t>
            </w:r>
          </w:p>
        </w:tc>
        <w:tc>
          <w:tcPr>
            <w:tcW w:w="2262" w:type="dxa"/>
          </w:tcPr>
          <w:p w14:paraId="3ABA1FF0" w14:textId="77777777" w:rsidR="00995C29" w:rsidRDefault="00995C29" w:rsidP="000A2368">
            <w:r>
              <w:t>1 to 10</w:t>
            </w:r>
          </w:p>
        </w:tc>
        <w:tc>
          <w:tcPr>
            <w:tcW w:w="2014" w:type="dxa"/>
          </w:tcPr>
          <w:p w14:paraId="1167FE86" w14:textId="70DF1B9F" w:rsidR="00995C29" w:rsidRDefault="00995C29" w:rsidP="000A2368">
            <w:r>
              <w:t>6</w:t>
            </w:r>
          </w:p>
        </w:tc>
      </w:tr>
    </w:tbl>
    <w:p w14:paraId="7FC7524F" w14:textId="77777777" w:rsidR="00995C29" w:rsidRDefault="00995C29" w:rsidP="008136C6"/>
    <w:p w14:paraId="0BD6E8EF" w14:textId="77777777" w:rsidR="008136C6" w:rsidRDefault="008136C6" w:rsidP="008136C6"/>
    <w:p w14:paraId="47DE0CA3" w14:textId="77777777" w:rsidR="008136C6" w:rsidRDefault="008136C6" w:rsidP="008136C6"/>
    <w:p w14:paraId="146A42A0" w14:textId="75325304" w:rsidR="008136C6" w:rsidRDefault="002D681D" w:rsidP="002D681D">
      <w:pPr>
        <w:pStyle w:val="Heading3"/>
      </w:pPr>
      <w:bookmarkStart w:id="1617" w:name="_Toc190004480"/>
      <w:r>
        <w:t>Results</w:t>
      </w:r>
      <w:bookmarkEnd w:id="1617"/>
    </w:p>
    <w:tbl>
      <w:tblPr>
        <w:tblStyle w:val="TableGrid"/>
        <w:tblW w:w="0" w:type="auto"/>
        <w:tblLook w:val="04A0" w:firstRow="1" w:lastRow="0" w:firstColumn="1" w:lastColumn="0" w:noHBand="0" w:noVBand="1"/>
      </w:tblPr>
      <w:tblGrid>
        <w:gridCol w:w="601"/>
        <w:gridCol w:w="1753"/>
        <w:gridCol w:w="1350"/>
        <w:gridCol w:w="1808"/>
        <w:gridCol w:w="1465"/>
        <w:gridCol w:w="1371"/>
        <w:gridCol w:w="668"/>
      </w:tblGrid>
      <w:tr w:rsidR="00C37D22" w14:paraId="27C14690" w14:textId="77777777" w:rsidTr="00C37D22">
        <w:tc>
          <w:tcPr>
            <w:tcW w:w="0" w:type="auto"/>
          </w:tcPr>
          <w:p w14:paraId="7A4756B4" w14:textId="77777777" w:rsidR="00C37D22" w:rsidRDefault="00C37D22" w:rsidP="000A2368">
            <w:r>
              <w:t>Test No.</w:t>
            </w:r>
          </w:p>
        </w:tc>
        <w:tc>
          <w:tcPr>
            <w:tcW w:w="0" w:type="auto"/>
          </w:tcPr>
          <w:p w14:paraId="1DD64409" w14:textId="77777777" w:rsidR="00C37D22" w:rsidRDefault="00C37D22" w:rsidP="000A2368">
            <w:r>
              <w:t>What is being tested</w:t>
            </w:r>
          </w:p>
        </w:tc>
        <w:tc>
          <w:tcPr>
            <w:tcW w:w="0" w:type="auto"/>
          </w:tcPr>
          <w:p w14:paraId="1D4503D6" w14:textId="13550766" w:rsidR="00C37D22" w:rsidRDefault="00C37D22" w:rsidP="000A2368">
            <w:r>
              <w:t>Type</w:t>
            </w:r>
          </w:p>
        </w:tc>
        <w:tc>
          <w:tcPr>
            <w:tcW w:w="0" w:type="auto"/>
          </w:tcPr>
          <w:p w14:paraId="3FFCBE7F" w14:textId="4EB1FD08" w:rsidR="00C37D22" w:rsidRDefault="00C37D22" w:rsidP="000A2368">
            <w:r>
              <w:t>Description</w:t>
            </w:r>
          </w:p>
        </w:tc>
        <w:tc>
          <w:tcPr>
            <w:tcW w:w="0" w:type="auto"/>
          </w:tcPr>
          <w:p w14:paraId="5E24F4F0" w14:textId="77777777" w:rsidR="00C37D22" w:rsidRDefault="00C37D22" w:rsidP="000A2368">
            <w:r>
              <w:t>Pass criteria</w:t>
            </w:r>
          </w:p>
        </w:tc>
        <w:tc>
          <w:tcPr>
            <w:tcW w:w="0" w:type="auto"/>
          </w:tcPr>
          <w:p w14:paraId="4AD57D1E" w14:textId="77777777" w:rsidR="00C37D22" w:rsidRDefault="00C37D22" w:rsidP="000A2368">
            <w:r>
              <w:t>Stakeholder responses.</w:t>
            </w:r>
          </w:p>
        </w:tc>
        <w:tc>
          <w:tcPr>
            <w:tcW w:w="0" w:type="auto"/>
          </w:tcPr>
          <w:p w14:paraId="7B2DD13F" w14:textId="77777777" w:rsidR="00C37D22" w:rsidRDefault="00C37D22" w:rsidP="000A2368">
            <w:r>
              <w:t>Pass / Fail</w:t>
            </w:r>
          </w:p>
        </w:tc>
      </w:tr>
      <w:tr w:rsidR="00C37D22" w14:paraId="6D30A497" w14:textId="77777777" w:rsidTr="00C37D22">
        <w:tc>
          <w:tcPr>
            <w:tcW w:w="0" w:type="auto"/>
          </w:tcPr>
          <w:p w14:paraId="3CBCD2B6" w14:textId="77777777" w:rsidR="00C37D22" w:rsidRDefault="00C37D22" w:rsidP="000A2368">
            <w:r>
              <w:t>33</w:t>
            </w:r>
          </w:p>
        </w:tc>
        <w:tc>
          <w:tcPr>
            <w:tcW w:w="0" w:type="auto"/>
          </w:tcPr>
          <w:p w14:paraId="32EC6623" w14:textId="06E28D8F" w:rsidR="00C37D22" w:rsidRDefault="00C37D22" w:rsidP="000A2368">
            <w:r>
              <w:t xml:space="preserve">3D cube – image. </w:t>
            </w:r>
          </w:p>
        </w:tc>
        <w:tc>
          <w:tcPr>
            <w:tcW w:w="0" w:type="auto"/>
          </w:tcPr>
          <w:p w14:paraId="4A9E4648" w14:textId="3C5D6D03" w:rsidR="00C37D22" w:rsidRDefault="00C37D22" w:rsidP="000A2368">
            <w:r>
              <w:t>Function</w:t>
            </w:r>
          </w:p>
        </w:tc>
        <w:tc>
          <w:tcPr>
            <w:tcW w:w="0" w:type="auto"/>
          </w:tcPr>
          <w:p w14:paraId="32171446" w14:textId="7BB0D9BE" w:rsidR="00C37D22" w:rsidRDefault="00C37D22" w:rsidP="000A2368">
            <w:r>
              <w:t>There is a 3D representation of a cube.</w:t>
            </w:r>
          </w:p>
        </w:tc>
        <w:tc>
          <w:tcPr>
            <w:tcW w:w="0" w:type="auto"/>
          </w:tcPr>
          <w:p w14:paraId="3A7186D0" w14:textId="77777777" w:rsidR="00C37D22" w:rsidRDefault="00C37D22" w:rsidP="000A2368">
            <w:r>
              <w:t>All stakeholders must answer yes</w:t>
            </w:r>
          </w:p>
        </w:tc>
        <w:tc>
          <w:tcPr>
            <w:tcW w:w="0" w:type="auto"/>
          </w:tcPr>
          <w:p w14:paraId="304DBB0C" w14:textId="4A91EB69" w:rsidR="00C37D22" w:rsidRDefault="00C37D22" w:rsidP="000A2368">
            <w:r>
              <w:t>Yes / Yes / Yes / Yes / Yes</w:t>
            </w:r>
          </w:p>
        </w:tc>
        <w:tc>
          <w:tcPr>
            <w:tcW w:w="0" w:type="auto"/>
          </w:tcPr>
          <w:p w14:paraId="310D7AE6" w14:textId="50703410" w:rsidR="00C37D22" w:rsidRDefault="00C37D22" w:rsidP="000A2368">
            <w:r>
              <w:t>Pass</w:t>
            </w:r>
          </w:p>
        </w:tc>
      </w:tr>
      <w:tr w:rsidR="00C37D22" w14:paraId="7941EBA4" w14:textId="77777777" w:rsidTr="00C37D22">
        <w:tc>
          <w:tcPr>
            <w:tcW w:w="0" w:type="auto"/>
          </w:tcPr>
          <w:p w14:paraId="7E27294A" w14:textId="77777777" w:rsidR="00C37D22" w:rsidRDefault="00C37D22" w:rsidP="000A2368">
            <w:r>
              <w:t>34</w:t>
            </w:r>
          </w:p>
        </w:tc>
        <w:tc>
          <w:tcPr>
            <w:tcW w:w="0" w:type="auto"/>
          </w:tcPr>
          <w:p w14:paraId="3F680693" w14:textId="77777777" w:rsidR="00C37D22" w:rsidRDefault="00C37D22" w:rsidP="000A2368">
            <w:r>
              <w:t xml:space="preserve">3D cube - professionalism </w:t>
            </w:r>
          </w:p>
        </w:tc>
        <w:tc>
          <w:tcPr>
            <w:tcW w:w="0" w:type="auto"/>
          </w:tcPr>
          <w:p w14:paraId="2201D1E0" w14:textId="38613026" w:rsidR="00C37D22" w:rsidRDefault="00D725D8" w:rsidP="000A2368">
            <w:r>
              <w:t>Useability</w:t>
            </w:r>
          </w:p>
        </w:tc>
        <w:tc>
          <w:tcPr>
            <w:tcW w:w="0" w:type="auto"/>
          </w:tcPr>
          <w:p w14:paraId="14D117A3" w14:textId="34FB2687" w:rsidR="00C37D22" w:rsidRDefault="00C37D22" w:rsidP="000A2368">
            <w:r>
              <w:t>The 3D cube must look professional.</w:t>
            </w:r>
          </w:p>
        </w:tc>
        <w:tc>
          <w:tcPr>
            <w:tcW w:w="0" w:type="auto"/>
          </w:tcPr>
          <w:p w14:paraId="348480B6" w14:textId="77777777" w:rsidR="00C37D22" w:rsidRDefault="00C37D22" w:rsidP="000A2368">
            <w:r>
              <w:t>Avg. score &gt;= 70%</w:t>
            </w:r>
          </w:p>
        </w:tc>
        <w:tc>
          <w:tcPr>
            <w:tcW w:w="0" w:type="auto"/>
          </w:tcPr>
          <w:p w14:paraId="5A4A9E4E" w14:textId="7FCCC6D0" w:rsidR="00C37D22" w:rsidRDefault="00C37D22" w:rsidP="000A2368">
            <w:r>
              <w:t>82%</w:t>
            </w:r>
          </w:p>
        </w:tc>
        <w:tc>
          <w:tcPr>
            <w:tcW w:w="0" w:type="auto"/>
          </w:tcPr>
          <w:p w14:paraId="7BA80E85" w14:textId="48840308" w:rsidR="00C37D22" w:rsidRDefault="00C37D22" w:rsidP="000A2368">
            <w:r>
              <w:t>Pass</w:t>
            </w:r>
          </w:p>
        </w:tc>
      </w:tr>
      <w:tr w:rsidR="00C37D22" w14:paraId="2D072F47" w14:textId="77777777" w:rsidTr="00C37D22">
        <w:tc>
          <w:tcPr>
            <w:tcW w:w="0" w:type="auto"/>
          </w:tcPr>
          <w:p w14:paraId="70F9DEFF" w14:textId="77777777" w:rsidR="00C37D22" w:rsidRDefault="00C37D22" w:rsidP="000A2368">
            <w:r>
              <w:t>35</w:t>
            </w:r>
          </w:p>
        </w:tc>
        <w:tc>
          <w:tcPr>
            <w:tcW w:w="0" w:type="auto"/>
          </w:tcPr>
          <w:p w14:paraId="3CECD68C" w14:textId="77000032" w:rsidR="00C37D22" w:rsidRDefault="00C37D22" w:rsidP="000A2368">
            <w:r>
              <w:t xml:space="preserve">Logic – possible states. </w:t>
            </w:r>
          </w:p>
        </w:tc>
        <w:tc>
          <w:tcPr>
            <w:tcW w:w="0" w:type="auto"/>
          </w:tcPr>
          <w:p w14:paraId="55FEA523" w14:textId="6A8E75E9" w:rsidR="00C37D22" w:rsidRDefault="00C37D22" w:rsidP="000A2368">
            <w:r>
              <w:t>Function</w:t>
            </w:r>
          </w:p>
        </w:tc>
        <w:tc>
          <w:tcPr>
            <w:tcW w:w="0" w:type="auto"/>
          </w:tcPr>
          <w:p w14:paraId="64EF80B7" w14:textId="3ADD4722" w:rsidR="00C37D22" w:rsidRDefault="00C37D22" w:rsidP="000A2368">
            <w:r>
              <w:t>It must be possible to reach every possible cube state.</w:t>
            </w:r>
          </w:p>
        </w:tc>
        <w:tc>
          <w:tcPr>
            <w:tcW w:w="0" w:type="auto"/>
            <w:vMerge w:val="restart"/>
          </w:tcPr>
          <w:p w14:paraId="5329CDBD" w14:textId="77777777" w:rsidR="00C37D22" w:rsidRDefault="00C37D22" w:rsidP="000A2368">
            <w:r>
              <w:t>All stakeholders must answer yes.</w:t>
            </w:r>
          </w:p>
        </w:tc>
        <w:tc>
          <w:tcPr>
            <w:tcW w:w="0" w:type="auto"/>
          </w:tcPr>
          <w:p w14:paraId="05C69CA9" w14:textId="3234F435" w:rsidR="00C37D22" w:rsidRDefault="00C37D22" w:rsidP="000A2368">
            <w:r>
              <w:t>Yes / Yes / Yes / Yes / Yes</w:t>
            </w:r>
          </w:p>
        </w:tc>
        <w:tc>
          <w:tcPr>
            <w:tcW w:w="0" w:type="auto"/>
          </w:tcPr>
          <w:p w14:paraId="2F74C06F" w14:textId="59BDC504" w:rsidR="00C37D22" w:rsidRDefault="00C37D22" w:rsidP="000A2368">
            <w:r>
              <w:t>Pass</w:t>
            </w:r>
          </w:p>
        </w:tc>
      </w:tr>
      <w:tr w:rsidR="00C37D22" w14:paraId="2790E414" w14:textId="77777777" w:rsidTr="00C37D22">
        <w:tc>
          <w:tcPr>
            <w:tcW w:w="0" w:type="auto"/>
          </w:tcPr>
          <w:p w14:paraId="07AD7F2D" w14:textId="77777777" w:rsidR="00C37D22" w:rsidRDefault="00C37D22" w:rsidP="000A2368">
            <w:r>
              <w:t>36</w:t>
            </w:r>
          </w:p>
        </w:tc>
        <w:tc>
          <w:tcPr>
            <w:tcW w:w="0" w:type="auto"/>
          </w:tcPr>
          <w:p w14:paraId="25F4A6A9" w14:textId="58FF72D7" w:rsidR="00C37D22" w:rsidRDefault="00C37D22" w:rsidP="000A2368">
            <w:r>
              <w:t xml:space="preserve">Logic – possible moves. </w:t>
            </w:r>
          </w:p>
        </w:tc>
        <w:tc>
          <w:tcPr>
            <w:tcW w:w="0" w:type="auto"/>
          </w:tcPr>
          <w:p w14:paraId="42C87E72" w14:textId="30FBE2A6" w:rsidR="00C37D22" w:rsidRDefault="00C37D22" w:rsidP="000A2368">
            <w:r>
              <w:t>Function / Robustness</w:t>
            </w:r>
          </w:p>
        </w:tc>
        <w:tc>
          <w:tcPr>
            <w:tcW w:w="0" w:type="auto"/>
          </w:tcPr>
          <w:p w14:paraId="35AA558C" w14:textId="25121BFD" w:rsidR="00C37D22" w:rsidRDefault="00C37D22" w:rsidP="000A2368">
            <w:r>
              <w:t>All moves able to be done to the cube must be possible on a real Rubik’s cube.</w:t>
            </w:r>
          </w:p>
        </w:tc>
        <w:tc>
          <w:tcPr>
            <w:tcW w:w="0" w:type="auto"/>
            <w:vMerge/>
          </w:tcPr>
          <w:p w14:paraId="62A09F85" w14:textId="77777777" w:rsidR="00C37D22" w:rsidRDefault="00C37D22" w:rsidP="000A2368"/>
        </w:tc>
        <w:tc>
          <w:tcPr>
            <w:tcW w:w="0" w:type="auto"/>
          </w:tcPr>
          <w:p w14:paraId="47148BFB" w14:textId="181AA24A" w:rsidR="00C37D22" w:rsidRDefault="00C37D22" w:rsidP="000A2368">
            <w:r>
              <w:t>Yes / Yes / Yes / Yes / Yes</w:t>
            </w:r>
          </w:p>
        </w:tc>
        <w:tc>
          <w:tcPr>
            <w:tcW w:w="0" w:type="auto"/>
          </w:tcPr>
          <w:p w14:paraId="7A4AEDC7" w14:textId="7FB0B6E3" w:rsidR="00C37D22" w:rsidRDefault="00C37D22" w:rsidP="000A2368">
            <w:r>
              <w:t>Pass</w:t>
            </w:r>
          </w:p>
        </w:tc>
      </w:tr>
      <w:tr w:rsidR="00C37D22" w14:paraId="717DCF60" w14:textId="77777777" w:rsidTr="00C37D22">
        <w:trPr>
          <w:cantSplit/>
        </w:trPr>
        <w:tc>
          <w:tcPr>
            <w:tcW w:w="0" w:type="auto"/>
          </w:tcPr>
          <w:p w14:paraId="7C8AA59C" w14:textId="77777777" w:rsidR="00C37D22" w:rsidRDefault="00C37D22" w:rsidP="000A2368">
            <w:r>
              <w:t>37</w:t>
            </w:r>
          </w:p>
        </w:tc>
        <w:tc>
          <w:tcPr>
            <w:tcW w:w="0" w:type="auto"/>
          </w:tcPr>
          <w:p w14:paraId="6E004369" w14:textId="35397BCE" w:rsidR="00C37D22" w:rsidRDefault="00C37D22" w:rsidP="000A2368">
            <w:r>
              <w:t xml:space="preserve">Controls - cube. </w:t>
            </w:r>
          </w:p>
        </w:tc>
        <w:tc>
          <w:tcPr>
            <w:tcW w:w="0" w:type="auto"/>
          </w:tcPr>
          <w:p w14:paraId="5A5D6D41" w14:textId="73E20531" w:rsidR="00C37D22" w:rsidRDefault="00C37D22" w:rsidP="000A2368">
            <w:r>
              <w:t>Useability</w:t>
            </w:r>
          </w:p>
        </w:tc>
        <w:tc>
          <w:tcPr>
            <w:tcW w:w="0" w:type="auto"/>
          </w:tcPr>
          <w:p w14:paraId="1B270929" w14:textId="20A7A479" w:rsidR="00C37D22" w:rsidRDefault="00C37D22" w:rsidP="000A2368">
            <w:r>
              <w:t>The controls for interacting with the cube must be simple and intuitive.</w:t>
            </w:r>
          </w:p>
        </w:tc>
        <w:tc>
          <w:tcPr>
            <w:tcW w:w="0" w:type="auto"/>
            <w:vMerge w:val="restart"/>
          </w:tcPr>
          <w:p w14:paraId="439720AB" w14:textId="77777777" w:rsidR="00C37D22" w:rsidRDefault="00C37D22" w:rsidP="000A2368">
            <w:r>
              <w:t>Avg. score &gt;= 70%</w:t>
            </w:r>
          </w:p>
        </w:tc>
        <w:tc>
          <w:tcPr>
            <w:tcW w:w="0" w:type="auto"/>
          </w:tcPr>
          <w:p w14:paraId="17CD117F" w14:textId="6DF420F5" w:rsidR="00C37D22" w:rsidRDefault="00C37D22" w:rsidP="000A2368">
            <w:r>
              <w:t>76%</w:t>
            </w:r>
          </w:p>
        </w:tc>
        <w:tc>
          <w:tcPr>
            <w:tcW w:w="0" w:type="auto"/>
          </w:tcPr>
          <w:p w14:paraId="3124F2A7" w14:textId="124C010B" w:rsidR="00C37D22" w:rsidRDefault="00C37D22" w:rsidP="000A2368">
            <w:r>
              <w:t>Pass</w:t>
            </w:r>
          </w:p>
        </w:tc>
      </w:tr>
      <w:tr w:rsidR="00C37D22" w14:paraId="5CF1916E" w14:textId="77777777" w:rsidTr="00C37D22">
        <w:tc>
          <w:tcPr>
            <w:tcW w:w="0" w:type="auto"/>
          </w:tcPr>
          <w:p w14:paraId="0289867F" w14:textId="77777777" w:rsidR="00C37D22" w:rsidRDefault="00C37D22" w:rsidP="000A2368">
            <w:r>
              <w:lastRenderedPageBreak/>
              <w:t>38</w:t>
            </w:r>
          </w:p>
        </w:tc>
        <w:tc>
          <w:tcPr>
            <w:tcW w:w="0" w:type="auto"/>
          </w:tcPr>
          <w:p w14:paraId="70F969E9" w14:textId="168D64D8" w:rsidR="00C37D22" w:rsidRDefault="00C37D22" w:rsidP="000A2368">
            <w:r>
              <w:t xml:space="preserve">Controls – program. </w:t>
            </w:r>
          </w:p>
        </w:tc>
        <w:tc>
          <w:tcPr>
            <w:tcW w:w="0" w:type="auto"/>
          </w:tcPr>
          <w:p w14:paraId="0CDB6074" w14:textId="61A5674A" w:rsidR="00C37D22" w:rsidRDefault="00C37D22" w:rsidP="000A2368">
            <w:r>
              <w:t>Useability</w:t>
            </w:r>
          </w:p>
        </w:tc>
        <w:tc>
          <w:tcPr>
            <w:tcW w:w="0" w:type="auto"/>
          </w:tcPr>
          <w:p w14:paraId="2B60FD32" w14:textId="4D353266" w:rsidR="00C37D22" w:rsidRDefault="00C37D22" w:rsidP="000A2368">
            <w:r>
              <w:t>The controls for interacting with the program must be simple and intuitive.</w:t>
            </w:r>
          </w:p>
        </w:tc>
        <w:tc>
          <w:tcPr>
            <w:tcW w:w="0" w:type="auto"/>
            <w:vMerge/>
          </w:tcPr>
          <w:p w14:paraId="42DE20C9" w14:textId="77777777" w:rsidR="00C37D22" w:rsidRDefault="00C37D22" w:rsidP="000A2368"/>
        </w:tc>
        <w:tc>
          <w:tcPr>
            <w:tcW w:w="0" w:type="auto"/>
          </w:tcPr>
          <w:p w14:paraId="5E9C8CA5" w14:textId="49A13989" w:rsidR="00C37D22" w:rsidRDefault="00C37D22" w:rsidP="000A2368">
            <w:r>
              <w:t>76%</w:t>
            </w:r>
          </w:p>
        </w:tc>
        <w:tc>
          <w:tcPr>
            <w:tcW w:w="0" w:type="auto"/>
          </w:tcPr>
          <w:p w14:paraId="36CC76AD" w14:textId="3F6DB538" w:rsidR="00C37D22" w:rsidRDefault="00C37D22" w:rsidP="000A2368">
            <w:r>
              <w:t>Pass</w:t>
            </w:r>
          </w:p>
        </w:tc>
      </w:tr>
      <w:tr w:rsidR="00C37D22" w14:paraId="38D87212" w14:textId="77777777" w:rsidTr="00C37D22">
        <w:trPr>
          <w:cantSplit/>
        </w:trPr>
        <w:tc>
          <w:tcPr>
            <w:tcW w:w="0" w:type="auto"/>
          </w:tcPr>
          <w:p w14:paraId="3A6506D9" w14:textId="77777777" w:rsidR="00C37D22" w:rsidRDefault="00C37D22" w:rsidP="000A2368">
            <w:r>
              <w:t>39</w:t>
            </w:r>
          </w:p>
        </w:tc>
        <w:tc>
          <w:tcPr>
            <w:tcW w:w="0" w:type="auto"/>
          </w:tcPr>
          <w:p w14:paraId="50C47D29" w14:textId="4BF97E91" w:rsidR="00C37D22" w:rsidRDefault="00C37D22" w:rsidP="000A2368">
            <w:r>
              <w:t xml:space="preserve">Scramble. </w:t>
            </w:r>
          </w:p>
        </w:tc>
        <w:tc>
          <w:tcPr>
            <w:tcW w:w="0" w:type="auto"/>
          </w:tcPr>
          <w:p w14:paraId="1B6DF324" w14:textId="719B4241" w:rsidR="00C37D22" w:rsidRDefault="00C37D22" w:rsidP="000A2368">
            <w:r>
              <w:t>Function</w:t>
            </w:r>
          </w:p>
        </w:tc>
        <w:tc>
          <w:tcPr>
            <w:tcW w:w="0" w:type="auto"/>
          </w:tcPr>
          <w:p w14:paraId="1D026EEE" w14:textId="570FFD1C" w:rsidR="00C37D22" w:rsidRDefault="00C37D22" w:rsidP="000A2368">
            <w:r>
              <w:t>There must be scramble function to scramble the cube.</w:t>
            </w:r>
          </w:p>
        </w:tc>
        <w:tc>
          <w:tcPr>
            <w:tcW w:w="0" w:type="auto"/>
            <w:vMerge w:val="restart"/>
          </w:tcPr>
          <w:p w14:paraId="01665C8F" w14:textId="77777777" w:rsidR="00C37D22" w:rsidRDefault="00C37D22" w:rsidP="000A2368">
            <w:r>
              <w:t>All stakeholders must answer yes.</w:t>
            </w:r>
          </w:p>
        </w:tc>
        <w:tc>
          <w:tcPr>
            <w:tcW w:w="0" w:type="auto"/>
          </w:tcPr>
          <w:p w14:paraId="4EF980FC" w14:textId="4493A447" w:rsidR="00C37D22" w:rsidRDefault="00C37D22" w:rsidP="000A2368">
            <w:r>
              <w:t>Yes / Yes / Yes / Yes / Yes</w:t>
            </w:r>
          </w:p>
        </w:tc>
        <w:tc>
          <w:tcPr>
            <w:tcW w:w="0" w:type="auto"/>
          </w:tcPr>
          <w:p w14:paraId="54D635BD" w14:textId="2EEF038A" w:rsidR="00C37D22" w:rsidRDefault="00C37D22" w:rsidP="000A2368">
            <w:r>
              <w:t>Pass</w:t>
            </w:r>
          </w:p>
        </w:tc>
      </w:tr>
      <w:tr w:rsidR="00C37D22" w14:paraId="7037DD36" w14:textId="77777777" w:rsidTr="00C37D22">
        <w:trPr>
          <w:cantSplit/>
        </w:trPr>
        <w:tc>
          <w:tcPr>
            <w:tcW w:w="0" w:type="auto"/>
          </w:tcPr>
          <w:p w14:paraId="629CF148" w14:textId="77777777" w:rsidR="00C37D22" w:rsidRDefault="00C37D22" w:rsidP="000A2368">
            <w:r>
              <w:t>40</w:t>
            </w:r>
          </w:p>
        </w:tc>
        <w:tc>
          <w:tcPr>
            <w:tcW w:w="0" w:type="auto"/>
          </w:tcPr>
          <w:p w14:paraId="39E141B4" w14:textId="0E64D6B5" w:rsidR="00C37D22" w:rsidRDefault="00C37D22" w:rsidP="000A2368">
            <w:r>
              <w:t xml:space="preserve">Solver – solves cube. </w:t>
            </w:r>
          </w:p>
        </w:tc>
        <w:tc>
          <w:tcPr>
            <w:tcW w:w="0" w:type="auto"/>
          </w:tcPr>
          <w:p w14:paraId="2469CBF7" w14:textId="4E7BCE67" w:rsidR="00C37D22" w:rsidRDefault="00C37D22" w:rsidP="000A2368">
            <w:r>
              <w:t>Function</w:t>
            </w:r>
          </w:p>
        </w:tc>
        <w:tc>
          <w:tcPr>
            <w:tcW w:w="0" w:type="auto"/>
          </w:tcPr>
          <w:p w14:paraId="11A27B79" w14:textId="641568FE" w:rsidR="00C37D22" w:rsidRDefault="00C37D22" w:rsidP="000A2368">
            <w:r>
              <w:t>There must be a solve function that solves the cube.</w:t>
            </w:r>
          </w:p>
        </w:tc>
        <w:tc>
          <w:tcPr>
            <w:tcW w:w="0" w:type="auto"/>
            <w:vMerge/>
          </w:tcPr>
          <w:p w14:paraId="216785B5" w14:textId="77777777" w:rsidR="00C37D22" w:rsidRDefault="00C37D22" w:rsidP="000A2368"/>
        </w:tc>
        <w:tc>
          <w:tcPr>
            <w:tcW w:w="0" w:type="auto"/>
          </w:tcPr>
          <w:p w14:paraId="1B8145CD" w14:textId="4D41FA77" w:rsidR="00C37D22" w:rsidRDefault="00C37D22" w:rsidP="000A2368">
            <w:r>
              <w:t>Yes / Yes / Yes / Yes / Yes</w:t>
            </w:r>
          </w:p>
        </w:tc>
        <w:tc>
          <w:tcPr>
            <w:tcW w:w="0" w:type="auto"/>
          </w:tcPr>
          <w:p w14:paraId="495F832B" w14:textId="6349130D" w:rsidR="00C37D22" w:rsidRDefault="00C37D22" w:rsidP="000A2368">
            <w:r>
              <w:t>Pass</w:t>
            </w:r>
          </w:p>
        </w:tc>
      </w:tr>
      <w:tr w:rsidR="00C37D22" w14:paraId="56654C5C" w14:textId="77777777" w:rsidTr="00C37D22">
        <w:trPr>
          <w:cantSplit/>
        </w:trPr>
        <w:tc>
          <w:tcPr>
            <w:tcW w:w="0" w:type="auto"/>
          </w:tcPr>
          <w:p w14:paraId="2A2E6398" w14:textId="77777777" w:rsidR="00C37D22" w:rsidRDefault="00C37D22" w:rsidP="000A2368">
            <w:r>
              <w:t>41</w:t>
            </w:r>
          </w:p>
        </w:tc>
        <w:tc>
          <w:tcPr>
            <w:tcW w:w="0" w:type="auto"/>
          </w:tcPr>
          <w:p w14:paraId="50AF852D" w14:textId="2618E339" w:rsidR="00C37D22" w:rsidRDefault="00C37D22" w:rsidP="000A2368">
            <w:r>
              <w:t xml:space="preserve">Solver – showcase moves. </w:t>
            </w:r>
          </w:p>
        </w:tc>
        <w:tc>
          <w:tcPr>
            <w:tcW w:w="0" w:type="auto"/>
          </w:tcPr>
          <w:p w14:paraId="06D882ED" w14:textId="4173B666" w:rsidR="00C37D22" w:rsidRDefault="00C37D22" w:rsidP="000A2368">
            <w:r>
              <w:t>Function</w:t>
            </w:r>
            <w:r w:rsidR="00851B0D">
              <w:t>, Useability</w:t>
            </w:r>
          </w:p>
        </w:tc>
        <w:tc>
          <w:tcPr>
            <w:tcW w:w="0" w:type="auto"/>
          </w:tcPr>
          <w:p w14:paraId="7894E9B5" w14:textId="09C28798" w:rsidR="00C37D22" w:rsidRDefault="00C37D22" w:rsidP="000A2368">
            <w:r>
              <w:t>The solve function must show each move being done to solve the cube in an understandable manner.</w:t>
            </w:r>
          </w:p>
        </w:tc>
        <w:tc>
          <w:tcPr>
            <w:tcW w:w="0" w:type="auto"/>
          </w:tcPr>
          <w:p w14:paraId="03D6C735" w14:textId="77777777" w:rsidR="00C37D22" w:rsidRDefault="00C37D22" w:rsidP="000A2368">
            <w:r>
              <w:t>Avg. score &gt;= 70%</w:t>
            </w:r>
          </w:p>
        </w:tc>
        <w:tc>
          <w:tcPr>
            <w:tcW w:w="0" w:type="auto"/>
          </w:tcPr>
          <w:p w14:paraId="61A4F8DF" w14:textId="49291137" w:rsidR="00C37D22" w:rsidRDefault="00C37D22" w:rsidP="000A2368">
            <w:r>
              <w:t>52%</w:t>
            </w:r>
          </w:p>
        </w:tc>
        <w:tc>
          <w:tcPr>
            <w:tcW w:w="0" w:type="auto"/>
          </w:tcPr>
          <w:p w14:paraId="10EC5AD5" w14:textId="1B0E245D" w:rsidR="00C37D22" w:rsidRDefault="00C37D22" w:rsidP="000A2368">
            <w:r>
              <w:t>Fail</w:t>
            </w:r>
          </w:p>
        </w:tc>
      </w:tr>
      <w:tr w:rsidR="00C37D22" w14:paraId="1D0C9CBA" w14:textId="77777777" w:rsidTr="00C37D22">
        <w:tc>
          <w:tcPr>
            <w:tcW w:w="0" w:type="auto"/>
          </w:tcPr>
          <w:p w14:paraId="072F3AFE" w14:textId="77777777" w:rsidR="00C37D22" w:rsidRDefault="00C37D22" w:rsidP="000A2368">
            <w:r>
              <w:t>42</w:t>
            </w:r>
          </w:p>
        </w:tc>
        <w:tc>
          <w:tcPr>
            <w:tcW w:w="0" w:type="auto"/>
          </w:tcPr>
          <w:p w14:paraId="39F6E662" w14:textId="303EBF6B" w:rsidR="00C37D22" w:rsidRDefault="00C37D22" w:rsidP="000A2368">
            <w:r>
              <w:t xml:space="preserve">Hints. </w:t>
            </w:r>
          </w:p>
        </w:tc>
        <w:tc>
          <w:tcPr>
            <w:tcW w:w="0" w:type="auto"/>
          </w:tcPr>
          <w:p w14:paraId="5A2AA1AD" w14:textId="71B5DD17" w:rsidR="00C37D22" w:rsidRDefault="00C37D22" w:rsidP="000A2368">
            <w:r>
              <w:t>Function</w:t>
            </w:r>
          </w:p>
        </w:tc>
        <w:tc>
          <w:tcPr>
            <w:tcW w:w="0" w:type="auto"/>
          </w:tcPr>
          <w:p w14:paraId="4FF11BB6" w14:textId="3B23741F" w:rsidR="00C37D22" w:rsidRDefault="00C37D22" w:rsidP="000A2368">
            <w:r>
              <w:t>A hint feature should show the user the next move to make.</w:t>
            </w:r>
          </w:p>
        </w:tc>
        <w:tc>
          <w:tcPr>
            <w:tcW w:w="0" w:type="auto"/>
            <w:vMerge w:val="restart"/>
          </w:tcPr>
          <w:p w14:paraId="6FC0F459" w14:textId="77777777" w:rsidR="00C37D22" w:rsidRDefault="00C37D22" w:rsidP="000A2368">
            <w:r>
              <w:t>All stakeholders must answer yes.</w:t>
            </w:r>
          </w:p>
        </w:tc>
        <w:tc>
          <w:tcPr>
            <w:tcW w:w="0" w:type="auto"/>
          </w:tcPr>
          <w:p w14:paraId="586AF55D" w14:textId="77328A22" w:rsidR="00C37D22" w:rsidRDefault="00C37D22" w:rsidP="000A2368">
            <w:r>
              <w:t>Yes / Yes / Yes / Yes / Yes</w:t>
            </w:r>
          </w:p>
        </w:tc>
        <w:tc>
          <w:tcPr>
            <w:tcW w:w="0" w:type="auto"/>
          </w:tcPr>
          <w:p w14:paraId="1A53D484" w14:textId="35E089BD" w:rsidR="00C37D22" w:rsidRDefault="00C37D22" w:rsidP="000A2368">
            <w:r>
              <w:t>Pass</w:t>
            </w:r>
          </w:p>
        </w:tc>
      </w:tr>
      <w:tr w:rsidR="00C37D22" w14:paraId="113D903D" w14:textId="77777777" w:rsidTr="00C37D22">
        <w:tc>
          <w:tcPr>
            <w:tcW w:w="0" w:type="auto"/>
          </w:tcPr>
          <w:p w14:paraId="07E55E12" w14:textId="77777777" w:rsidR="00C37D22" w:rsidRDefault="00C37D22" w:rsidP="000A2368">
            <w:r>
              <w:t>43</w:t>
            </w:r>
          </w:p>
        </w:tc>
        <w:tc>
          <w:tcPr>
            <w:tcW w:w="0" w:type="auto"/>
          </w:tcPr>
          <w:p w14:paraId="05568B7F" w14:textId="11E0A71E" w:rsidR="00C37D22" w:rsidRDefault="00C37D22" w:rsidP="000A2368">
            <w:r>
              <w:t xml:space="preserve">Timer – timing. </w:t>
            </w:r>
          </w:p>
        </w:tc>
        <w:tc>
          <w:tcPr>
            <w:tcW w:w="0" w:type="auto"/>
          </w:tcPr>
          <w:p w14:paraId="1EE4F25E" w14:textId="7AB10656" w:rsidR="00C37D22" w:rsidRDefault="00C37D22" w:rsidP="000A2368">
            <w:r>
              <w:t>Function</w:t>
            </w:r>
          </w:p>
        </w:tc>
        <w:tc>
          <w:tcPr>
            <w:tcW w:w="0" w:type="auto"/>
          </w:tcPr>
          <w:p w14:paraId="64322807" w14:textId="30895093" w:rsidR="00C37D22" w:rsidRDefault="00C37D22" w:rsidP="000A2368">
            <w:r>
              <w:t>A timer should be available to time solves.</w:t>
            </w:r>
          </w:p>
        </w:tc>
        <w:tc>
          <w:tcPr>
            <w:tcW w:w="0" w:type="auto"/>
            <w:vMerge/>
          </w:tcPr>
          <w:p w14:paraId="73368AC7" w14:textId="77777777" w:rsidR="00C37D22" w:rsidRDefault="00C37D22" w:rsidP="000A2368"/>
        </w:tc>
        <w:tc>
          <w:tcPr>
            <w:tcW w:w="0" w:type="auto"/>
          </w:tcPr>
          <w:p w14:paraId="0E76E643" w14:textId="68EA318F" w:rsidR="00C37D22" w:rsidRDefault="00C37D22" w:rsidP="000A2368">
            <w:r>
              <w:t>Yes / Yes / Yes / Yes / Yes</w:t>
            </w:r>
          </w:p>
        </w:tc>
        <w:tc>
          <w:tcPr>
            <w:tcW w:w="0" w:type="auto"/>
          </w:tcPr>
          <w:p w14:paraId="026C5676" w14:textId="49229C61" w:rsidR="00C37D22" w:rsidRDefault="00C37D22" w:rsidP="000A2368">
            <w:r>
              <w:t>Pass</w:t>
            </w:r>
          </w:p>
        </w:tc>
      </w:tr>
      <w:tr w:rsidR="00C37D22" w14:paraId="4975ACAF" w14:textId="77777777" w:rsidTr="00C37D22">
        <w:tc>
          <w:tcPr>
            <w:tcW w:w="0" w:type="auto"/>
          </w:tcPr>
          <w:p w14:paraId="01D31D74" w14:textId="77777777" w:rsidR="00C37D22" w:rsidRDefault="00C37D22" w:rsidP="000A2368">
            <w:r>
              <w:t>44</w:t>
            </w:r>
          </w:p>
        </w:tc>
        <w:tc>
          <w:tcPr>
            <w:tcW w:w="0" w:type="auto"/>
          </w:tcPr>
          <w:p w14:paraId="1B1D927B" w14:textId="75A5B4F7" w:rsidR="00C37D22" w:rsidRDefault="00C37D22" w:rsidP="000A2368">
            <w:r>
              <w:t xml:space="preserve">Timer – auto start. </w:t>
            </w:r>
          </w:p>
        </w:tc>
        <w:tc>
          <w:tcPr>
            <w:tcW w:w="0" w:type="auto"/>
          </w:tcPr>
          <w:p w14:paraId="4712F0EA" w14:textId="0D9704F4" w:rsidR="00C37D22" w:rsidRDefault="00C37D22" w:rsidP="000A2368">
            <w:r>
              <w:t>Useability</w:t>
            </w:r>
          </w:p>
        </w:tc>
        <w:tc>
          <w:tcPr>
            <w:tcW w:w="0" w:type="auto"/>
          </w:tcPr>
          <w:p w14:paraId="58893A06" w14:textId="5032C741" w:rsidR="00C37D22" w:rsidRDefault="00C37D22" w:rsidP="000A2368">
            <w:r>
              <w:t>The timer automatically starts.</w:t>
            </w:r>
          </w:p>
        </w:tc>
        <w:tc>
          <w:tcPr>
            <w:tcW w:w="0" w:type="auto"/>
            <w:vMerge/>
          </w:tcPr>
          <w:p w14:paraId="2383D1A5" w14:textId="77777777" w:rsidR="00C37D22" w:rsidRDefault="00C37D22" w:rsidP="000A2368"/>
        </w:tc>
        <w:tc>
          <w:tcPr>
            <w:tcW w:w="0" w:type="auto"/>
          </w:tcPr>
          <w:p w14:paraId="130E7C23" w14:textId="7B7C3AD9" w:rsidR="00C37D22" w:rsidRDefault="00C37D22" w:rsidP="000A2368">
            <w:r>
              <w:t>Yes / Yes / Yes / Yes / Yes</w:t>
            </w:r>
          </w:p>
        </w:tc>
        <w:tc>
          <w:tcPr>
            <w:tcW w:w="0" w:type="auto"/>
          </w:tcPr>
          <w:p w14:paraId="2DBD1259" w14:textId="4FD6240E" w:rsidR="00C37D22" w:rsidRDefault="00C37D22" w:rsidP="000A2368">
            <w:r>
              <w:t>Pass</w:t>
            </w:r>
          </w:p>
        </w:tc>
      </w:tr>
      <w:tr w:rsidR="00C37D22" w14:paraId="7E4CDABE" w14:textId="77777777" w:rsidTr="00C37D22">
        <w:tc>
          <w:tcPr>
            <w:tcW w:w="0" w:type="auto"/>
          </w:tcPr>
          <w:p w14:paraId="426E92EF" w14:textId="77777777" w:rsidR="00C37D22" w:rsidRDefault="00C37D22" w:rsidP="000A2368">
            <w:r>
              <w:t>45</w:t>
            </w:r>
          </w:p>
        </w:tc>
        <w:tc>
          <w:tcPr>
            <w:tcW w:w="0" w:type="auto"/>
          </w:tcPr>
          <w:p w14:paraId="2707C11A" w14:textId="30152CE4" w:rsidR="00C37D22" w:rsidRDefault="00C37D22" w:rsidP="000A2368">
            <w:r>
              <w:t xml:space="preserve">Timer – auto stop. </w:t>
            </w:r>
          </w:p>
        </w:tc>
        <w:tc>
          <w:tcPr>
            <w:tcW w:w="0" w:type="auto"/>
          </w:tcPr>
          <w:p w14:paraId="7079D2D9" w14:textId="2C336EB1" w:rsidR="00C37D22" w:rsidRDefault="00C37D22" w:rsidP="000A2368">
            <w:r>
              <w:t>Useability</w:t>
            </w:r>
          </w:p>
        </w:tc>
        <w:tc>
          <w:tcPr>
            <w:tcW w:w="0" w:type="auto"/>
          </w:tcPr>
          <w:p w14:paraId="6F87D9F5" w14:textId="3CB114DA" w:rsidR="00C37D22" w:rsidRDefault="00C37D22" w:rsidP="000A2368">
            <w:r>
              <w:t>The timer automatically stops.</w:t>
            </w:r>
          </w:p>
        </w:tc>
        <w:tc>
          <w:tcPr>
            <w:tcW w:w="0" w:type="auto"/>
            <w:vMerge/>
          </w:tcPr>
          <w:p w14:paraId="49C19233" w14:textId="77777777" w:rsidR="00C37D22" w:rsidRDefault="00C37D22" w:rsidP="000A2368"/>
        </w:tc>
        <w:tc>
          <w:tcPr>
            <w:tcW w:w="0" w:type="auto"/>
          </w:tcPr>
          <w:p w14:paraId="221294A8" w14:textId="67EA995B" w:rsidR="00C37D22" w:rsidRDefault="00C37D22" w:rsidP="000A2368">
            <w:r>
              <w:t>Yes / Yes / Yes / Yes / Yes</w:t>
            </w:r>
          </w:p>
        </w:tc>
        <w:tc>
          <w:tcPr>
            <w:tcW w:w="0" w:type="auto"/>
          </w:tcPr>
          <w:p w14:paraId="3DDDBA9C" w14:textId="65321FB9" w:rsidR="00C37D22" w:rsidRDefault="00C37D22" w:rsidP="000A2368">
            <w:r>
              <w:t>Pass</w:t>
            </w:r>
          </w:p>
        </w:tc>
      </w:tr>
      <w:tr w:rsidR="00C37D22" w14:paraId="49C2226F" w14:textId="77777777" w:rsidTr="00C37D22">
        <w:tc>
          <w:tcPr>
            <w:tcW w:w="0" w:type="auto"/>
          </w:tcPr>
          <w:p w14:paraId="6570B6B0" w14:textId="77777777" w:rsidR="00C37D22" w:rsidRDefault="00C37D22" w:rsidP="000A2368">
            <w:r>
              <w:t>46</w:t>
            </w:r>
          </w:p>
        </w:tc>
        <w:tc>
          <w:tcPr>
            <w:tcW w:w="0" w:type="auto"/>
          </w:tcPr>
          <w:p w14:paraId="301D6DF5" w14:textId="4675D829" w:rsidR="00C37D22" w:rsidRDefault="00C37D22" w:rsidP="000A2368">
            <w:r>
              <w:t xml:space="preserve">Leaderboard – image. </w:t>
            </w:r>
          </w:p>
        </w:tc>
        <w:tc>
          <w:tcPr>
            <w:tcW w:w="0" w:type="auto"/>
          </w:tcPr>
          <w:p w14:paraId="279E39B2" w14:textId="3C4F0CA7" w:rsidR="00C37D22" w:rsidRDefault="00C37D22" w:rsidP="000A2368">
            <w:r>
              <w:t>Function</w:t>
            </w:r>
          </w:p>
        </w:tc>
        <w:tc>
          <w:tcPr>
            <w:tcW w:w="0" w:type="auto"/>
          </w:tcPr>
          <w:p w14:paraId="741018AE" w14:textId="0C9ABF01" w:rsidR="00C37D22" w:rsidRDefault="00C37D22" w:rsidP="000A2368">
            <w:r>
              <w:t>There is a leaderboard.</w:t>
            </w:r>
          </w:p>
        </w:tc>
        <w:tc>
          <w:tcPr>
            <w:tcW w:w="0" w:type="auto"/>
            <w:vMerge/>
          </w:tcPr>
          <w:p w14:paraId="288FD2C2" w14:textId="77777777" w:rsidR="00C37D22" w:rsidRDefault="00C37D22" w:rsidP="000A2368"/>
        </w:tc>
        <w:tc>
          <w:tcPr>
            <w:tcW w:w="0" w:type="auto"/>
          </w:tcPr>
          <w:p w14:paraId="30952695" w14:textId="2E0A2215" w:rsidR="00C37D22" w:rsidRDefault="00C37D22" w:rsidP="000A2368">
            <w:r>
              <w:t>Yes / Yes / Yes / Yes / Yes</w:t>
            </w:r>
          </w:p>
        </w:tc>
        <w:tc>
          <w:tcPr>
            <w:tcW w:w="0" w:type="auto"/>
          </w:tcPr>
          <w:p w14:paraId="64F5EE41" w14:textId="4EF7F8F6" w:rsidR="00C37D22" w:rsidRDefault="00C37D22" w:rsidP="000A2368">
            <w:r>
              <w:t>Pass</w:t>
            </w:r>
          </w:p>
        </w:tc>
      </w:tr>
      <w:tr w:rsidR="00C37D22" w14:paraId="302CF635" w14:textId="77777777" w:rsidTr="00C37D22">
        <w:tc>
          <w:tcPr>
            <w:tcW w:w="0" w:type="auto"/>
          </w:tcPr>
          <w:p w14:paraId="37AFC89A" w14:textId="77777777" w:rsidR="00C37D22" w:rsidRDefault="00C37D22" w:rsidP="000A2368">
            <w:r>
              <w:t>47</w:t>
            </w:r>
          </w:p>
        </w:tc>
        <w:tc>
          <w:tcPr>
            <w:tcW w:w="0" w:type="auto"/>
          </w:tcPr>
          <w:p w14:paraId="6DAF9256" w14:textId="73805B94" w:rsidR="00C37D22" w:rsidRDefault="00C37D22" w:rsidP="000A2368">
            <w:r>
              <w:t xml:space="preserve">Leaderboard – solves. </w:t>
            </w:r>
          </w:p>
        </w:tc>
        <w:tc>
          <w:tcPr>
            <w:tcW w:w="0" w:type="auto"/>
          </w:tcPr>
          <w:p w14:paraId="43D8AD46" w14:textId="07308CC2" w:rsidR="00C37D22" w:rsidRDefault="00C37D22" w:rsidP="000A2368">
            <w:r>
              <w:t>Function</w:t>
            </w:r>
          </w:p>
        </w:tc>
        <w:tc>
          <w:tcPr>
            <w:tcW w:w="0" w:type="auto"/>
          </w:tcPr>
          <w:p w14:paraId="038DD7A5" w14:textId="7C181B35" w:rsidR="00C37D22" w:rsidRDefault="00C37D22" w:rsidP="000A2368">
            <w:r>
              <w:t>The leaderboard should display the ten quickest solve times or more, in ascending order.</w:t>
            </w:r>
          </w:p>
        </w:tc>
        <w:tc>
          <w:tcPr>
            <w:tcW w:w="0" w:type="auto"/>
            <w:vMerge/>
          </w:tcPr>
          <w:p w14:paraId="739685B8" w14:textId="77777777" w:rsidR="00C37D22" w:rsidRDefault="00C37D22" w:rsidP="000A2368"/>
        </w:tc>
        <w:tc>
          <w:tcPr>
            <w:tcW w:w="0" w:type="auto"/>
          </w:tcPr>
          <w:p w14:paraId="7094C732" w14:textId="55CA5A4B" w:rsidR="00C37D22" w:rsidRDefault="00C37D22" w:rsidP="000A2368">
            <w:r>
              <w:t>Yes / Yes / Yes / Yes / Yes</w:t>
            </w:r>
          </w:p>
        </w:tc>
        <w:tc>
          <w:tcPr>
            <w:tcW w:w="0" w:type="auto"/>
          </w:tcPr>
          <w:p w14:paraId="16AAC3F9" w14:textId="1A16DFC5" w:rsidR="00C37D22" w:rsidRDefault="00C37D22" w:rsidP="000A2368">
            <w:r>
              <w:t>Pass</w:t>
            </w:r>
          </w:p>
        </w:tc>
      </w:tr>
      <w:tr w:rsidR="00C37D22" w14:paraId="1DF7C406" w14:textId="77777777" w:rsidTr="00C37D22">
        <w:tc>
          <w:tcPr>
            <w:tcW w:w="0" w:type="auto"/>
          </w:tcPr>
          <w:p w14:paraId="47EE256C" w14:textId="77777777" w:rsidR="00C37D22" w:rsidRDefault="00C37D22" w:rsidP="000A2368">
            <w:r>
              <w:t>48</w:t>
            </w:r>
          </w:p>
        </w:tc>
        <w:tc>
          <w:tcPr>
            <w:tcW w:w="0" w:type="auto"/>
          </w:tcPr>
          <w:p w14:paraId="161E75BB" w14:textId="7CA0356B" w:rsidR="00C37D22" w:rsidRDefault="00C37D22" w:rsidP="000A2368">
            <w:r>
              <w:t xml:space="preserve">Leaderboard – details. </w:t>
            </w:r>
          </w:p>
        </w:tc>
        <w:tc>
          <w:tcPr>
            <w:tcW w:w="0" w:type="auto"/>
          </w:tcPr>
          <w:p w14:paraId="3AFE0599" w14:textId="70A8A38A" w:rsidR="00C37D22" w:rsidRDefault="00C37D22" w:rsidP="000A2368">
            <w:r>
              <w:t>Function</w:t>
            </w:r>
          </w:p>
        </w:tc>
        <w:tc>
          <w:tcPr>
            <w:tcW w:w="0" w:type="auto"/>
          </w:tcPr>
          <w:p w14:paraId="29974414" w14:textId="6A7C3B5B" w:rsidR="00C37D22" w:rsidRDefault="00C37D22" w:rsidP="000A2368">
            <w:r>
              <w:t>Each entry must display: username, the number of moves required, the time taken.</w:t>
            </w:r>
          </w:p>
        </w:tc>
        <w:tc>
          <w:tcPr>
            <w:tcW w:w="0" w:type="auto"/>
            <w:vMerge/>
          </w:tcPr>
          <w:p w14:paraId="2B1B6F23" w14:textId="77777777" w:rsidR="00C37D22" w:rsidRDefault="00C37D22" w:rsidP="000A2368"/>
        </w:tc>
        <w:tc>
          <w:tcPr>
            <w:tcW w:w="0" w:type="auto"/>
          </w:tcPr>
          <w:p w14:paraId="56834A36" w14:textId="4EF6C0D8" w:rsidR="00C37D22" w:rsidRDefault="00C37D22" w:rsidP="000A2368">
            <w:r>
              <w:t>Yes / Yes / Yes / Yes / Yes</w:t>
            </w:r>
          </w:p>
        </w:tc>
        <w:tc>
          <w:tcPr>
            <w:tcW w:w="0" w:type="auto"/>
          </w:tcPr>
          <w:p w14:paraId="05C2D1D0" w14:textId="7A933957" w:rsidR="00C37D22" w:rsidRDefault="00C37D22" w:rsidP="000A2368">
            <w:r>
              <w:t>Pass</w:t>
            </w:r>
          </w:p>
        </w:tc>
      </w:tr>
      <w:tr w:rsidR="00C37D22" w14:paraId="06B09954" w14:textId="77777777" w:rsidTr="00C37D22">
        <w:tc>
          <w:tcPr>
            <w:tcW w:w="0" w:type="auto"/>
          </w:tcPr>
          <w:p w14:paraId="4527DB24" w14:textId="77777777" w:rsidR="00C37D22" w:rsidRDefault="00C37D22" w:rsidP="000A2368">
            <w:r>
              <w:lastRenderedPageBreak/>
              <w:t>49</w:t>
            </w:r>
          </w:p>
        </w:tc>
        <w:tc>
          <w:tcPr>
            <w:tcW w:w="0" w:type="auto"/>
          </w:tcPr>
          <w:p w14:paraId="250EE06D" w14:textId="5006888E" w:rsidR="00C37D22" w:rsidRDefault="00C37D22" w:rsidP="000A2368">
            <w:r>
              <w:t xml:space="preserve">Login System – logs in. </w:t>
            </w:r>
          </w:p>
        </w:tc>
        <w:tc>
          <w:tcPr>
            <w:tcW w:w="0" w:type="auto"/>
          </w:tcPr>
          <w:p w14:paraId="5D4D72F5" w14:textId="278D254A" w:rsidR="00C37D22" w:rsidRDefault="00C37D22" w:rsidP="000A2368">
            <w:r>
              <w:t>Function</w:t>
            </w:r>
          </w:p>
        </w:tc>
        <w:tc>
          <w:tcPr>
            <w:tcW w:w="0" w:type="auto"/>
          </w:tcPr>
          <w:p w14:paraId="46C48219" w14:textId="3E299BDE" w:rsidR="00C37D22" w:rsidRDefault="00C37D22" w:rsidP="000A2368">
            <w:r>
              <w:t>There should be a login system that allows users to login in.</w:t>
            </w:r>
          </w:p>
        </w:tc>
        <w:tc>
          <w:tcPr>
            <w:tcW w:w="0" w:type="auto"/>
            <w:vMerge/>
          </w:tcPr>
          <w:p w14:paraId="7BBFE460" w14:textId="77777777" w:rsidR="00C37D22" w:rsidRDefault="00C37D22" w:rsidP="000A2368"/>
        </w:tc>
        <w:tc>
          <w:tcPr>
            <w:tcW w:w="0" w:type="auto"/>
          </w:tcPr>
          <w:p w14:paraId="0BA93B47" w14:textId="6B50F0E3" w:rsidR="00C37D22" w:rsidRDefault="00C37D22" w:rsidP="000A2368">
            <w:r>
              <w:t>Yes / Yes / Yes / Yes / Yes</w:t>
            </w:r>
          </w:p>
        </w:tc>
        <w:tc>
          <w:tcPr>
            <w:tcW w:w="0" w:type="auto"/>
          </w:tcPr>
          <w:p w14:paraId="7653C4C4" w14:textId="7D0BC852" w:rsidR="00C37D22" w:rsidRDefault="00C37D22" w:rsidP="000A2368">
            <w:r>
              <w:t>Pass</w:t>
            </w:r>
          </w:p>
        </w:tc>
      </w:tr>
      <w:tr w:rsidR="00C37D22" w14:paraId="63358A5F" w14:textId="77777777" w:rsidTr="00C37D22">
        <w:tc>
          <w:tcPr>
            <w:tcW w:w="0" w:type="auto"/>
          </w:tcPr>
          <w:p w14:paraId="3FF6E463" w14:textId="77777777" w:rsidR="00C37D22" w:rsidRDefault="00C37D22" w:rsidP="000A2368">
            <w:r>
              <w:t>50</w:t>
            </w:r>
          </w:p>
        </w:tc>
        <w:tc>
          <w:tcPr>
            <w:tcW w:w="0" w:type="auto"/>
          </w:tcPr>
          <w:p w14:paraId="7DA47EA1" w14:textId="569DC9C3" w:rsidR="00C37D22" w:rsidRDefault="00C37D22" w:rsidP="000A2368">
            <w:r>
              <w:t xml:space="preserve">Login System – straightforward. </w:t>
            </w:r>
          </w:p>
        </w:tc>
        <w:tc>
          <w:tcPr>
            <w:tcW w:w="0" w:type="auto"/>
          </w:tcPr>
          <w:p w14:paraId="54CBFF09" w14:textId="2E606003" w:rsidR="00C37D22" w:rsidRDefault="00C37D22" w:rsidP="000A2368">
            <w:r>
              <w:t>Useability</w:t>
            </w:r>
          </w:p>
        </w:tc>
        <w:tc>
          <w:tcPr>
            <w:tcW w:w="0" w:type="auto"/>
          </w:tcPr>
          <w:p w14:paraId="2A9AF06F" w14:textId="7F3FFCA3" w:rsidR="00C37D22" w:rsidRDefault="00C37D22" w:rsidP="000A2368">
            <w:r>
              <w:t>The login system should be straightforward and easy to use.</w:t>
            </w:r>
          </w:p>
        </w:tc>
        <w:tc>
          <w:tcPr>
            <w:tcW w:w="0" w:type="auto"/>
          </w:tcPr>
          <w:p w14:paraId="1506953D" w14:textId="77777777" w:rsidR="00C37D22" w:rsidRDefault="00C37D22" w:rsidP="000A2368">
            <w:r>
              <w:t>Avg. score &gt;= 70%</w:t>
            </w:r>
          </w:p>
        </w:tc>
        <w:tc>
          <w:tcPr>
            <w:tcW w:w="0" w:type="auto"/>
          </w:tcPr>
          <w:p w14:paraId="38980081" w14:textId="478639A8" w:rsidR="00C37D22" w:rsidRDefault="00C37D22" w:rsidP="000A2368">
            <w:r>
              <w:t>86%</w:t>
            </w:r>
          </w:p>
        </w:tc>
        <w:tc>
          <w:tcPr>
            <w:tcW w:w="0" w:type="auto"/>
          </w:tcPr>
          <w:p w14:paraId="3A58294F" w14:textId="4810EC99" w:rsidR="00C37D22" w:rsidRDefault="00C37D22" w:rsidP="000A2368">
            <w:r>
              <w:t>Pass</w:t>
            </w:r>
          </w:p>
        </w:tc>
      </w:tr>
      <w:tr w:rsidR="00C37D22" w14:paraId="11E835F8" w14:textId="77777777" w:rsidTr="00C37D22">
        <w:tc>
          <w:tcPr>
            <w:tcW w:w="0" w:type="auto"/>
          </w:tcPr>
          <w:p w14:paraId="180A5414" w14:textId="77777777" w:rsidR="00C37D22" w:rsidRDefault="00C37D22" w:rsidP="000A2368">
            <w:r>
              <w:t>51</w:t>
            </w:r>
          </w:p>
        </w:tc>
        <w:tc>
          <w:tcPr>
            <w:tcW w:w="0" w:type="auto"/>
          </w:tcPr>
          <w:p w14:paraId="5F483684" w14:textId="4D463846" w:rsidR="00C37D22" w:rsidRDefault="00C37D22" w:rsidP="000A2368">
            <w:r>
              <w:t xml:space="preserve">Save – loading. </w:t>
            </w:r>
          </w:p>
        </w:tc>
        <w:tc>
          <w:tcPr>
            <w:tcW w:w="0" w:type="auto"/>
          </w:tcPr>
          <w:p w14:paraId="7D9B266C" w14:textId="3606CF74" w:rsidR="00C37D22" w:rsidRDefault="00C37D22" w:rsidP="000A2368">
            <w:r>
              <w:t>Function</w:t>
            </w:r>
          </w:p>
        </w:tc>
        <w:tc>
          <w:tcPr>
            <w:tcW w:w="0" w:type="auto"/>
          </w:tcPr>
          <w:p w14:paraId="70604915" w14:textId="3103E5FF" w:rsidR="00C37D22" w:rsidRDefault="00C37D22" w:rsidP="000A2368">
            <w:r>
              <w:t>Upon logging in user data should be loaded.</w:t>
            </w:r>
          </w:p>
        </w:tc>
        <w:tc>
          <w:tcPr>
            <w:tcW w:w="0" w:type="auto"/>
            <w:vMerge w:val="restart"/>
          </w:tcPr>
          <w:p w14:paraId="38E09062" w14:textId="77777777" w:rsidR="00C37D22" w:rsidRDefault="00C37D22" w:rsidP="000A2368">
            <w:r>
              <w:t>All stakeholders must answer yes.</w:t>
            </w:r>
          </w:p>
        </w:tc>
        <w:tc>
          <w:tcPr>
            <w:tcW w:w="0" w:type="auto"/>
          </w:tcPr>
          <w:p w14:paraId="1A0FCCDB" w14:textId="1B362D2D" w:rsidR="00C37D22" w:rsidRDefault="00C37D22" w:rsidP="000A2368">
            <w:r>
              <w:t>Yes / Yes / Yes / Yes / Yes</w:t>
            </w:r>
          </w:p>
        </w:tc>
        <w:tc>
          <w:tcPr>
            <w:tcW w:w="0" w:type="auto"/>
          </w:tcPr>
          <w:p w14:paraId="6B32AB72" w14:textId="4C517855" w:rsidR="00C37D22" w:rsidRDefault="00C37D22" w:rsidP="000A2368">
            <w:r>
              <w:t>Pass</w:t>
            </w:r>
          </w:p>
        </w:tc>
      </w:tr>
      <w:tr w:rsidR="00C37D22" w14:paraId="5CB4796A" w14:textId="77777777" w:rsidTr="00C37D22">
        <w:tc>
          <w:tcPr>
            <w:tcW w:w="0" w:type="auto"/>
          </w:tcPr>
          <w:p w14:paraId="146B20D2" w14:textId="77777777" w:rsidR="00C37D22" w:rsidRDefault="00C37D22" w:rsidP="000A2368">
            <w:r>
              <w:t>52</w:t>
            </w:r>
          </w:p>
        </w:tc>
        <w:tc>
          <w:tcPr>
            <w:tcW w:w="0" w:type="auto"/>
          </w:tcPr>
          <w:p w14:paraId="6CD6D4D4" w14:textId="2F118A82" w:rsidR="00C37D22" w:rsidRDefault="00C37D22" w:rsidP="000A2368">
            <w:r>
              <w:t xml:space="preserve">Save – automatic. </w:t>
            </w:r>
          </w:p>
        </w:tc>
        <w:tc>
          <w:tcPr>
            <w:tcW w:w="0" w:type="auto"/>
          </w:tcPr>
          <w:p w14:paraId="4ECCB535" w14:textId="1F757FF6" w:rsidR="00C37D22" w:rsidRDefault="00D350DB" w:rsidP="000A2368">
            <w:r>
              <w:t>Useability</w:t>
            </w:r>
          </w:p>
        </w:tc>
        <w:tc>
          <w:tcPr>
            <w:tcW w:w="0" w:type="auto"/>
          </w:tcPr>
          <w:p w14:paraId="08AFC03B" w14:textId="441E05AE" w:rsidR="00C37D22" w:rsidRDefault="00C37D22" w:rsidP="000A2368">
            <w:r>
              <w:t>The save function should run automatically.</w:t>
            </w:r>
          </w:p>
        </w:tc>
        <w:tc>
          <w:tcPr>
            <w:tcW w:w="0" w:type="auto"/>
            <w:vMerge/>
          </w:tcPr>
          <w:p w14:paraId="596E4A9C" w14:textId="77777777" w:rsidR="00C37D22" w:rsidRDefault="00C37D22" w:rsidP="000A2368"/>
        </w:tc>
        <w:tc>
          <w:tcPr>
            <w:tcW w:w="0" w:type="auto"/>
          </w:tcPr>
          <w:p w14:paraId="77311ED5" w14:textId="086FE2CE" w:rsidR="00C37D22" w:rsidRDefault="00C37D22" w:rsidP="000A2368">
            <w:r>
              <w:t>Yes / Yes / Yes / Yes / Yes</w:t>
            </w:r>
          </w:p>
        </w:tc>
        <w:tc>
          <w:tcPr>
            <w:tcW w:w="0" w:type="auto"/>
          </w:tcPr>
          <w:p w14:paraId="3278BB41" w14:textId="6C822B0B" w:rsidR="00C37D22" w:rsidRDefault="00C37D22" w:rsidP="000A2368">
            <w:r>
              <w:t>Pass</w:t>
            </w:r>
          </w:p>
        </w:tc>
      </w:tr>
      <w:tr w:rsidR="00C37D22" w14:paraId="7395784C" w14:textId="77777777" w:rsidTr="00C37D22">
        <w:tc>
          <w:tcPr>
            <w:tcW w:w="0" w:type="auto"/>
          </w:tcPr>
          <w:p w14:paraId="12A2B851" w14:textId="77777777" w:rsidR="00C37D22" w:rsidRDefault="00C37D22" w:rsidP="000A2368">
            <w:r>
              <w:t>53</w:t>
            </w:r>
          </w:p>
        </w:tc>
        <w:tc>
          <w:tcPr>
            <w:tcW w:w="0" w:type="auto"/>
          </w:tcPr>
          <w:p w14:paraId="0785C8FB" w14:textId="5E9A155B" w:rsidR="00C37D22" w:rsidRDefault="00C37D22" w:rsidP="000A2368">
            <w:r>
              <w:t xml:space="preserve">Guide – exists. </w:t>
            </w:r>
          </w:p>
        </w:tc>
        <w:tc>
          <w:tcPr>
            <w:tcW w:w="0" w:type="auto"/>
          </w:tcPr>
          <w:p w14:paraId="15238EFC" w14:textId="17C59A4E" w:rsidR="00C37D22" w:rsidRDefault="00D350DB" w:rsidP="000A2368">
            <w:r>
              <w:t>Function</w:t>
            </w:r>
          </w:p>
        </w:tc>
        <w:tc>
          <w:tcPr>
            <w:tcW w:w="0" w:type="auto"/>
          </w:tcPr>
          <w:p w14:paraId="327BF896" w14:textId="1E5099A8" w:rsidR="00C37D22" w:rsidRDefault="00C37D22" w:rsidP="000A2368">
            <w:r>
              <w:t>There must be a guide that shows how to use the program.</w:t>
            </w:r>
          </w:p>
        </w:tc>
        <w:tc>
          <w:tcPr>
            <w:tcW w:w="0" w:type="auto"/>
            <w:vMerge/>
          </w:tcPr>
          <w:p w14:paraId="58FC5D32" w14:textId="77777777" w:rsidR="00C37D22" w:rsidRDefault="00C37D22" w:rsidP="000A2368"/>
        </w:tc>
        <w:tc>
          <w:tcPr>
            <w:tcW w:w="0" w:type="auto"/>
          </w:tcPr>
          <w:p w14:paraId="649024AC" w14:textId="475CA8F1" w:rsidR="00C37D22" w:rsidRDefault="00C37D22" w:rsidP="000A2368">
            <w:r>
              <w:t>Yes / Yes / Yes / Yes / Yes</w:t>
            </w:r>
          </w:p>
        </w:tc>
        <w:tc>
          <w:tcPr>
            <w:tcW w:w="0" w:type="auto"/>
          </w:tcPr>
          <w:p w14:paraId="08DBCEB4" w14:textId="58BA40DA" w:rsidR="00C37D22" w:rsidRDefault="00C37D22" w:rsidP="000A2368">
            <w:r>
              <w:t>Pass</w:t>
            </w:r>
          </w:p>
        </w:tc>
      </w:tr>
      <w:tr w:rsidR="00C37D22" w14:paraId="665A705D" w14:textId="77777777" w:rsidTr="00C37D22">
        <w:tc>
          <w:tcPr>
            <w:tcW w:w="0" w:type="auto"/>
          </w:tcPr>
          <w:p w14:paraId="4835028E" w14:textId="77777777" w:rsidR="00C37D22" w:rsidRDefault="00C37D22" w:rsidP="000A2368">
            <w:r>
              <w:t>54</w:t>
            </w:r>
          </w:p>
        </w:tc>
        <w:tc>
          <w:tcPr>
            <w:tcW w:w="0" w:type="auto"/>
          </w:tcPr>
          <w:p w14:paraId="34AFE0AC" w14:textId="5541E4BC" w:rsidR="00C37D22" w:rsidRDefault="00C37D22" w:rsidP="000A2368">
            <w:r>
              <w:t xml:space="preserve">Guide – user display. </w:t>
            </w:r>
          </w:p>
        </w:tc>
        <w:tc>
          <w:tcPr>
            <w:tcW w:w="0" w:type="auto"/>
          </w:tcPr>
          <w:p w14:paraId="47EF6CC5" w14:textId="437FB048" w:rsidR="00C37D22" w:rsidRDefault="00D350DB" w:rsidP="000A2368">
            <w:r>
              <w:t>Useability</w:t>
            </w:r>
          </w:p>
        </w:tc>
        <w:tc>
          <w:tcPr>
            <w:tcW w:w="0" w:type="auto"/>
          </w:tcPr>
          <w:p w14:paraId="5A4AED37" w14:textId="103121EE" w:rsidR="00C37D22" w:rsidRDefault="00C37D22" w:rsidP="000A2368">
            <w:r>
              <w:t>The guide must be clear and concise.</w:t>
            </w:r>
          </w:p>
        </w:tc>
        <w:tc>
          <w:tcPr>
            <w:tcW w:w="0" w:type="auto"/>
          </w:tcPr>
          <w:p w14:paraId="077B42CE" w14:textId="77777777" w:rsidR="00C37D22" w:rsidRDefault="00C37D22" w:rsidP="000A2368">
            <w:r>
              <w:t>Avg. score &gt;= 70%</w:t>
            </w:r>
          </w:p>
        </w:tc>
        <w:tc>
          <w:tcPr>
            <w:tcW w:w="0" w:type="auto"/>
          </w:tcPr>
          <w:p w14:paraId="1EBE9AED" w14:textId="035EB13C" w:rsidR="00C37D22" w:rsidRDefault="00C37D22" w:rsidP="000A2368">
            <w:r>
              <w:t>70%</w:t>
            </w:r>
          </w:p>
        </w:tc>
        <w:tc>
          <w:tcPr>
            <w:tcW w:w="0" w:type="auto"/>
          </w:tcPr>
          <w:p w14:paraId="114A3185" w14:textId="7C56CEC6" w:rsidR="00C37D22" w:rsidRDefault="00C37D22" w:rsidP="000A2368">
            <w:r>
              <w:t>Pass</w:t>
            </w:r>
          </w:p>
        </w:tc>
      </w:tr>
      <w:tr w:rsidR="00C37D22" w14:paraId="38551872" w14:textId="77777777" w:rsidTr="00C37D22">
        <w:tc>
          <w:tcPr>
            <w:tcW w:w="0" w:type="auto"/>
          </w:tcPr>
          <w:p w14:paraId="369590B4" w14:textId="77777777" w:rsidR="00C37D22" w:rsidRDefault="00C37D22" w:rsidP="000A2368">
            <w:r>
              <w:t>55</w:t>
            </w:r>
          </w:p>
        </w:tc>
        <w:tc>
          <w:tcPr>
            <w:tcW w:w="0" w:type="auto"/>
          </w:tcPr>
          <w:p w14:paraId="22DD18F7" w14:textId="559041EE" w:rsidR="00C37D22" w:rsidRDefault="00C37D22" w:rsidP="000A2368">
            <w:r>
              <w:t xml:space="preserve">Game history – exists. </w:t>
            </w:r>
          </w:p>
        </w:tc>
        <w:tc>
          <w:tcPr>
            <w:tcW w:w="0" w:type="auto"/>
          </w:tcPr>
          <w:p w14:paraId="156C954B" w14:textId="5F1CDB49" w:rsidR="00C37D22" w:rsidRDefault="00D350DB" w:rsidP="000A2368">
            <w:r>
              <w:t>Function</w:t>
            </w:r>
          </w:p>
        </w:tc>
        <w:tc>
          <w:tcPr>
            <w:tcW w:w="0" w:type="auto"/>
          </w:tcPr>
          <w:p w14:paraId="171391D3" w14:textId="3D8E78A6" w:rsidR="00C37D22" w:rsidRDefault="00C37D22" w:rsidP="000A2368">
            <w:r>
              <w:t>There must be a game history function that displays previous game history</w:t>
            </w:r>
            <w:r w:rsidR="00851B0D">
              <w:t>.</w:t>
            </w:r>
          </w:p>
        </w:tc>
        <w:tc>
          <w:tcPr>
            <w:tcW w:w="0" w:type="auto"/>
          </w:tcPr>
          <w:p w14:paraId="64CE1A2D" w14:textId="77777777" w:rsidR="00C37D22" w:rsidRDefault="00C37D22" w:rsidP="000A2368">
            <w:r>
              <w:t>All stakeholders must answer yes.</w:t>
            </w:r>
          </w:p>
        </w:tc>
        <w:tc>
          <w:tcPr>
            <w:tcW w:w="0" w:type="auto"/>
          </w:tcPr>
          <w:p w14:paraId="51CF17F9" w14:textId="12CBC6CD" w:rsidR="00C37D22" w:rsidRDefault="00C37D22" w:rsidP="000A2368">
            <w:r>
              <w:t>Yes / Yes / Yes / Yes / Yes</w:t>
            </w:r>
          </w:p>
        </w:tc>
        <w:tc>
          <w:tcPr>
            <w:tcW w:w="0" w:type="auto"/>
          </w:tcPr>
          <w:p w14:paraId="10D78D51" w14:textId="29476B21" w:rsidR="00C37D22" w:rsidRDefault="00C37D22" w:rsidP="000A2368">
            <w:r>
              <w:t>Pass</w:t>
            </w:r>
          </w:p>
        </w:tc>
      </w:tr>
      <w:tr w:rsidR="00C37D22" w14:paraId="184DC597" w14:textId="77777777" w:rsidTr="00C37D22">
        <w:trPr>
          <w:cantSplit/>
        </w:trPr>
        <w:tc>
          <w:tcPr>
            <w:tcW w:w="0" w:type="auto"/>
          </w:tcPr>
          <w:p w14:paraId="339793D9" w14:textId="77777777" w:rsidR="00C37D22" w:rsidRDefault="00C37D22" w:rsidP="000A2368">
            <w:r>
              <w:t>56</w:t>
            </w:r>
          </w:p>
        </w:tc>
        <w:tc>
          <w:tcPr>
            <w:tcW w:w="0" w:type="auto"/>
          </w:tcPr>
          <w:p w14:paraId="590FBBC8" w14:textId="75327265" w:rsidR="00C37D22" w:rsidRDefault="00C37D22" w:rsidP="000A2368">
            <w:r>
              <w:t xml:space="preserve">Game history – usefulness. </w:t>
            </w:r>
          </w:p>
        </w:tc>
        <w:tc>
          <w:tcPr>
            <w:tcW w:w="0" w:type="auto"/>
          </w:tcPr>
          <w:p w14:paraId="27DC5675" w14:textId="4612958B" w:rsidR="00C37D22" w:rsidRDefault="00851B0D" w:rsidP="000A2368">
            <w:r>
              <w:t>Useability</w:t>
            </w:r>
          </w:p>
        </w:tc>
        <w:tc>
          <w:tcPr>
            <w:tcW w:w="0" w:type="auto"/>
          </w:tcPr>
          <w:p w14:paraId="4BA3BA3A" w14:textId="01A8128D" w:rsidR="00C37D22" w:rsidRDefault="00C37D22" w:rsidP="000A2368">
            <w:r>
              <w:t>The game history function must make it easy to see how you have progressed over time.</w:t>
            </w:r>
          </w:p>
        </w:tc>
        <w:tc>
          <w:tcPr>
            <w:tcW w:w="0" w:type="auto"/>
          </w:tcPr>
          <w:p w14:paraId="632C235A" w14:textId="77777777" w:rsidR="00C37D22" w:rsidRDefault="00C37D22" w:rsidP="000A2368">
            <w:r>
              <w:t>Avg. score &gt;= 70%</w:t>
            </w:r>
          </w:p>
        </w:tc>
        <w:tc>
          <w:tcPr>
            <w:tcW w:w="0" w:type="auto"/>
          </w:tcPr>
          <w:p w14:paraId="2F551D32" w14:textId="62C1FE0C" w:rsidR="00C37D22" w:rsidRDefault="00C37D22" w:rsidP="000A2368">
            <w:r>
              <w:t>66%</w:t>
            </w:r>
          </w:p>
        </w:tc>
        <w:tc>
          <w:tcPr>
            <w:tcW w:w="0" w:type="auto"/>
          </w:tcPr>
          <w:p w14:paraId="6F4DD769" w14:textId="2B6EF42D" w:rsidR="00C37D22" w:rsidRDefault="00C37D22" w:rsidP="000A2368">
            <w:r>
              <w:t>Fail</w:t>
            </w:r>
          </w:p>
        </w:tc>
      </w:tr>
    </w:tbl>
    <w:p w14:paraId="37EFB6B0" w14:textId="77777777" w:rsidR="002D681D" w:rsidRDefault="002D681D" w:rsidP="002D681D"/>
    <w:p w14:paraId="2F4738B4" w14:textId="5A5728FB" w:rsidR="002F404A" w:rsidRPr="002F404A" w:rsidRDefault="002F404A" w:rsidP="002F404A">
      <w:pPr>
        <w:pStyle w:val="Heading2"/>
      </w:pPr>
      <w:bookmarkStart w:id="1618" w:name="_Toc190004481"/>
      <w:r>
        <w:t>Success Criteria</w:t>
      </w:r>
      <w:bookmarkEnd w:id="1618"/>
    </w:p>
    <w:tbl>
      <w:tblPr>
        <w:tblStyle w:val="TableGrid"/>
        <w:tblW w:w="0" w:type="auto"/>
        <w:tblLook w:val="04A0" w:firstRow="1" w:lastRow="0" w:firstColumn="1" w:lastColumn="0" w:noHBand="0" w:noVBand="1"/>
      </w:tblPr>
      <w:tblGrid>
        <w:gridCol w:w="549"/>
        <w:gridCol w:w="6069"/>
        <w:gridCol w:w="1369"/>
        <w:gridCol w:w="1029"/>
      </w:tblGrid>
      <w:tr w:rsidR="001955A0" w14:paraId="4D6CCB8E" w14:textId="77777777" w:rsidTr="001955A0">
        <w:trPr>
          <w:cantSplit/>
        </w:trPr>
        <w:tc>
          <w:tcPr>
            <w:tcW w:w="0" w:type="auto"/>
          </w:tcPr>
          <w:p w14:paraId="50065E0F" w14:textId="2242EC55" w:rsidR="001955A0" w:rsidRDefault="001955A0" w:rsidP="002F404A">
            <w:r>
              <w:t>No.</w:t>
            </w:r>
          </w:p>
        </w:tc>
        <w:tc>
          <w:tcPr>
            <w:tcW w:w="0" w:type="auto"/>
          </w:tcPr>
          <w:p w14:paraId="63A24914" w14:textId="14E5D418" w:rsidR="001955A0" w:rsidRDefault="001955A0" w:rsidP="002F404A">
            <w:r>
              <w:t>Criteria</w:t>
            </w:r>
          </w:p>
        </w:tc>
        <w:tc>
          <w:tcPr>
            <w:tcW w:w="0" w:type="auto"/>
          </w:tcPr>
          <w:p w14:paraId="4EBC2B94" w14:textId="3EC64D30" w:rsidR="001955A0" w:rsidRDefault="001955A0" w:rsidP="002F404A">
            <w:r>
              <w:t>Associated Tests</w:t>
            </w:r>
          </w:p>
        </w:tc>
        <w:tc>
          <w:tcPr>
            <w:tcW w:w="0" w:type="auto"/>
          </w:tcPr>
          <w:p w14:paraId="63DA6BF7" w14:textId="5DA64544" w:rsidR="001955A0" w:rsidRDefault="001955A0" w:rsidP="002F404A">
            <w:r>
              <w:t>Pass / Partial / Fail</w:t>
            </w:r>
          </w:p>
        </w:tc>
      </w:tr>
      <w:tr w:rsidR="001955A0" w14:paraId="2493A302" w14:textId="77777777" w:rsidTr="001955A0">
        <w:tc>
          <w:tcPr>
            <w:tcW w:w="0" w:type="auto"/>
          </w:tcPr>
          <w:p w14:paraId="55E83017" w14:textId="7C713EC9" w:rsidR="001955A0" w:rsidRDefault="001955A0" w:rsidP="002F404A">
            <w:r>
              <w:t>1</w:t>
            </w:r>
          </w:p>
        </w:tc>
        <w:tc>
          <w:tcPr>
            <w:tcW w:w="0" w:type="auto"/>
          </w:tcPr>
          <w:p w14:paraId="3BA453FE" w14:textId="1F53336A" w:rsidR="001955A0" w:rsidRDefault="001955A0" w:rsidP="002F404A">
            <w:r>
              <w:t xml:space="preserve">There should be a professional looking visual representation of a 3-dimesional Rubik’s cube as this is the core of the program and a non-standard cube layout (e.g. a net) may confuse users. </w:t>
            </w:r>
          </w:p>
          <w:p w14:paraId="61C9E4D8" w14:textId="77777777" w:rsidR="001955A0" w:rsidRDefault="001955A0" w:rsidP="002F404A"/>
        </w:tc>
        <w:tc>
          <w:tcPr>
            <w:tcW w:w="0" w:type="auto"/>
          </w:tcPr>
          <w:p w14:paraId="7A6D509C" w14:textId="1601C7AE" w:rsidR="001955A0" w:rsidRDefault="001955A0" w:rsidP="002F404A">
            <w:r>
              <w:t>1, 33, 34</w:t>
            </w:r>
          </w:p>
        </w:tc>
        <w:tc>
          <w:tcPr>
            <w:tcW w:w="0" w:type="auto"/>
          </w:tcPr>
          <w:p w14:paraId="195D1FA4" w14:textId="23E0997F" w:rsidR="001955A0" w:rsidRDefault="001955A0" w:rsidP="002F404A">
            <w:r>
              <w:t>Pass</w:t>
            </w:r>
          </w:p>
        </w:tc>
      </w:tr>
      <w:tr w:rsidR="001955A0" w14:paraId="0CB83166" w14:textId="77777777" w:rsidTr="001955A0">
        <w:tc>
          <w:tcPr>
            <w:tcW w:w="0" w:type="auto"/>
          </w:tcPr>
          <w:p w14:paraId="0AA0D4DB" w14:textId="1F8290EB" w:rsidR="001955A0" w:rsidRDefault="001955A0" w:rsidP="002F404A">
            <w:r>
              <w:t>2</w:t>
            </w:r>
          </w:p>
        </w:tc>
        <w:tc>
          <w:tcPr>
            <w:tcW w:w="0" w:type="auto"/>
          </w:tcPr>
          <w:p w14:paraId="4EE141B1" w14:textId="4789C03E" w:rsidR="001955A0" w:rsidRDefault="001955A0" w:rsidP="002F404A">
            <w:r>
              <w:t>The cube should have the correct logic - the result of any moves should match the result of performing the move on a real Rubik’s cube.</w:t>
            </w:r>
          </w:p>
        </w:tc>
        <w:tc>
          <w:tcPr>
            <w:tcW w:w="0" w:type="auto"/>
          </w:tcPr>
          <w:p w14:paraId="604FC14B" w14:textId="13E049DB" w:rsidR="001955A0" w:rsidRDefault="001955A0" w:rsidP="002F404A">
            <w:r>
              <w:t>2-13, 35, 36</w:t>
            </w:r>
          </w:p>
        </w:tc>
        <w:tc>
          <w:tcPr>
            <w:tcW w:w="0" w:type="auto"/>
          </w:tcPr>
          <w:p w14:paraId="32A20575" w14:textId="4EBA68B5" w:rsidR="001955A0" w:rsidRDefault="001955A0" w:rsidP="002F404A">
            <w:r>
              <w:t>Pass</w:t>
            </w:r>
          </w:p>
        </w:tc>
      </w:tr>
      <w:tr w:rsidR="001955A0" w14:paraId="19AAD70D" w14:textId="77777777" w:rsidTr="001955A0">
        <w:tc>
          <w:tcPr>
            <w:tcW w:w="0" w:type="auto"/>
          </w:tcPr>
          <w:p w14:paraId="7E33E386" w14:textId="6EFE506C" w:rsidR="001955A0" w:rsidRDefault="001955A0" w:rsidP="002F404A">
            <w:r>
              <w:lastRenderedPageBreak/>
              <w:t>3</w:t>
            </w:r>
          </w:p>
        </w:tc>
        <w:tc>
          <w:tcPr>
            <w:tcW w:w="0" w:type="auto"/>
          </w:tcPr>
          <w:p w14:paraId="114BCC02" w14:textId="5712903A" w:rsidR="001955A0" w:rsidRDefault="001955A0" w:rsidP="002F404A">
            <w:r>
              <w:t>There should be a scramble feature able to produce a scramble for the user to solve. The scramble must be possible to solve.</w:t>
            </w:r>
          </w:p>
        </w:tc>
        <w:tc>
          <w:tcPr>
            <w:tcW w:w="0" w:type="auto"/>
          </w:tcPr>
          <w:p w14:paraId="05AF1DA9" w14:textId="112E1E43" w:rsidR="001955A0" w:rsidRDefault="001955A0" w:rsidP="002F404A">
            <w:r>
              <w:t>14, 39</w:t>
            </w:r>
          </w:p>
        </w:tc>
        <w:tc>
          <w:tcPr>
            <w:tcW w:w="0" w:type="auto"/>
          </w:tcPr>
          <w:p w14:paraId="23DE13D0" w14:textId="6EB73668" w:rsidR="001955A0" w:rsidRDefault="001955A0" w:rsidP="002F404A">
            <w:r>
              <w:t>Pass</w:t>
            </w:r>
          </w:p>
        </w:tc>
      </w:tr>
      <w:tr w:rsidR="001955A0" w14:paraId="602407D2" w14:textId="77777777" w:rsidTr="001955A0">
        <w:tc>
          <w:tcPr>
            <w:tcW w:w="0" w:type="auto"/>
          </w:tcPr>
          <w:p w14:paraId="1FA20452" w14:textId="2D604342" w:rsidR="001955A0" w:rsidRDefault="001955A0" w:rsidP="002F404A">
            <w:r>
              <w:t>4</w:t>
            </w:r>
          </w:p>
        </w:tc>
        <w:tc>
          <w:tcPr>
            <w:tcW w:w="0" w:type="auto"/>
          </w:tcPr>
          <w:p w14:paraId="4A08C1F3" w14:textId="27AC7F72" w:rsidR="001955A0" w:rsidRDefault="001955A0" w:rsidP="002F404A">
            <w:r>
              <w:t>A solver feature should be included. This should be able to solve the cube move by move, allowing the user to see the steps required to solve it so they may learn from it.</w:t>
            </w:r>
          </w:p>
        </w:tc>
        <w:tc>
          <w:tcPr>
            <w:tcW w:w="0" w:type="auto"/>
          </w:tcPr>
          <w:p w14:paraId="7CD5062F" w14:textId="758ED6F3" w:rsidR="001955A0" w:rsidRDefault="001955A0" w:rsidP="002F404A">
            <w:r>
              <w:t>15-17, 40, 41</w:t>
            </w:r>
          </w:p>
        </w:tc>
        <w:tc>
          <w:tcPr>
            <w:tcW w:w="0" w:type="auto"/>
          </w:tcPr>
          <w:p w14:paraId="4D0551E8" w14:textId="2A1182D6" w:rsidR="001955A0" w:rsidRDefault="001955A0" w:rsidP="002F404A">
            <w:r>
              <w:t>Partial</w:t>
            </w:r>
          </w:p>
        </w:tc>
      </w:tr>
      <w:tr w:rsidR="001955A0" w14:paraId="6D00E248" w14:textId="77777777" w:rsidTr="001955A0">
        <w:tc>
          <w:tcPr>
            <w:tcW w:w="0" w:type="auto"/>
          </w:tcPr>
          <w:p w14:paraId="17E4EF40" w14:textId="610116E9" w:rsidR="001955A0" w:rsidRDefault="001955A0" w:rsidP="002F404A">
            <w:pPr>
              <w:rPr>
                <w:rFonts w:cs="Times New Roman"/>
              </w:rPr>
            </w:pPr>
            <w:r>
              <w:rPr>
                <w:rFonts w:cs="Times New Roman"/>
              </w:rPr>
              <w:t>5</w:t>
            </w:r>
          </w:p>
        </w:tc>
        <w:tc>
          <w:tcPr>
            <w:tcW w:w="0" w:type="auto"/>
          </w:tcPr>
          <w:p w14:paraId="13EBF305" w14:textId="258C7157" w:rsidR="001955A0" w:rsidRPr="00D274D4" w:rsidRDefault="001955A0" w:rsidP="002F404A">
            <w:pPr>
              <w:rPr>
                <w:rFonts w:cs="Times New Roman"/>
              </w:rPr>
            </w:pPr>
            <w:r>
              <w:rPr>
                <w:rFonts w:cs="Times New Roman"/>
              </w:rPr>
              <w:t>A hint feature should tell the user the next move they should make if they require help, as to decrease the chance that the user simply gives up.</w:t>
            </w:r>
          </w:p>
          <w:p w14:paraId="614CFB9F" w14:textId="77777777" w:rsidR="001955A0" w:rsidRDefault="001955A0" w:rsidP="002F404A"/>
        </w:tc>
        <w:tc>
          <w:tcPr>
            <w:tcW w:w="0" w:type="auto"/>
          </w:tcPr>
          <w:p w14:paraId="2BD9BFC0" w14:textId="5E3CC07E" w:rsidR="001955A0" w:rsidRDefault="001955A0" w:rsidP="002F404A">
            <w:r>
              <w:t>18, 42</w:t>
            </w:r>
          </w:p>
        </w:tc>
        <w:tc>
          <w:tcPr>
            <w:tcW w:w="0" w:type="auto"/>
          </w:tcPr>
          <w:p w14:paraId="615DF806" w14:textId="135B2CFE" w:rsidR="001955A0" w:rsidRDefault="001955A0" w:rsidP="002F404A">
            <w:r>
              <w:t>Pass</w:t>
            </w:r>
          </w:p>
        </w:tc>
      </w:tr>
      <w:tr w:rsidR="001955A0" w14:paraId="2BEE2759" w14:textId="77777777" w:rsidTr="001955A0">
        <w:tc>
          <w:tcPr>
            <w:tcW w:w="0" w:type="auto"/>
          </w:tcPr>
          <w:p w14:paraId="58C0E221" w14:textId="01D8E3FB" w:rsidR="001955A0" w:rsidRDefault="001955A0" w:rsidP="002F404A">
            <w:r>
              <w:t>6</w:t>
            </w:r>
          </w:p>
        </w:tc>
        <w:tc>
          <w:tcPr>
            <w:tcW w:w="0" w:type="auto"/>
          </w:tcPr>
          <w:p w14:paraId="55F5D7C5" w14:textId="44BB1928" w:rsidR="001955A0" w:rsidRDefault="001955A0" w:rsidP="002F404A">
            <w:r>
              <w:t>A timer function should be included to incentivise competitiveness. In line with this the timer must be as easy to use as possible, it should not cause any delays. It will automatically start upon the user’s first move and automatically stop when the cube is solved.</w:t>
            </w:r>
          </w:p>
        </w:tc>
        <w:tc>
          <w:tcPr>
            <w:tcW w:w="0" w:type="auto"/>
          </w:tcPr>
          <w:p w14:paraId="569CDA9F" w14:textId="089932DF" w:rsidR="001955A0" w:rsidRDefault="001955A0" w:rsidP="002F404A">
            <w:r>
              <w:t>19-21, 43-45</w:t>
            </w:r>
          </w:p>
        </w:tc>
        <w:tc>
          <w:tcPr>
            <w:tcW w:w="0" w:type="auto"/>
          </w:tcPr>
          <w:p w14:paraId="536384E5" w14:textId="5B9DFA6C" w:rsidR="001955A0" w:rsidRDefault="001955A0" w:rsidP="002F404A">
            <w:r>
              <w:t>Pass</w:t>
            </w:r>
          </w:p>
        </w:tc>
      </w:tr>
      <w:tr w:rsidR="001955A0" w14:paraId="1BC0DD44" w14:textId="77777777" w:rsidTr="001955A0">
        <w:tc>
          <w:tcPr>
            <w:tcW w:w="0" w:type="auto"/>
          </w:tcPr>
          <w:p w14:paraId="4C2D03DD" w14:textId="78AEC6E8" w:rsidR="001955A0" w:rsidRDefault="001955A0" w:rsidP="002F404A">
            <w:r>
              <w:t>7</w:t>
            </w:r>
          </w:p>
        </w:tc>
        <w:tc>
          <w:tcPr>
            <w:tcW w:w="0" w:type="auto"/>
          </w:tcPr>
          <w:p w14:paraId="6A685938" w14:textId="7AAFFA94" w:rsidR="001955A0" w:rsidRDefault="001955A0" w:rsidP="002F404A">
            <w:r>
              <w:t>A local leaderboard will be included to allow people to compete. This should display, at a minimum: the ten quickest solve times, the respective usernames, and number of moves required.</w:t>
            </w:r>
          </w:p>
        </w:tc>
        <w:tc>
          <w:tcPr>
            <w:tcW w:w="0" w:type="auto"/>
          </w:tcPr>
          <w:p w14:paraId="61401A72" w14:textId="40EA265F" w:rsidR="001955A0" w:rsidRDefault="001955A0" w:rsidP="002F404A">
            <w:r>
              <w:t>2</w:t>
            </w:r>
            <w:r w:rsidR="00CC1CA7">
              <w:t>3-26, 46-48</w:t>
            </w:r>
          </w:p>
        </w:tc>
        <w:tc>
          <w:tcPr>
            <w:tcW w:w="0" w:type="auto"/>
          </w:tcPr>
          <w:p w14:paraId="4033BC05" w14:textId="5A7BFA59" w:rsidR="001955A0" w:rsidRDefault="001955A0" w:rsidP="002F404A">
            <w:r>
              <w:t>Pass</w:t>
            </w:r>
          </w:p>
        </w:tc>
      </w:tr>
      <w:tr w:rsidR="001955A0" w14:paraId="744167EF" w14:textId="77777777" w:rsidTr="001955A0">
        <w:tc>
          <w:tcPr>
            <w:tcW w:w="0" w:type="auto"/>
          </w:tcPr>
          <w:p w14:paraId="167C00C8" w14:textId="6411B15C" w:rsidR="001955A0" w:rsidRDefault="001955A0" w:rsidP="002F404A">
            <w:r>
              <w:t>8</w:t>
            </w:r>
          </w:p>
        </w:tc>
        <w:tc>
          <w:tcPr>
            <w:tcW w:w="0" w:type="auto"/>
          </w:tcPr>
          <w:p w14:paraId="538107D9" w14:textId="75FA181D" w:rsidR="001955A0" w:rsidRDefault="001955A0" w:rsidP="002F404A">
            <w:r>
              <w:t>The leaderboard should only include solves that did not utilise the hint or solve functions.</w:t>
            </w:r>
          </w:p>
          <w:p w14:paraId="0294D288" w14:textId="77777777" w:rsidR="001955A0" w:rsidRDefault="001955A0" w:rsidP="002F404A"/>
        </w:tc>
        <w:tc>
          <w:tcPr>
            <w:tcW w:w="0" w:type="auto"/>
          </w:tcPr>
          <w:p w14:paraId="7EA2C1FE" w14:textId="15B3B2C3" w:rsidR="001955A0" w:rsidRDefault="00CC1CA7" w:rsidP="002F404A">
            <w:r>
              <w:t>22</w:t>
            </w:r>
          </w:p>
        </w:tc>
        <w:tc>
          <w:tcPr>
            <w:tcW w:w="0" w:type="auto"/>
          </w:tcPr>
          <w:p w14:paraId="225D66E7" w14:textId="734379C0" w:rsidR="001955A0" w:rsidRDefault="001955A0" w:rsidP="002F404A">
            <w:r>
              <w:t>Pass</w:t>
            </w:r>
          </w:p>
        </w:tc>
      </w:tr>
      <w:tr w:rsidR="001955A0" w14:paraId="2F4DD354" w14:textId="77777777" w:rsidTr="001955A0">
        <w:tc>
          <w:tcPr>
            <w:tcW w:w="0" w:type="auto"/>
          </w:tcPr>
          <w:p w14:paraId="030BDF4D" w14:textId="15CE09BD" w:rsidR="001955A0" w:rsidRDefault="001955A0" w:rsidP="002F404A">
            <w:r>
              <w:t>9</w:t>
            </w:r>
          </w:p>
        </w:tc>
        <w:tc>
          <w:tcPr>
            <w:tcW w:w="0" w:type="auto"/>
          </w:tcPr>
          <w:p w14:paraId="40A993FE" w14:textId="2E36B008" w:rsidR="001955A0" w:rsidRDefault="001955A0" w:rsidP="002F404A">
            <w:r>
              <w:t>There should be a straightforward login system that utilises encryption and/or hashing for security.</w:t>
            </w:r>
          </w:p>
        </w:tc>
        <w:tc>
          <w:tcPr>
            <w:tcW w:w="0" w:type="auto"/>
          </w:tcPr>
          <w:p w14:paraId="25893C1F" w14:textId="258690C4" w:rsidR="001955A0" w:rsidRDefault="00CC1CA7" w:rsidP="002F404A">
            <w:r>
              <w:t>49, 50</w:t>
            </w:r>
          </w:p>
        </w:tc>
        <w:tc>
          <w:tcPr>
            <w:tcW w:w="0" w:type="auto"/>
          </w:tcPr>
          <w:p w14:paraId="449F535C" w14:textId="44F9283B" w:rsidR="001955A0" w:rsidRDefault="001955A0" w:rsidP="002F404A">
            <w:r>
              <w:t>Partial</w:t>
            </w:r>
          </w:p>
        </w:tc>
      </w:tr>
      <w:tr w:rsidR="001955A0" w14:paraId="7DC908B5" w14:textId="77777777" w:rsidTr="001955A0">
        <w:tc>
          <w:tcPr>
            <w:tcW w:w="0" w:type="auto"/>
          </w:tcPr>
          <w:p w14:paraId="173F72D0" w14:textId="05694B4F" w:rsidR="001955A0" w:rsidRDefault="001955A0" w:rsidP="002F404A">
            <w:r>
              <w:t>10</w:t>
            </w:r>
          </w:p>
        </w:tc>
        <w:tc>
          <w:tcPr>
            <w:tcW w:w="0" w:type="auto"/>
          </w:tcPr>
          <w:p w14:paraId="71016F71" w14:textId="79824FE1" w:rsidR="001955A0" w:rsidRDefault="001955A0" w:rsidP="002F404A">
            <w:r>
              <w:t>There should be a clear and concise guide to using the program to prevent any confusion.</w:t>
            </w:r>
          </w:p>
        </w:tc>
        <w:tc>
          <w:tcPr>
            <w:tcW w:w="0" w:type="auto"/>
          </w:tcPr>
          <w:p w14:paraId="1588EAAF" w14:textId="6C64E15D" w:rsidR="001955A0" w:rsidRDefault="00CC1CA7" w:rsidP="002F404A">
            <w:r>
              <w:t>27</w:t>
            </w:r>
            <w:r w:rsidR="00C37D22">
              <w:t>,</w:t>
            </w:r>
            <w:r>
              <w:t xml:space="preserve"> 28</w:t>
            </w:r>
            <w:r w:rsidR="00C37D22">
              <w:t>,</w:t>
            </w:r>
            <w:r>
              <w:t xml:space="preserve"> 53</w:t>
            </w:r>
            <w:r w:rsidR="00C37D22">
              <w:t>,</w:t>
            </w:r>
            <w:r>
              <w:t xml:space="preserve"> 54</w:t>
            </w:r>
          </w:p>
        </w:tc>
        <w:tc>
          <w:tcPr>
            <w:tcW w:w="0" w:type="auto"/>
          </w:tcPr>
          <w:p w14:paraId="5F1D300B" w14:textId="1CD43F31" w:rsidR="001955A0" w:rsidRDefault="001955A0" w:rsidP="002F404A">
            <w:r>
              <w:t>Pass</w:t>
            </w:r>
          </w:p>
        </w:tc>
      </w:tr>
      <w:tr w:rsidR="001955A0" w14:paraId="252E8B78" w14:textId="77777777" w:rsidTr="001955A0">
        <w:tc>
          <w:tcPr>
            <w:tcW w:w="0" w:type="auto"/>
          </w:tcPr>
          <w:p w14:paraId="25B937C9" w14:textId="089E73DC" w:rsidR="001955A0" w:rsidRDefault="001955A0" w:rsidP="002F404A">
            <w:r>
              <w:t>11</w:t>
            </w:r>
          </w:p>
        </w:tc>
        <w:tc>
          <w:tcPr>
            <w:tcW w:w="0" w:type="auto"/>
          </w:tcPr>
          <w:p w14:paraId="42D8DDD7" w14:textId="78245AB8" w:rsidR="001955A0" w:rsidRDefault="001955A0" w:rsidP="002F404A">
            <w:r>
              <w:t>There should be a simple to use save function to allow users with limited time to play whenever they wish without worrying if they have enough time for a complete solve.</w:t>
            </w:r>
          </w:p>
        </w:tc>
        <w:tc>
          <w:tcPr>
            <w:tcW w:w="0" w:type="auto"/>
          </w:tcPr>
          <w:p w14:paraId="530732DE" w14:textId="01C035E4" w:rsidR="001955A0" w:rsidRDefault="00C37D22" w:rsidP="002F404A">
            <w:r>
              <w:t>29, 30, 51</w:t>
            </w:r>
          </w:p>
        </w:tc>
        <w:tc>
          <w:tcPr>
            <w:tcW w:w="0" w:type="auto"/>
          </w:tcPr>
          <w:p w14:paraId="14C358B3" w14:textId="409FF1AC" w:rsidR="001955A0" w:rsidRDefault="001955A0" w:rsidP="002F404A">
            <w:r>
              <w:t>Pass</w:t>
            </w:r>
          </w:p>
        </w:tc>
      </w:tr>
      <w:tr w:rsidR="001955A0" w14:paraId="0FBE259F" w14:textId="77777777" w:rsidTr="001955A0">
        <w:tc>
          <w:tcPr>
            <w:tcW w:w="0" w:type="auto"/>
          </w:tcPr>
          <w:p w14:paraId="3D902864" w14:textId="4E84234E" w:rsidR="001955A0" w:rsidRDefault="001955A0" w:rsidP="002F404A">
            <w:r>
              <w:t>12</w:t>
            </w:r>
          </w:p>
        </w:tc>
        <w:tc>
          <w:tcPr>
            <w:tcW w:w="0" w:type="auto"/>
          </w:tcPr>
          <w:p w14:paraId="6F5A3FCF" w14:textId="4D9DE612" w:rsidR="001955A0" w:rsidRDefault="001955A0" w:rsidP="002F404A">
            <w:r>
              <w:t>The save function should be able to run automatically to prevent users from losing progress should they forgot to save or something unexpected happens – e.g. power loss.</w:t>
            </w:r>
          </w:p>
        </w:tc>
        <w:tc>
          <w:tcPr>
            <w:tcW w:w="0" w:type="auto"/>
          </w:tcPr>
          <w:p w14:paraId="233505F4" w14:textId="6C1C39DA" w:rsidR="001955A0" w:rsidRDefault="00C37D22" w:rsidP="002F404A">
            <w:r>
              <w:t>31, 52</w:t>
            </w:r>
          </w:p>
        </w:tc>
        <w:tc>
          <w:tcPr>
            <w:tcW w:w="0" w:type="auto"/>
          </w:tcPr>
          <w:p w14:paraId="744ED7EA" w14:textId="56375141" w:rsidR="001955A0" w:rsidRDefault="001955A0" w:rsidP="002F404A">
            <w:r>
              <w:t>Pass</w:t>
            </w:r>
          </w:p>
        </w:tc>
      </w:tr>
      <w:tr w:rsidR="001955A0" w14:paraId="7F106298" w14:textId="77777777" w:rsidTr="001955A0">
        <w:tc>
          <w:tcPr>
            <w:tcW w:w="0" w:type="auto"/>
          </w:tcPr>
          <w:p w14:paraId="30413997" w14:textId="66F399D2" w:rsidR="001955A0" w:rsidRDefault="001955A0" w:rsidP="002F404A">
            <w:r>
              <w:t>13</w:t>
            </w:r>
          </w:p>
        </w:tc>
        <w:tc>
          <w:tcPr>
            <w:tcW w:w="0" w:type="auto"/>
          </w:tcPr>
          <w:p w14:paraId="3081D594" w14:textId="5E6A54BA" w:rsidR="001955A0" w:rsidRDefault="001955A0" w:rsidP="002F404A">
            <w:r>
              <w:t>A game history function should be included to allow users to see how they have progressed overtime.</w:t>
            </w:r>
          </w:p>
          <w:p w14:paraId="7BFB20B3" w14:textId="77777777" w:rsidR="001955A0" w:rsidRDefault="001955A0" w:rsidP="002F404A"/>
        </w:tc>
        <w:tc>
          <w:tcPr>
            <w:tcW w:w="0" w:type="auto"/>
          </w:tcPr>
          <w:p w14:paraId="52CAF5C4" w14:textId="04D01515" w:rsidR="001955A0" w:rsidRDefault="00C37D22" w:rsidP="002F404A">
            <w:r>
              <w:t>32, 55, 56</w:t>
            </w:r>
          </w:p>
        </w:tc>
        <w:tc>
          <w:tcPr>
            <w:tcW w:w="0" w:type="auto"/>
          </w:tcPr>
          <w:p w14:paraId="6C226883" w14:textId="4432253A" w:rsidR="001955A0" w:rsidRDefault="001955A0" w:rsidP="002F404A">
            <w:r>
              <w:t>Partial</w:t>
            </w:r>
          </w:p>
        </w:tc>
      </w:tr>
    </w:tbl>
    <w:p w14:paraId="5C698A74" w14:textId="77777777" w:rsidR="009D40E1" w:rsidRDefault="009D40E1" w:rsidP="001955A0"/>
    <w:p w14:paraId="65249005" w14:textId="0F4E6BC9" w:rsidR="009D40E1" w:rsidRDefault="009D40E1" w:rsidP="009D40E1">
      <w:pPr>
        <w:pStyle w:val="Heading2"/>
      </w:pPr>
      <w:bookmarkStart w:id="1619" w:name="_Toc190004482"/>
      <w:r>
        <w:t>Potential Improvements</w:t>
      </w:r>
      <w:bookmarkEnd w:id="1619"/>
    </w:p>
    <w:p w14:paraId="50A38EB3" w14:textId="0CB59D01" w:rsidR="0053736E" w:rsidRPr="0053736E" w:rsidRDefault="0053736E" w:rsidP="0053736E">
      <w:pPr>
        <w:pStyle w:val="Heading3"/>
      </w:pPr>
      <w:bookmarkStart w:id="1620" w:name="_Toc190004483"/>
      <w:r>
        <w:t>Success Criteria</w:t>
      </w:r>
      <w:bookmarkEnd w:id="1620"/>
    </w:p>
    <w:p w14:paraId="006E9036" w14:textId="243F66B2" w:rsidR="00F3134D" w:rsidRPr="00F3134D" w:rsidRDefault="00F3134D" w:rsidP="004853D9">
      <w:pPr>
        <w:pStyle w:val="Heading4"/>
      </w:pPr>
      <w:r>
        <w:t>Success Criteria 4</w:t>
      </w:r>
    </w:p>
    <w:p w14:paraId="7D99C00E" w14:textId="3C5D977F" w:rsidR="009D40E1" w:rsidRDefault="00851B0D" w:rsidP="009D40E1">
      <w:r>
        <w:t>Success criteria 4 relates to the solver. Whilst the solver functions, t</w:t>
      </w:r>
      <w:r w:rsidR="009D40E1">
        <w:t>est</w:t>
      </w:r>
      <w:r>
        <w:t xml:space="preserve"> </w:t>
      </w:r>
      <w:r w:rsidR="009D40E1">
        <w:t>41</w:t>
      </w:r>
      <w:r>
        <w:t xml:space="preserve"> failed. This is because the solver “must show each move being done to solve the cube in an understandable manner.” As the solver displays moves by simply doing them, it can be difficult to see the goal of the move. Additionally, as the </w:t>
      </w:r>
      <w:r w:rsidR="00F3134D">
        <w:t xml:space="preserve">time between each move is inversely proportional to the number of moves required, it can complete some solves too fast for people to see. </w:t>
      </w:r>
    </w:p>
    <w:p w14:paraId="62BE79A6" w14:textId="77777777" w:rsidR="00F3134D" w:rsidRDefault="00F3134D" w:rsidP="009D40E1"/>
    <w:p w14:paraId="02474AD0" w14:textId="1FDDE892" w:rsidR="00F3134D" w:rsidRDefault="00F3134D" w:rsidP="009D40E1">
      <w:r>
        <w:lastRenderedPageBreak/>
        <w:t xml:space="preserve">To fix this problem a new sub-feature could be added, with the purpose of displaying all the moves done by the solver in a written format, showing all the moves at the same time. This would allow users to analyse the moves being made and see their overall purpose.  </w:t>
      </w:r>
    </w:p>
    <w:p w14:paraId="61350FF0" w14:textId="77777777" w:rsidR="00F3134D" w:rsidRDefault="00F3134D" w:rsidP="009D40E1"/>
    <w:p w14:paraId="0A83CB7E" w14:textId="00C57D2F" w:rsidR="00F3134D" w:rsidRDefault="00F3134D" w:rsidP="004853D9">
      <w:pPr>
        <w:pStyle w:val="Heading4"/>
      </w:pPr>
      <w:r>
        <w:t>Success Criteria 9</w:t>
      </w:r>
    </w:p>
    <w:p w14:paraId="1AE373A8" w14:textId="15582FFC" w:rsidR="00F3134D" w:rsidRDefault="00F3134D" w:rsidP="00F3134D">
      <w:r>
        <w:t xml:space="preserve">Success </w:t>
      </w:r>
      <w:r w:rsidR="00DB33C8">
        <w:t>c</w:t>
      </w:r>
      <w:r>
        <w:t xml:space="preserve">riteria 9 relates to the login function, and the aspect this improvement relates to is that states that the login system “utilises encryption and/or hashing for security.” Technically, </w:t>
      </w:r>
      <w:r w:rsidR="00DB33C8">
        <w:t xml:space="preserve">this criterion has been met, however the purpose of the criteria is to ensure a high level of security. Despite the login function being treated as </w:t>
      </w:r>
      <w:r w:rsidR="00E1372C">
        <w:t>an</w:t>
      </w:r>
      <w:r w:rsidR="00DB33C8">
        <w:t xml:space="preserve"> unrelated module, I was the one to create it, and I know it only uses a simple Caesar cypher. </w:t>
      </w:r>
    </w:p>
    <w:p w14:paraId="26700AD7" w14:textId="77777777" w:rsidR="00DB33C8" w:rsidRDefault="00DB33C8" w:rsidP="00F3134D"/>
    <w:p w14:paraId="7B3AEC4F" w14:textId="1C85632F" w:rsidR="00DB33C8" w:rsidRDefault="00DB33C8" w:rsidP="00F3134D">
      <w:r>
        <w:t>To fix this, the login could be updated to use a well-developed login library, or a new login system could be created, using a more secure encryption or hashing function.</w:t>
      </w:r>
    </w:p>
    <w:p w14:paraId="248E6EB4" w14:textId="77777777" w:rsidR="00DB33C8" w:rsidRDefault="00DB33C8" w:rsidP="00F3134D"/>
    <w:p w14:paraId="4099845E" w14:textId="3C0414A6" w:rsidR="00DB33C8" w:rsidRDefault="00DB33C8" w:rsidP="004853D9">
      <w:pPr>
        <w:pStyle w:val="Heading4"/>
      </w:pPr>
      <w:r>
        <w:t>Success Criteria 13</w:t>
      </w:r>
    </w:p>
    <w:p w14:paraId="62A6D432" w14:textId="5E1B9356" w:rsidR="00DB33C8" w:rsidRDefault="00DB33C8" w:rsidP="00DB33C8">
      <w:r>
        <w:t>Success criteria 13 relates the game history function. The feature does function, however the failure of test 56 indicates that it is not easy to see your progress over time.</w:t>
      </w:r>
    </w:p>
    <w:p w14:paraId="0C7A6836" w14:textId="77777777" w:rsidR="00EA0B1B" w:rsidRDefault="00EA0B1B" w:rsidP="00DB33C8"/>
    <w:p w14:paraId="013B3256" w14:textId="6BBDCC1E" w:rsidR="00EA0B1B" w:rsidRDefault="00EA0B1B" w:rsidP="00DB33C8">
      <w:r>
        <w:t>To fix this the display of the game history should be changed to a cleaner, easier to read, display. Additionally, metrics could also be displayed on graphs and charts, such as a line graph showing how the use’s solve time has varied over time.</w:t>
      </w:r>
    </w:p>
    <w:p w14:paraId="3A057189" w14:textId="0BDAB979" w:rsidR="000F31F4" w:rsidRDefault="000F31F4" w:rsidP="000F31F4">
      <w:pPr>
        <w:pStyle w:val="Heading3"/>
      </w:pPr>
      <w:bookmarkStart w:id="1621" w:name="_Toc190004484"/>
      <w:r>
        <w:t>Limitations</w:t>
      </w:r>
      <w:bookmarkEnd w:id="1621"/>
    </w:p>
    <w:p w14:paraId="42F94239" w14:textId="0BBAF458" w:rsidR="000F31F4" w:rsidRDefault="004E4420" w:rsidP="004E4420">
      <w:pPr>
        <w:pStyle w:val="Heading4"/>
      </w:pPr>
      <w:r>
        <w:t>3D cube</w:t>
      </w:r>
    </w:p>
    <w:p w14:paraId="514B8574" w14:textId="4CA68FE9" w:rsidR="004E4420" w:rsidRDefault="004E4420" w:rsidP="004E4420">
      <w:r>
        <w:t xml:space="preserve">Due to </w:t>
      </w:r>
      <w:r w:rsidR="00EB7127">
        <w:t>the significantly higher difficult</w:t>
      </w:r>
      <w:r w:rsidR="00EB745E">
        <w:t>ly and associated time requirements of using and learning a 3D engine, I</w:t>
      </w:r>
      <w:r w:rsidR="0030647B">
        <w:t xml:space="preserve"> have not implemented a true 3D cube. This means that users cannot </w:t>
      </w:r>
      <w:r w:rsidR="00A64499">
        <w:t>freely rotate the cube or see moves being made – they just instantly happen. Introducing a 3D cube would fix this.</w:t>
      </w:r>
    </w:p>
    <w:p w14:paraId="51303A1E" w14:textId="77777777" w:rsidR="00A64499" w:rsidRDefault="00A64499" w:rsidP="004E4420"/>
    <w:p w14:paraId="47A66DBB" w14:textId="6029E752" w:rsidR="00A64499" w:rsidRDefault="00A64499" w:rsidP="004E4420">
      <w:r>
        <w:t>To introduce a 3D cube</w:t>
      </w:r>
      <w:r w:rsidR="00B718E5">
        <w:t xml:space="preserve"> whilst keeping the code limited to python </w:t>
      </w:r>
      <w:r w:rsidR="00F81452">
        <w:t xml:space="preserve">an </w:t>
      </w:r>
      <w:r w:rsidR="00C376C9">
        <w:t>engine</w:t>
      </w:r>
      <w:r w:rsidR="00F81452">
        <w:t xml:space="preserve"> such as Panda3D could be used</w:t>
      </w:r>
      <w:r w:rsidR="00C376C9">
        <w:t xml:space="preserve">, or, if different languages can be sued, the more popular Unity or Godot engines would be </w:t>
      </w:r>
      <w:r w:rsidR="00675CF4">
        <w:t xml:space="preserve">good engines to use. </w:t>
      </w:r>
      <w:r w:rsidR="00944016">
        <w:t xml:space="preserve">To allow users to rotate the cube an interface method would need to be added. If the mouse if used this </w:t>
      </w:r>
      <w:r w:rsidR="00AA326D">
        <w:t>would be very easily as pygame supports mouse inputs, and this feature is already used in the program.</w:t>
      </w:r>
    </w:p>
    <w:p w14:paraId="0FC92A8C" w14:textId="403AA082" w:rsidR="004F27E3" w:rsidRDefault="004F27E3" w:rsidP="004F27E3">
      <w:pPr>
        <w:pStyle w:val="Heading4"/>
      </w:pPr>
      <w:r>
        <w:t>Multiple cubes</w:t>
      </w:r>
    </w:p>
    <w:p w14:paraId="6AE4C41B" w14:textId="3DF731A2" w:rsidR="004F27E3" w:rsidRDefault="00411107" w:rsidP="004F27E3">
      <w:r>
        <w:t>Originally,</w:t>
      </w:r>
      <w:r w:rsidR="00FB1AA9">
        <w:t xml:space="preserve"> I believed that </w:t>
      </w:r>
      <w:r w:rsidR="00915ED3">
        <w:t>implementing multiple cubes would be very difficult and time consuming, and as such</w:t>
      </w:r>
      <w:r>
        <w:t xml:space="preserve"> I did not implement them. </w:t>
      </w:r>
      <w:r w:rsidR="000B1685">
        <w:t>This may</w:t>
      </w:r>
      <w:r w:rsidR="008B1F6F">
        <w:t xml:space="preserve"> reduce how appealing my program is to users, as anyone wanting to quickly try their </w:t>
      </w:r>
      <w:r w:rsidR="00BC71A4">
        <w:t>hand</w:t>
      </w:r>
      <w:r w:rsidR="008B1F6F">
        <w:t xml:space="preserve"> at a more unique R</w:t>
      </w:r>
      <w:r w:rsidR="00BC71A4">
        <w:t xml:space="preserve">ubik’s cube would have to use another program. </w:t>
      </w:r>
      <w:r w:rsidR="00452C45">
        <w:t>Additionally, the niche of potentially users who mainly use unique cube types are completely lost.</w:t>
      </w:r>
    </w:p>
    <w:p w14:paraId="3AC2DC9E" w14:textId="77777777" w:rsidR="00452C45" w:rsidRDefault="00452C45" w:rsidP="004F27E3"/>
    <w:p w14:paraId="6B8343A9" w14:textId="0962649F" w:rsidR="00452C45" w:rsidRDefault="000B1685" w:rsidP="004F27E3">
      <w:r>
        <w:t>Now that I am more familiar with the coding requirements, I do not believe this would be as hard to implement as I originally thought.</w:t>
      </w:r>
      <w:r w:rsidR="003B16BB">
        <w:t xml:space="preserve"> </w:t>
      </w:r>
      <w:r w:rsidR="00FA4E7B">
        <w:t xml:space="preserve">A parent class should be created that is inherited by all the cube types to </w:t>
      </w:r>
      <w:r w:rsidR="008C3CA3">
        <w:t xml:space="preserve">standardise the methods used to interact with them. </w:t>
      </w:r>
      <w:r w:rsidR="004A06A7">
        <w:t xml:space="preserve">Whilst any non-cube would need </w:t>
      </w:r>
      <w:r w:rsidR="00270B29">
        <w:t xml:space="preserve">its own class, </w:t>
      </w:r>
      <w:r w:rsidR="00C02718">
        <w:t>a</w:t>
      </w:r>
      <w:r w:rsidR="00BD32D8">
        <w:t>ll cubes could be managed by one class with the only additional information required being the s</w:t>
      </w:r>
      <w:r w:rsidR="00C42DB6">
        <w:t xml:space="preserve">ide length of the cube. The turns and rotations functions </w:t>
      </w:r>
      <w:r w:rsidR="007E5108">
        <w:t>could easily be updated to support his, with only the fixed values such as 3 and 2 needing to be changed to side length and side length – 1 respectively.</w:t>
      </w:r>
      <w:r w:rsidR="00630878">
        <w:t xml:space="preserve"> For example, changing this</w:t>
      </w:r>
      <w:r w:rsidR="00810954">
        <w:t>:</w:t>
      </w:r>
    </w:p>
    <w:p w14:paraId="6FEFF9DD" w14:textId="59E44015" w:rsidR="007E5108" w:rsidRDefault="00683E93" w:rsidP="004F27E3">
      <w:r w:rsidRPr="007F3451">
        <w:rPr>
          <w:noProof/>
        </w:rPr>
        <w:drawing>
          <wp:inline distT="0" distB="0" distL="0" distR="0" wp14:anchorId="247B508E" wp14:editId="559C9EBC">
            <wp:extent cx="5905500" cy="6175402"/>
            <wp:effectExtent l="0" t="0" r="0" b="0"/>
            <wp:docPr id="12723504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0402" name="Picture 1" descr="A screen shot of a computer program&#10;&#10;Description automatically generated"/>
                    <pic:cNvPicPr/>
                  </pic:nvPicPr>
                  <pic:blipFill>
                    <a:blip r:embed="rId208"/>
                    <a:stretch>
                      <a:fillRect/>
                    </a:stretch>
                  </pic:blipFill>
                  <pic:spPr>
                    <a:xfrm>
                      <a:off x="0" y="0"/>
                      <a:ext cx="5928082" cy="6199016"/>
                    </a:xfrm>
                    <a:prstGeom prst="rect">
                      <a:avLst/>
                    </a:prstGeom>
                  </pic:spPr>
                </pic:pic>
              </a:graphicData>
            </a:graphic>
          </wp:inline>
        </w:drawing>
      </w:r>
    </w:p>
    <w:p w14:paraId="63119D41" w14:textId="20B06395" w:rsidR="00810954" w:rsidRDefault="00810954" w:rsidP="004F27E3">
      <w:r>
        <w:t>To this:</w:t>
      </w:r>
    </w:p>
    <w:p w14:paraId="38C07D19" w14:textId="758D8641" w:rsidR="007F3451" w:rsidRDefault="00683E93" w:rsidP="004F27E3">
      <w:r w:rsidRPr="00683E93">
        <w:rPr>
          <w:noProof/>
        </w:rPr>
        <w:lastRenderedPageBreak/>
        <w:drawing>
          <wp:inline distT="0" distB="0" distL="0" distR="0" wp14:anchorId="642CBFC6" wp14:editId="55847A57">
            <wp:extent cx="5886450" cy="4307556"/>
            <wp:effectExtent l="0" t="0" r="0" b="0"/>
            <wp:docPr id="1697138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8609" name="Picture 1" descr="A screen shot of a computer program&#10;&#10;Description automatically generated"/>
                    <pic:cNvPicPr/>
                  </pic:nvPicPr>
                  <pic:blipFill>
                    <a:blip r:embed="rId209"/>
                    <a:stretch>
                      <a:fillRect/>
                    </a:stretch>
                  </pic:blipFill>
                  <pic:spPr>
                    <a:xfrm>
                      <a:off x="0" y="0"/>
                      <a:ext cx="5911282" cy="4325727"/>
                    </a:xfrm>
                    <a:prstGeom prst="rect">
                      <a:avLst/>
                    </a:prstGeom>
                  </pic:spPr>
                </pic:pic>
              </a:graphicData>
            </a:graphic>
          </wp:inline>
        </w:drawing>
      </w:r>
    </w:p>
    <w:p w14:paraId="62666E1E" w14:textId="7E08B711" w:rsidR="00810954" w:rsidRDefault="00810954" w:rsidP="004F27E3">
      <w:r>
        <w:t>Should allow the turns function to work with any side_length*side_length*side_length cube</w:t>
      </w:r>
      <w:r w:rsidR="006E47DE">
        <w:t>, although this is untested.</w:t>
      </w:r>
    </w:p>
    <w:p w14:paraId="7C48A17A" w14:textId="77777777" w:rsidR="00CE3C98" w:rsidRDefault="00CE3C98" w:rsidP="004F27E3"/>
    <w:p w14:paraId="37B0ED84" w14:textId="792B170B" w:rsidR="00CE3C98" w:rsidRDefault="00CE3C98" w:rsidP="007A168A">
      <w:pPr>
        <w:pStyle w:val="Heading4"/>
      </w:pPr>
      <w:r>
        <w:t>Explained tips/hints</w:t>
      </w:r>
    </w:p>
    <w:p w14:paraId="5317A75D" w14:textId="77777777" w:rsidR="00215E52" w:rsidRDefault="00CE3C98" w:rsidP="00CE3C98">
      <w:r>
        <w:t xml:space="preserve">Due to my limited knowledge on solving Rubik’s cubes and the number of possible cube states, I did not implement hint explanations. This would be useful to help users improve, instead of simply doing the move for them. </w:t>
      </w:r>
    </w:p>
    <w:p w14:paraId="2304C9B4" w14:textId="77777777" w:rsidR="00215E52" w:rsidRDefault="00215E52" w:rsidP="00CE3C98"/>
    <w:p w14:paraId="0621F399" w14:textId="3D29C14D" w:rsidR="007A168A" w:rsidRDefault="007A168A" w:rsidP="00CE3C98">
      <w:r>
        <w:t>Implementing</w:t>
      </w:r>
      <w:r w:rsidR="00215E52">
        <w:t xml:space="preserve"> </w:t>
      </w:r>
      <w:r w:rsidR="00486C02">
        <w:t>this,</w:t>
      </w:r>
      <w:r w:rsidR="00215E52">
        <w:t xml:space="preserve"> however, would still be very difficult. </w:t>
      </w:r>
      <w:r w:rsidR="00CE3C98">
        <w:t xml:space="preserve"> </w:t>
      </w:r>
      <w:r w:rsidR="00215E52">
        <w:t xml:space="preserve">The solver would need to be overhauled so that it follows an </w:t>
      </w:r>
      <w:r>
        <w:t>algorithm</w:t>
      </w:r>
      <w:r w:rsidR="00215E52">
        <w:t xml:space="preserve">, such </w:t>
      </w:r>
      <w:r>
        <w:t>as</w:t>
      </w:r>
      <w:r w:rsidR="00215E52">
        <w:t xml:space="preserve"> he Advanced Fridrich (CFOP) algorithm, instead </w:t>
      </w:r>
      <w:r w:rsidR="00486C02">
        <w:t>of undoing</w:t>
      </w:r>
      <w:r w:rsidR="00215E52">
        <w:t xml:space="preserve"> the moves that have already been done to the cube.</w:t>
      </w:r>
      <w:r>
        <w:t xml:space="preserve"> This would break solving the cube down into 4 steps, and each move can be explained by how they help complete that step.</w:t>
      </w:r>
      <w:r w:rsidR="00215E52">
        <w:t xml:space="preserve"> </w:t>
      </w:r>
      <w:r>
        <w:t>The tip could either tell users the step it is helping to solve, or fully explain its purpose in solving that step. However, the latter option would require someone writing an explanation for every single move. Once this is done, the explanation can be displayed whenever the hint feature is used.</w:t>
      </w:r>
    </w:p>
    <w:p w14:paraId="61CCA129" w14:textId="77777777" w:rsidR="007A168A" w:rsidRDefault="007A168A" w:rsidP="00CE3C98"/>
    <w:p w14:paraId="1A5A7A0E" w14:textId="52E3D0DF" w:rsidR="007A168A" w:rsidRDefault="007A168A" w:rsidP="007A168A">
      <w:pPr>
        <w:pStyle w:val="Heading4"/>
      </w:pPr>
      <w:r>
        <w:lastRenderedPageBreak/>
        <w:t>Online Leaderboard</w:t>
      </w:r>
    </w:p>
    <w:p w14:paraId="6F3F002C" w14:textId="5D7FB322" w:rsidR="007A168A" w:rsidRDefault="00434A53" w:rsidP="007A168A">
      <w:r>
        <w:t>I did not implement an online leaderboard as I do no have access to a server.</w:t>
      </w:r>
      <w:r w:rsidR="000076BB">
        <w:t xml:space="preserve"> However, an online leaderboard would allow for more competition between users as they could see other’s scores regardless of where they played, instead of each device having its own leaderboard. </w:t>
      </w:r>
    </w:p>
    <w:p w14:paraId="69BD6E87" w14:textId="77777777" w:rsidR="000076BB" w:rsidRDefault="000076BB" w:rsidP="007A168A"/>
    <w:p w14:paraId="0D806660" w14:textId="77777777" w:rsidR="00816A95" w:rsidRDefault="000076BB" w:rsidP="007A168A">
      <w:r>
        <w:t xml:space="preserve">The leaderboard could be shared across devices by making an API with Flask to allow the leaderboard to be accessed from anywhere online. This would require the leaderboard being redone to make it fetch the leaderboard from online instead of loading the file. </w:t>
      </w:r>
      <w:r w:rsidR="00816A95">
        <w:t>By using things such an API key, this could also be made secure and therefore it would be harder for people to cheat. Currently, anyone can create any leaderboard entry they want by simply editing the leaderboard.txt file.</w:t>
      </w:r>
    </w:p>
    <w:p w14:paraId="05BB1E4D" w14:textId="0FA379B2" w:rsidR="000076BB" w:rsidRDefault="000076BB" w:rsidP="007A168A">
      <w:r>
        <w:t xml:space="preserve"> </w:t>
      </w:r>
    </w:p>
    <w:p w14:paraId="24D4C9A5" w14:textId="1A6E00FE" w:rsidR="00816A95" w:rsidRDefault="00816A95" w:rsidP="00816A95">
      <w:pPr>
        <w:pStyle w:val="Heading4"/>
      </w:pPr>
      <w:r>
        <w:t>Mouse controls</w:t>
      </w:r>
    </w:p>
    <w:p w14:paraId="1AFD39F6" w14:textId="64263B60" w:rsidR="00EA0B1B" w:rsidRDefault="00816A95" w:rsidP="00DB33C8">
      <w:r>
        <w:t xml:space="preserve">I did not implement mouse controls as I was not sure how to stop them from being as clunky as they were in similar programs. Unfortunately, I still am unsure about how to prevent this. The corner positions of each square on the cube would need to be </w:t>
      </w:r>
      <w:r w:rsidR="00BC7525">
        <w:t>recorded</w:t>
      </w:r>
      <w:r>
        <w:t xml:space="preserve">, as well as the corner positions of the cube itself, to check where the user is trying to interact with. </w:t>
      </w:r>
      <w:r w:rsidR="00BC7525">
        <w:t>It would also need to be checked if the user is actively holding the left mouse button. The change in x and y position of the cursor would need to be recorded whilst the button is held will need to be measure. If this is going to be implemented more research will need to be done.</w:t>
      </w:r>
    </w:p>
    <w:p w14:paraId="5DD138F5" w14:textId="77777777" w:rsidR="00822775" w:rsidRDefault="00822775" w:rsidP="00DB33C8"/>
    <w:p w14:paraId="0261BA4E" w14:textId="77B25CEA" w:rsidR="00EA0B1B" w:rsidRDefault="00EA0B1B" w:rsidP="00EA0B1B">
      <w:pPr>
        <w:pStyle w:val="Heading2"/>
      </w:pPr>
      <w:bookmarkStart w:id="1622" w:name="_Toc190004485"/>
      <w:r>
        <w:t>Maintenance</w:t>
      </w:r>
      <w:bookmarkEnd w:id="1622"/>
    </w:p>
    <w:p w14:paraId="557876C6" w14:textId="78FF82EE" w:rsidR="00EA0B1B" w:rsidRDefault="00822775" w:rsidP="00EA0B1B">
      <w:r>
        <w:t xml:space="preserve">Currently, whilst the program can be further developed, the unorganized file structure may make it confusing and errors more likely. To combat this, the files should be broken down and restructured. For example, the features.py file could be separated into a file for every feature, that all get stores in a features folder. The saves.txt file and the new save.py file cold themselves be bundled into a saves folder inside the feature folder. </w:t>
      </w:r>
    </w:p>
    <w:p w14:paraId="74880A99" w14:textId="77777777" w:rsidR="00822775" w:rsidRDefault="00822775" w:rsidP="00EA0B1B"/>
    <w:p w14:paraId="2E2B057A" w14:textId="64891B06" w:rsidR="00EB4C2B" w:rsidRDefault="00EB4C2B" w:rsidP="00EA0B1B"/>
    <w:p w14:paraId="3C996A20" w14:textId="5C4F90CA" w:rsidR="00EB4C2B" w:rsidRDefault="00CF632B" w:rsidP="00CF632B">
      <w:pPr>
        <w:pStyle w:val="Heading1"/>
      </w:pPr>
      <w:bookmarkStart w:id="1623" w:name="_Toc190004486"/>
      <w:r>
        <w:t>Appendix</w:t>
      </w:r>
      <w:bookmarkEnd w:id="1623"/>
    </w:p>
    <w:p w14:paraId="7DB473A9" w14:textId="4E526AF8" w:rsidR="00CF632B" w:rsidRDefault="00DC7754" w:rsidP="00E3613C">
      <w:pPr>
        <w:pStyle w:val="Heading2"/>
      </w:pPr>
      <w:bookmarkStart w:id="1624" w:name="_Toc190004487"/>
      <w:r>
        <w:t>m</w:t>
      </w:r>
      <w:r w:rsidR="00E3613C">
        <w:t>ain.py</w:t>
      </w:r>
      <w:bookmarkEnd w:id="1624"/>
    </w:p>
    <w:p w14:paraId="195CA65F" w14:textId="77777777" w:rsidR="00E3613C" w:rsidRDefault="00E3613C" w:rsidP="00E3613C">
      <w:r>
        <w:t>"""</w:t>
      </w:r>
    </w:p>
    <w:p w14:paraId="12675C39" w14:textId="77777777" w:rsidR="00E3613C" w:rsidRDefault="00E3613C" w:rsidP="00E3613C">
      <w:r>
        <w:t>This is the file to run to execute the program</w:t>
      </w:r>
    </w:p>
    <w:p w14:paraId="2249C067" w14:textId="77777777" w:rsidR="00E3613C" w:rsidRDefault="00E3613C" w:rsidP="00E3613C"/>
    <w:p w14:paraId="0266E868" w14:textId="77777777" w:rsidR="00E3613C" w:rsidRDefault="00E3613C" w:rsidP="00E3613C">
      <w:r>
        <w:t>This file handles the main loop of the program, it gets images and data from the other</w:t>
      </w:r>
    </w:p>
    <w:p w14:paraId="40EE835C" w14:textId="77777777" w:rsidR="00E3613C" w:rsidRDefault="00E3613C" w:rsidP="00E3613C">
      <w:r>
        <w:t>files and displays them. It also handles user input within the game loop.</w:t>
      </w:r>
    </w:p>
    <w:p w14:paraId="19322AA5" w14:textId="77777777" w:rsidR="00E3613C" w:rsidRDefault="00E3613C" w:rsidP="00E3613C"/>
    <w:p w14:paraId="349AAFF1" w14:textId="77777777" w:rsidR="00E3613C" w:rsidRDefault="00E3613C" w:rsidP="00E3613C">
      <w:r>
        <w:t>black, isort and flake8 used for formatting</w:t>
      </w:r>
    </w:p>
    <w:p w14:paraId="2D5C8CA4" w14:textId="77777777" w:rsidR="00E3613C" w:rsidRDefault="00E3613C" w:rsidP="00E3613C">
      <w:r>
        <w:t>"""</w:t>
      </w:r>
    </w:p>
    <w:p w14:paraId="528C2C1F" w14:textId="77777777" w:rsidR="00E3613C" w:rsidRDefault="00E3613C" w:rsidP="00E3613C"/>
    <w:p w14:paraId="6685721B" w14:textId="77777777" w:rsidR="00E3613C" w:rsidRDefault="00E3613C" w:rsidP="00E3613C">
      <w:r>
        <w:t>import sys</w:t>
      </w:r>
    </w:p>
    <w:p w14:paraId="287775A3" w14:textId="77777777" w:rsidR="00E3613C" w:rsidRDefault="00E3613C" w:rsidP="00E3613C">
      <w:r>
        <w:t>import time</w:t>
      </w:r>
    </w:p>
    <w:p w14:paraId="09E8C369" w14:textId="77777777" w:rsidR="00E3613C" w:rsidRDefault="00E3613C" w:rsidP="00E3613C"/>
    <w:p w14:paraId="419D5AC7" w14:textId="77777777" w:rsidR="00E3613C" w:rsidRDefault="00E3613C" w:rsidP="00E3613C">
      <w:r>
        <w:t>import cube</w:t>
      </w:r>
    </w:p>
    <w:p w14:paraId="4CB050A5" w14:textId="77777777" w:rsidR="00E3613C" w:rsidRDefault="00E3613C" w:rsidP="00E3613C">
      <w:r>
        <w:t>import features</w:t>
      </w:r>
    </w:p>
    <w:p w14:paraId="2312A74E" w14:textId="77777777" w:rsidR="00E3613C" w:rsidRDefault="00E3613C" w:rsidP="00E3613C">
      <w:r>
        <w:t>import game_data  # for changing variables in data file</w:t>
      </w:r>
    </w:p>
    <w:p w14:paraId="1DA91B41" w14:textId="77777777" w:rsidR="00E3613C" w:rsidRDefault="00E3613C" w:rsidP="00E3613C">
      <w:r>
        <w:t>import interface</w:t>
      </w:r>
    </w:p>
    <w:p w14:paraId="7B873DC3" w14:textId="77777777" w:rsidR="00E3613C" w:rsidRDefault="00E3613C" w:rsidP="00E3613C">
      <w:r>
        <w:t>import pygame</w:t>
      </w:r>
    </w:p>
    <w:p w14:paraId="0E59680A" w14:textId="77777777" w:rsidR="00E3613C" w:rsidRDefault="00E3613C" w:rsidP="00E3613C">
      <w:r>
        <w:t>import user_data</w:t>
      </w:r>
    </w:p>
    <w:p w14:paraId="16F90766" w14:textId="77777777" w:rsidR="00E3613C" w:rsidRDefault="00E3613C" w:rsidP="00E3613C">
      <w:r>
        <w:t>from game_data import *</w:t>
      </w:r>
    </w:p>
    <w:p w14:paraId="6A9D9DA2" w14:textId="77777777" w:rsidR="00E3613C" w:rsidRDefault="00E3613C" w:rsidP="00E3613C">
      <w:r>
        <w:t>from Login import login_window</w:t>
      </w:r>
    </w:p>
    <w:p w14:paraId="3BB537ED" w14:textId="77777777" w:rsidR="00E3613C" w:rsidRDefault="00E3613C" w:rsidP="00E3613C">
      <w:r>
        <w:t>from validation import ValidateScreenPositions</w:t>
      </w:r>
    </w:p>
    <w:p w14:paraId="322F6467" w14:textId="77777777" w:rsidR="00E3613C" w:rsidRDefault="00E3613C" w:rsidP="00E3613C"/>
    <w:p w14:paraId="5F2B8D12" w14:textId="77777777" w:rsidR="00E3613C" w:rsidRDefault="00E3613C" w:rsidP="00E3613C">
      <w:r>
        <w:t># window</w:t>
      </w:r>
    </w:p>
    <w:p w14:paraId="24CFDA96" w14:textId="77777777" w:rsidR="00E3613C" w:rsidRDefault="00E3613C" w:rsidP="00E3613C">
      <w:r>
        <w:t>pygame.init()</w:t>
      </w:r>
    </w:p>
    <w:p w14:paraId="5501674F" w14:textId="77777777" w:rsidR="00E3613C" w:rsidRDefault="00E3613C" w:rsidP="00E3613C">
      <w:r>
        <w:t>width = 1600</w:t>
      </w:r>
    </w:p>
    <w:p w14:paraId="31E53218" w14:textId="77777777" w:rsidR="00E3613C" w:rsidRDefault="00E3613C" w:rsidP="00E3613C">
      <w:r>
        <w:t>height = 900</w:t>
      </w:r>
    </w:p>
    <w:p w14:paraId="40BF87E1" w14:textId="77777777" w:rsidR="00E3613C" w:rsidRDefault="00E3613C" w:rsidP="00E3613C">
      <w:r>
        <w:t>screen = pygame.display.set_mode((width, height), pygame.RESIZABLE)</w:t>
      </w:r>
    </w:p>
    <w:p w14:paraId="0ECC8F51" w14:textId="77777777" w:rsidR="00E3613C" w:rsidRDefault="00E3613C" w:rsidP="00E3613C">
      <w:r>
        <w:t>pygame.display.set_caption("Rubik's Cube")</w:t>
      </w:r>
    </w:p>
    <w:p w14:paraId="58A2E254" w14:textId="77777777" w:rsidR="00E3613C" w:rsidRDefault="00E3613C" w:rsidP="00E3613C"/>
    <w:p w14:paraId="7BD18A6D" w14:textId="77777777" w:rsidR="00E3613C" w:rsidRDefault="00E3613C" w:rsidP="00E3613C">
      <w:r>
        <w:t># validation</w:t>
      </w:r>
    </w:p>
    <w:p w14:paraId="30B8769A" w14:textId="77777777" w:rsidR="00E3613C" w:rsidRDefault="00E3613C" w:rsidP="00E3613C">
      <w:r>
        <w:t>val = ValidateScreenPositions(width, height)</w:t>
      </w:r>
    </w:p>
    <w:p w14:paraId="2FAAC74A" w14:textId="77777777" w:rsidR="00E3613C" w:rsidRDefault="00E3613C" w:rsidP="00E3613C"/>
    <w:p w14:paraId="45AC3773" w14:textId="77777777" w:rsidR="00E3613C" w:rsidRDefault="00E3613C" w:rsidP="00E3613C">
      <w:r>
        <w:t># cubes and visuals</w:t>
      </w:r>
    </w:p>
    <w:p w14:paraId="7AD8213F" w14:textId="77777777" w:rsidR="00E3613C" w:rsidRDefault="00E3613C" w:rsidP="00E3613C">
      <w:r>
        <w:t>cube_net = cube.CubeNet(screen, val.run((width // 2, height // 2)))</w:t>
      </w:r>
    </w:p>
    <w:p w14:paraId="5080725C" w14:textId="77777777" w:rsidR="00E3613C" w:rsidRDefault="00E3613C" w:rsidP="00E3613C">
      <w:r>
        <w:t>cube_3d = cube.Cube3D(screen, val.run((width // 2, height // 2)))</w:t>
      </w:r>
    </w:p>
    <w:p w14:paraId="6AB012A7" w14:textId="77777777" w:rsidR="00E3613C" w:rsidRDefault="00E3613C" w:rsidP="00E3613C">
      <w:r>
        <w:t>cube_guide = cube.CubeGuide(screen, val.run((width // 2, height // 2)))</w:t>
      </w:r>
    </w:p>
    <w:p w14:paraId="7FC88BB2" w14:textId="77777777" w:rsidR="00E3613C" w:rsidRDefault="00E3613C" w:rsidP="00E3613C">
      <w:r>
        <w:lastRenderedPageBreak/>
        <w:t>display_history = features.DisplayHistory(screen, val.run((width // 2, height // 2)))</w:t>
      </w:r>
    </w:p>
    <w:p w14:paraId="4BA4359B" w14:textId="77777777" w:rsidR="00E3613C" w:rsidRDefault="00E3613C" w:rsidP="00E3613C">
      <w:r>
        <w:t>display_leaderboard = features.Leaderboard(screen, val.run((width // 2, height // 2)))</w:t>
      </w:r>
    </w:p>
    <w:p w14:paraId="75A96494" w14:textId="77777777" w:rsidR="00E3613C" w:rsidRDefault="00E3613C" w:rsidP="00E3613C"/>
    <w:p w14:paraId="7E8489D5" w14:textId="77777777" w:rsidR="00E3613C" w:rsidRDefault="00E3613C" w:rsidP="00E3613C"/>
    <w:p w14:paraId="3DA8AB30" w14:textId="77777777" w:rsidR="00E3613C" w:rsidRDefault="00E3613C" w:rsidP="00E3613C">
      <w:r>
        <w:t>class Buttons:</w:t>
      </w:r>
    </w:p>
    <w:p w14:paraId="0ABC1F31" w14:textId="77777777" w:rsidR="00E3613C" w:rsidRDefault="00E3613C" w:rsidP="00E3613C">
      <w:r>
        <w:t xml:space="preserve">    """</w:t>
      </w:r>
    </w:p>
    <w:p w14:paraId="6E054A9A" w14:textId="77777777" w:rsidR="00E3613C" w:rsidRDefault="00E3613C" w:rsidP="00E3613C">
      <w:r>
        <w:t xml:space="preserve">    This class handles the rendering of the buttons</w:t>
      </w:r>
    </w:p>
    <w:p w14:paraId="5C0BF1CD" w14:textId="77777777" w:rsidR="00E3613C" w:rsidRDefault="00E3613C" w:rsidP="00E3613C"/>
    <w:p w14:paraId="5148290D" w14:textId="77777777" w:rsidR="00E3613C" w:rsidRDefault="00E3613C" w:rsidP="00E3613C">
      <w:r>
        <w:t xml:space="preserve">    This class is largely self-contained, the only usage should be to run</w:t>
      </w:r>
    </w:p>
    <w:p w14:paraId="585BC0EC" w14:textId="77777777" w:rsidR="00E3613C" w:rsidRDefault="00E3613C" w:rsidP="00E3613C">
      <w:r>
        <w:t xml:space="preserve">    .update as this automatically updates the buttons</w:t>
      </w:r>
    </w:p>
    <w:p w14:paraId="5304F879" w14:textId="77777777" w:rsidR="00E3613C" w:rsidRDefault="00E3613C" w:rsidP="00E3613C">
      <w:r>
        <w:t xml:space="preserve">    """</w:t>
      </w:r>
    </w:p>
    <w:p w14:paraId="00BD1287" w14:textId="77777777" w:rsidR="00E3613C" w:rsidRDefault="00E3613C" w:rsidP="00E3613C"/>
    <w:p w14:paraId="707C6CFA" w14:textId="77777777" w:rsidR="00E3613C" w:rsidRDefault="00E3613C" w:rsidP="00E3613C">
      <w:r>
        <w:t xml:space="preserve">    cube_option = interface.DisplayOption(</w:t>
      </w:r>
    </w:p>
    <w:p w14:paraId="706DABE7" w14:textId="77777777" w:rsidR="00E3613C" w:rsidRDefault="00E3613C" w:rsidP="00E3613C">
      <w:r>
        <w:t xml:space="preserve">        lambda: cube_3d.get_image(),</w:t>
      </w:r>
    </w:p>
    <w:p w14:paraId="3A68B6AD" w14:textId="77777777" w:rsidR="00E3613C" w:rsidRDefault="00E3613C" w:rsidP="00E3613C">
      <w:r>
        <w:t xml:space="preserve">        screen,</w:t>
      </w:r>
    </w:p>
    <w:p w14:paraId="5E34EB21" w14:textId="77777777" w:rsidR="00E3613C" w:rsidRDefault="00E3613C" w:rsidP="00E3613C">
      <w:r>
        <w:t xml:space="preserve">        val.run([10, 0]),</w:t>
      </w:r>
    </w:p>
    <w:p w14:paraId="2F2D3A7D" w14:textId="77777777" w:rsidR="00E3613C" w:rsidRDefault="00E3613C" w:rsidP="00E3613C">
      <w:r>
        <w:t xml:space="preserve">        [100, 100],</w:t>
      </w:r>
    </w:p>
    <w:p w14:paraId="75299DA8" w14:textId="77777777" w:rsidR="00E3613C" w:rsidRDefault="00E3613C" w:rsidP="00E3613C">
      <w:r>
        <w:t xml:space="preserve">        1.5,</w:t>
      </w:r>
    </w:p>
    <w:p w14:paraId="58922479" w14:textId="77777777" w:rsidR="00E3613C" w:rsidRDefault="00E3613C" w:rsidP="00E3613C">
      <w:r>
        <w:t xml:space="preserve">        lambda: Buttons.display_swap("3d"),</w:t>
      </w:r>
    </w:p>
    <w:p w14:paraId="798E2C44" w14:textId="77777777" w:rsidR="00E3613C" w:rsidRDefault="00E3613C" w:rsidP="00E3613C">
      <w:r>
        <w:t xml:space="preserve">        default_colour,</w:t>
      </w:r>
    </w:p>
    <w:p w14:paraId="5E4525A3" w14:textId="77777777" w:rsidR="00E3613C" w:rsidRDefault="00E3613C" w:rsidP="00E3613C">
      <w:r>
        <w:t xml:space="preserve">    )</w:t>
      </w:r>
    </w:p>
    <w:p w14:paraId="1DC1BEA6" w14:textId="77777777" w:rsidR="00E3613C" w:rsidRDefault="00E3613C" w:rsidP="00E3613C">
      <w:r>
        <w:t xml:space="preserve">    net_option = interface.DisplayOption(</w:t>
      </w:r>
    </w:p>
    <w:p w14:paraId="2CBBB761" w14:textId="77777777" w:rsidR="00E3613C" w:rsidRDefault="00E3613C" w:rsidP="00E3613C">
      <w:r>
        <w:t xml:space="preserve">        lambda: cube_net.get_image(),</w:t>
      </w:r>
    </w:p>
    <w:p w14:paraId="3876CC3F" w14:textId="77777777" w:rsidR="00E3613C" w:rsidRDefault="00E3613C" w:rsidP="00E3613C">
      <w:r>
        <w:t xml:space="preserve">        screen,</w:t>
      </w:r>
    </w:p>
    <w:p w14:paraId="408655B8" w14:textId="77777777" w:rsidR="00E3613C" w:rsidRDefault="00E3613C" w:rsidP="00E3613C">
      <w:r>
        <w:t xml:space="preserve">        val.run([10, 100]),</w:t>
      </w:r>
    </w:p>
    <w:p w14:paraId="7C933C99" w14:textId="77777777" w:rsidR="00E3613C" w:rsidRDefault="00E3613C" w:rsidP="00E3613C">
      <w:r>
        <w:t xml:space="preserve">        [100, 100],</w:t>
      </w:r>
    </w:p>
    <w:p w14:paraId="3788A1BC" w14:textId="77777777" w:rsidR="00E3613C" w:rsidRDefault="00E3613C" w:rsidP="00E3613C">
      <w:r>
        <w:t xml:space="preserve">        1.5,</w:t>
      </w:r>
    </w:p>
    <w:p w14:paraId="0FB16F5C" w14:textId="77777777" w:rsidR="00E3613C" w:rsidRDefault="00E3613C" w:rsidP="00E3613C">
      <w:r>
        <w:t xml:space="preserve">        lambda: Buttons.display_swap("net"),</w:t>
      </w:r>
    </w:p>
    <w:p w14:paraId="2509C988" w14:textId="77777777" w:rsidR="00E3613C" w:rsidRDefault="00E3613C" w:rsidP="00E3613C">
      <w:r>
        <w:t xml:space="preserve">        default_colour,</w:t>
      </w:r>
    </w:p>
    <w:p w14:paraId="03852739" w14:textId="77777777" w:rsidR="00E3613C" w:rsidRDefault="00E3613C" w:rsidP="00E3613C">
      <w:r>
        <w:t xml:space="preserve">    )</w:t>
      </w:r>
    </w:p>
    <w:p w14:paraId="263E6DC1" w14:textId="77777777" w:rsidR="00E3613C" w:rsidRDefault="00E3613C" w:rsidP="00E3613C">
      <w:r>
        <w:t xml:space="preserve">    guide_option = interface.DisplayOption(</w:t>
      </w:r>
    </w:p>
    <w:p w14:paraId="440559DB" w14:textId="77777777" w:rsidR="00E3613C" w:rsidRDefault="00E3613C" w:rsidP="00E3613C">
      <w:r>
        <w:lastRenderedPageBreak/>
        <w:t xml:space="preserve">        lambda: cube_guide.get_image(),</w:t>
      </w:r>
    </w:p>
    <w:p w14:paraId="1C55111C" w14:textId="77777777" w:rsidR="00E3613C" w:rsidRDefault="00E3613C" w:rsidP="00E3613C">
      <w:r>
        <w:t xml:space="preserve">        screen,</w:t>
      </w:r>
    </w:p>
    <w:p w14:paraId="067E1DE4" w14:textId="77777777" w:rsidR="00E3613C" w:rsidRDefault="00E3613C" w:rsidP="00E3613C">
      <w:r>
        <w:t xml:space="preserve">        val.run([10, 200]),</w:t>
      </w:r>
    </w:p>
    <w:p w14:paraId="2F4D6894" w14:textId="77777777" w:rsidR="00E3613C" w:rsidRDefault="00E3613C" w:rsidP="00E3613C">
      <w:r>
        <w:t xml:space="preserve">        [100, 100],</w:t>
      </w:r>
    </w:p>
    <w:p w14:paraId="47B1CACF" w14:textId="77777777" w:rsidR="00E3613C" w:rsidRDefault="00E3613C" w:rsidP="00E3613C">
      <w:r>
        <w:t xml:space="preserve">        1.5,</w:t>
      </w:r>
    </w:p>
    <w:p w14:paraId="0ABE4743" w14:textId="77777777" w:rsidR="00E3613C" w:rsidRDefault="00E3613C" w:rsidP="00E3613C">
      <w:r>
        <w:t xml:space="preserve">        lambda: Buttons.display_swap("guide"),</w:t>
      </w:r>
    </w:p>
    <w:p w14:paraId="40C08392" w14:textId="77777777" w:rsidR="00E3613C" w:rsidRDefault="00E3613C" w:rsidP="00E3613C">
      <w:r>
        <w:t xml:space="preserve">        BLACK,</w:t>
      </w:r>
    </w:p>
    <w:p w14:paraId="348454A7" w14:textId="77777777" w:rsidR="00E3613C" w:rsidRDefault="00E3613C" w:rsidP="00E3613C">
      <w:r>
        <w:t xml:space="preserve">    )  # should be default colour,</w:t>
      </w:r>
    </w:p>
    <w:p w14:paraId="53B051A0" w14:textId="77777777" w:rsidR="00E3613C" w:rsidRDefault="00E3613C" w:rsidP="00E3613C">
      <w:r>
        <w:t xml:space="preserve">    # but this causes the background of the hovered button to be black.</w:t>
      </w:r>
    </w:p>
    <w:p w14:paraId="2E38417D" w14:textId="77777777" w:rsidR="00E3613C" w:rsidRDefault="00E3613C" w:rsidP="00E3613C">
      <w:r>
        <w:t xml:space="preserve">    # May be an error with pygame.smoothscale in interface file</w:t>
      </w:r>
    </w:p>
    <w:p w14:paraId="3F35347F" w14:textId="77777777" w:rsidR="00E3613C" w:rsidRDefault="00E3613C" w:rsidP="00E3613C">
      <w:r>
        <w:t xml:space="preserve">    # this works as a solution</w:t>
      </w:r>
    </w:p>
    <w:p w14:paraId="772BCF0A" w14:textId="77777777" w:rsidR="00E3613C" w:rsidRDefault="00E3613C" w:rsidP="00E3613C"/>
    <w:p w14:paraId="66B2A9D7" w14:textId="77777777" w:rsidR="00E3613C" w:rsidRDefault="00E3613C" w:rsidP="00E3613C">
      <w:r>
        <w:t xml:space="preserve">    history_option = interface.DisplayOption(</w:t>
      </w:r>
    </w:p>
    <w:p w14:paraId="6F2A9D01" w14:textId="77777777" w:rsidR="00E3613C" w:rsidRDefault="00E3613C" w:rsidP="00E3613C">
      <w:r>
        <w:t xml:space="preserve">        lambda: interface.text(</w:t>
      </w:r>
    </w:p>
    <w:p w14:paraId="50D631E3" w14:textId="77777777" w:rsidR="00E3613C" w:rsidRDefault="00E3613C" w:rsidP="00E3613C">
      <w:r>
        <w:t xml:space="preserve">            "HISTORY",</w:t>
      </w:r>
    </w:p>
    <w:p w14:paraId="4444BB7D" w14:textId="77777777" w:rsidR="00E3613C" w:rsidRDefault="00E3613C" w:rsidP="00E3613C">
      <w:r>
        <w:t xml:space="preserve">            default_font,</w:t>
      </w:r>
    </w:p>
    <w:p w14:paraId="1BD98513" w14:textId="77777777" w:rsidR="00E3613C" w:rsidRDefault="00E3613C" w:rsidP="00E3613C">
      <w:r>
        <w:t xml:space="preserve">            BLACK,</w:t>
      </w:r>
    </w:p>
    <w:p w14:paraId="02D2FB81" w14:textId="77777777" w:rsidR="00E3613C" w:rsidRDefault="00E3613C" w:rsidP="00E3613C">
      <w:r>
        <w:t xml:space="preserve">            default_colour</w:t>
      </w:r>
    </w:p>
    <w:p w14:paraId="73072FEB" w14:textId="77777777" w:rsidR="00E3613C" w:rsidRDefault="00E3613C" w:rsidP="00E3613C">
      <w:r>
        <w:t xml:space="preserve">        ),</w:t>
      </w:r>
    </w:p>
    <w:p w14:paraId="75C64314" w14:textId="77777777" w:rsidR="00E3613C" w:rsidRDefault="00E3613C" w:rsidP="00E3613C">
      <w:r>
        <w:t xml:space="preserve">        screen,</w:t>
      </w:r>
    </w:p>
    <w:p w14:paraId="52085F02" w14:textId="77777777" w:rsidR="00E3613C" w:rsidRDefault="00E3613C" w:rsidP="00E3613C">
      <w:r>
        <w:t xml:space="preserve">        val.run([10, 300]),</w:t>
      </w:r>
    </w:p>
    <w:p w14:paraId="2631BC99" w14:textId="77777777" w:rsidR="00E3613C" w:rsidRDefault="00E3613C" w:rsidP="00E3613C">
      <w:r>
        <w:t xml:space="preserve">        [100, 25],</w:t>
      </w:r>
    </w:p>
    <w:p w14:paraId="5D1D107F" w14:textId="77777777" w:rsidR="00E3613C" w:rsidRDefault="00E3613C" w:rsidP="00E3613C">
      <w:r>
        <w:t xml:space="preserve">        1.5,</w:t>
      </w:r>
    </w:p>
    <w:p w14:paraId="3F0ECCF3" w14:textId="77777777" w:rsidR="00E3613C" w:rsidRDefault="00E3613C" w:rsidP="00E3613C">
      <w:r>
        <w:t xml:space="preserve">        lambda: Buttons.display_swap("history"),</w:t>
      </w:r>
    </w:p>
    <w:p w14:paraId="35D966F0" w14:textId="77777777" w:rsidR="00E3613C" w:rsidRDefault="00E3613C" w:rsidP="00E3613C">
      <w:r>
        <w:t xml:space="preserve">        BLACK,  # same problem as guide</w:t>
      </w:r>
    </w:p>
    <w:p w14:paraId="704EC4CD" w14:textId="77777777" w:rsidR="00E3613C" w:rsidRDefault="00E3613C" w:rsidP="00E3613C">
      <w:r>
        <w:t xml:space="preserve">    )</w:t>
      </w:r>
    </w:p>
    <w:p w14:paraId="18E0CE7B" w14:textId="77777777" w:rsidR="00E3613C" w:rsidRDefault="00E3613C" w:rsidP="00E3613C"/>
    <w:p w14:paraId="035E0EA4" w14:textId="77777777" w:rsidR="00E3613C" w:rsidRDefault="00E3613C" w:rsidP="00E3613C">
      <w:r>
        <w:t xml:space="preserve">    leaderboard_option = interface.DisplayOption(</w:t>
      </w:r>
    </w:p>
    <w:p w14:paraId="4A6467C5" w14:textId="77777777" w:rsidR="00E3613C" w:rsidRDefault="00E3613C" w:rsidP="00E3613C">
      <w:r>
        <w:t xml:space="preserve">        lambda: interface.text(</w:t>
      </w:r>
    </w:p>
    <w:p w14:paraId="08EDC145" w14:textId="77777777" w:rsidR="00E3613C" w:rsidRDefault="00E3613C" w:rsidP="00E3613C">
      <w:r>
        <w:t xml:space="preserve">            "LEADERBOARD",</w:t>
      </w:r>
    </w:p>
    <w:p w14:paraId="241C193C" w14:textId="77777777" w:rsidR="00E3613C" w:rsidRDefault="00E3613C" w:rsidP="00E3613C">
      <w:r>
        <w:t xml:space="preserve">            default_font,</w:t>
      </w:r>
    </w:p>
    <w:p w14:paraId="6500C9DE" w14:textId="77777777" w:rsidR="00E3613C" w:rsidRDefault="00E3613C" w:rsidP="00E3613C">
      <w:r>
        <w:lastRenderedPageBreak/>
        <w:t xml:space="preserve">            BLACK,</w:t>
      </w:r>
    </w:p>
    <w:p w14:paraId="6A4D36E4" w14:textId="77777777" w:rsidR="00E3613C" w:rsidRDefault="00E3613C" w:rsidP="00E3613C">
      <w:r>
        <w:t xml:space="preserve">            default_colour</w:t>
      </w:r>
    </w:p>
    <w:p w14:paraId="2F3FC297" w14:textId="77777777" w:rsidR="00E3613C" w:rsidRDefault="00E3613C" w:rsidP="00E3613C">
      <w:r>
        <w:t xml:space="preserve">        ),</w:t>
      </w:r>
    </w:p>
    <w:p w14:paraId="3C18D4B3" w14:textId="77777777" w:rsidR="00E3613C" w:rsidRDefault="00E3613C" w:rsidP="00E3613C">
      <w:r>
        <w:t xml:space="preserve">        screen,</w:t>
      </w:r>
    </w:p>
    <w:p w14:paraId="1FA4B98F" w14:textId="77777777" w:rsidR="00E3613C" w:rsidRDefault="00E3613C" w:rsidP="00E3613C">
      <w:r>
        <w:t xml:space="preserve">        val.run([10, 325]),</w:t>
      </w:r>
    </w:p>
    <w:p w14:paraId="0D6F7752" w14:textId="77777777" w:rsidR="00E3613C" w:rsidRDefault="00E3613C" w:rsidP="00E3613C">
      <w:r>
        <w:t xml:space="preserve">        [100, 25],</w:t>
      </w:r>
    </w:p>
    <w:p w14:paraId="08414C80" w14:textId="77777777" w:rsidR="00E3613C" w:rsidRDefault="00E3613C" w:rsidP="00E3613C">
      <w:r>
        <w:t xml:space="preserve">        1.5,</w:t>
      </w:r>
    </w:p>
    <w:p w14:paraId="4C207775" w14:textId="77777777" w:rsidR="00E3613C" w:rsidRDefault="00E3613C" w:rsidP="00E3613C">
      <w:r>
        <w:t xml:space="preserve">        lambda: Buttons.display_swap("leaderboard"),</w:t>
      </w:r>
    </w:p>
    <w:p w14:paraId="14939CBF" w14:textId="77777777" w:rsidR="00E3613C" w:rsidRDefault="00E3613C" w:rsidP="00E3613C">
      <w:r>
        <w:t xml:space="preserve">        BLACK,  # same problem as guide</w:t>
      </w:r>
    </w:p>
    <w:p w14:paraId="7DF10BAC" w14:textId="77777777" w:rsidR="00E3613C" w:rsidRDefault="00E3613C" w:rsidP="00E3613C">
      <w:r>
        <w:t xml:space="preserve">    )</w:t>
      </w:r>
    </w:p>
    <w:p w14:paraId="2359BFD8" w14:textId="77777777" w:rsidR="00E3613C" w:rsidRDefault="00E3613C" w:rsidP="00E3613C"/>
    <w:p w14:paraId="45218CC6" w14:textId="77777777" w:rsidR="00E3613C" w:rsidRDefault="00E3613C" w:rsidP="00E3613C">
      <w:r>
        <w:t xml:space="preserve">    cube_option_bar = interface.DisplayBar(  # update with any new options</w:t>
      </w:r>
    </w:p>
    <w:p w14:paraId="33225076" w14:textId="77777777" w:rsidR="00E3613C" w:rsidRDefault="00E3613C" w:rsidP="00E3613C">
      <w:r>
        <w:t xml:space="preserve">        [cube_option, net_option, guide_option, history_option, leaderboard_option],</w:t>
      </w:r>
    </w:p>
    <w:p w14:paraId="4675921D" w14:textId="77777777" w:rsidR="00E3613C" w:rsidRDefault="00E3613C" w:rsidP="00E3613C">
      <w:r>
        <w:t xml:space="preserve">        False,</w:t>
      </w:r>
    </w:p>
    <w:p w14:paraId="277334CF" w14:textId="77777777" w:rsidR="00E3613C" w:rsidRDefault="00E3613C" w:rsidP="00E3613C">
      <w:r>
        <w:t xml:space="preserve">    )</w:t>
      </w:r>
    </w:p>
    <w:p w14:paraId="09BDAD9D" w14:textId="77777777" w:rsidR="00E3613C" w:rsidRDefault="00E3613C" w:rsidP="00E3613C">
      <w:r>
        <w:t xml:space="preserve">    display_option = "3d"</w:t>
      </w:r>
    </w:p>
    <w:p w14:paraId="4CBA0D4B" w14:textId="77777777" w:rsidR="00E3613C" w:rsidRDefault="00E3613C" w:rsidP="00E3613C"/>
    <w:p w14:paraId="189CC500" w14:textId="77777777" w:rsidR="00E3613C" w:rsidRDefault="00E3613C" w:rsidP="00E3613C">
      <w:r>
        <w:t xml:space="preserve">    @staticmethod</w:t>
      </w:r>
    </w:p>
    <w:p w14:paraId="513E40CE" w14:textId="77777777" w:rsidR="00E3613C" w:rsidRDefault="00E3613C" w:rsidP="00E3613C">
      <w:r>
        <w:t xml:space="preserve">    def display_swap(option):</w:t>
      </w:r>
    </w:p>
    <w:p w14:paraId="5C48F454" w14:textId="77777777" w:rsidR="00E3613C" w:rsidRDefault="00E3613C" w:rsidP="00E3613C">
      <w:r>
        <w:t xml:space="preserve">        """</w:t>
      </w:r>
    </w:p>
    <w:p w14:paraId="75D21E04" w14:textId="77777777" w:rsidR="00E3613C" w:rsidRDefault="00E3613C" w:rsidP="00E3613C">
      <w:r>
        <w:t xml:space="preserve">        Updates display_option variable within the class</w:t>
      </w:r>
    </w:p>
    <w:p w14:paraId="18D6880D" w14:textId="77777777" w:rsidR="00E3613C" w:rsidRDefault="00E3613C" w:rsidP="00E3613C"/>
    <w:p w14:paraId="792E134A" w14:textId="77777777" w:rsidR="00E3613C" w:rsidRDefault="00E3613C" w:rsidP="00E3613C">
      <w:r>
        <w:t xml:space="preserve">        This provides a function for interface.DisplayOption objects</w:t>
      </w:r>
    </w:p>
    <w:p w14:paraId="77A70367" w14:textId="77777777" w:rsidR="00E3613C" w:rsidRDefault="00E3613C" w:rsidP="00E3613C">
      <w:r>
        <w:t xml:space="preserve">        to update the display_option variable which is saved with this class</w:t>
      </w:r>
    </w:p>
    <w:p w14:paraId="5D3A7AA1" w14:textId="77777777" w:rsidR="00E3613C" w:rsidRDefault="00E3613C" w:rsidP="00E3613C"/>
    <w:p w14:paraId="277F6834" w14:textId="77777777" w:rsidR="00E3613C" w:rsidRDefault="00E3613C" w:rsidP="00E3613C">
      <w:r>
        <w:t xml:space="preserve">        :param option: the new display_option: 3d, net, guide, history or leaderboard</w:t>
      </w:r>
    </w:p>
    <w:p w14:paraId="5DCD5414" w14:textId="77777777" w:rsidR="00E3613C" w:rsidRDefault="00E3613C" w:rsidP="00E3613C">
      <w:r>
        <w:t xml:space="preserve">        :type option: str</w:t>
      </w:r>
    </w:p>
    <w:p w14:paraId="291F5E28" w14:textId="77777777" w:rsidR="00E3613C" w:rsidRDefault="00E3613C" w:rsidP="00E3613C">
      <w:r>
        <w:t xml:space="preserve">        """</w:t>
      </w:r>
    </w:p>
    <w:p w14:paraId="336BE4AC" w14:textId="77777777" w:rsidR="00E3613C" w:rsidRDefault="00E3613C" w:rsidP="00E3613C">
      <w:r>
        <w:t xml:space="preserve">        Buttons.display_option = option</w:t>
      </w:r>
    </w:p>
    <w:p w14:paraId="4D30608B" w14:textId="77777777" w:rsidR="00E3613C" w:rsidRDefault="00E3613C" w:rsidP="00E3613C"/>
    <w:p w14:paraId="53F487F7" w14:textId="77777777" w:rsidR="00E3613C" w:rsidRDefault="00E3613C" w:rsidP="00E3613C">
      <w:r>
        <w:t xml:space="preserve">    @staticmethod</w:t>
      </w:r>
    </w:p>
    <w:p w14:paraId="6710F5E8" w14:textId="77777777" w:rsidR="00E3613C" w:rsidRDefault="00E3613C" w:rsidP="00E3613C">
      <w:r>
        <w:lastRenderedPageBreak/>
        <w:t xml:space="preserve">    def update(mouse_pos, mouse_up):</w:t>
      </w:r>
    </w:p>
    <w:p w14:paraId="10B6A3B2" w14:textId="77777777" w:rsidR="00E3613C" w:rsidRDefault="00E3613C" w:rsidP="00E3613C">
      <w:r>
        <w:t xml:space="preserve">        """</w:t>
      </w:r>
    </w:p>
    <w:p w14:paraId="49B2920B" w14:textId="77777777" w:rsidR="00E3613C" w:rsidRDefault="00E3613C" w:rsidP="00E3613C">
      <w:r>
        <w:t xml:space="preserve">        Updates each button in the class</w:t>
      </w:r>
    </w:p>
    <w:p w14:paraId="62999A8B" w14:textId="77777777" w:rsidR="00E3613C" w:rsidRDefault="00E3613C" w:rsidP="00E3613C"/>
    <w:p w14:paraId="39CAAB93" w14:textId="77777777" w:rsidR="00E3613C" w:rsidRDefault="00E3613C" w:rsidP="00E3613C">
      <w:r>
        <w:t xml:space="preserve">        :param mouse_pos: the x,y position of the mouse</w:t>
      </w:r>
    </w:p>
    <w:p w14:paraId="2F250184" w14:textId="77777777" w:rsidR="00E3613C" w:rsidRDefault="00E3613C" w:rsidP="00E3613C">
      <w:r>
        <w:t xml:space="preserve">        :param mouse_up: whether the mouse button has been clicked</w:t>
      </w:r>
    </w:p>
    <w:p w14:paraId="39B7F9FF" w14:textId="77777777" w:rsidR="00E3613C" w:rsidRDefault="00E3613C" w:rsidP="00E3613C">
      <w:r>
        <w:t xml:space="preserve">        :type mouse_pos: tuple[int, int] or list[int, int]</w:t>
      </w:r>
    </w:p>
    <w:p w14:paraId="61FE8BB1" w14:textId="77777777" w:rsidR="00E3613C" w:rsidRDefault="00E3613C" w:rsidP="00E3613C">
      <w:r>
        <w:t xml:space="preserve">        :type mouse_up: bool</w:t>
      </w:r>
    </w:p>
    <w:p w14:paraId="7D420041" w14:textId="77777777" w:rsidR="00E3613C" w:rsidRDefault="00E3613C" w:rsidP="00E3613C">
      <w:r>
        <w:t xml:space="preserve">        :rtype: None</w:t>
      </w:r>
    </w:p>
    <w:p w14:paraId="6810C096" w14:textId="77777777" w:rsidR="00E3613C" w:rsidRDefault="00E3613C" w:rsidP="00E3613C">
      <w:r>
        <w:t xml:space="preserve">        """</w:t>
      </w:r>
    </w:p>
    <w:p w14:paraId="65B927D0" w14:textId="77777777" w:rsidR="00E3613C" w:rsidRDefault="00E3613C" w:rsidP="00E3613C">
      <w:r>
        <w:t xml:space="preserve">        Buttons.cube_option_bar.update(mouse_pos, mouse_up)</w:t>
      </w:r>
    </w:p>
    <w:p w14:paraId="0B3930EE" w14:textId="77777777" w:rsidR="00E3613C" w:rsidRDefault="00E3613C" w:rsidP="00E3613C"/>
    <w:p w14:paraId="2C16D030" w14:textId="77777777" w:rsidR="00E3613C" w:rsidRDefault="00E3613C" w:rsidP="00E3613C"/>
    <w:p w14:paraId="023D7DFC" w14:textId="77777777" w:rsidR="00E3613C" w:rsidRDefault="00E3613C" w:rsidP="00E3613C">
      <w:r>
        <w:t># used for solving the cube</w:t>
      </w:r>
    </w:p>
    <w:p w14:paraId="0C16D709" w14:textId="77777777" w:rsidR="00E3613C" w:rsidRDefault="00E3613C" w:rsidP="00E3613C">
      <w:r>
        <w:t>solve_cube = False</w:t>
      </w:r>
    </w:p>
    <w:p w14:paraId="6344275F" w14:textId="77777777" w:rsidR="00E3613C" w:rsidRDefault="00E3613C" w:rsidP="00E3613C">
      <w:r>
        <w:t>"""If the cube is being solved</w:t>
      </w:r>
    </w:p>
    <w:p w14:paraId="48A753B3" w14:textId="77777777" w:rsidR="00E3613C" w:rsidRDefault="00E3613C" w:rsidP="00E3613C">
      <w:r>
        <w:t>:type solve_cube: bool"""</w:t>
      </w:r>
    </w:p>
    <w:p w14:paraId="5642CFAB" w14:textId="77777777" w:rsidR="00E3613C" w:rsidRDefault="00E3613C" w:rsidP="00E3613C">
      <w:r>
        <w:t>solver = features.Solver()</w:t>
      </w:r>
    </w:p>
    <w:p w14:paraId="5C25C490" w14:textId="77777777" w:rsidR="00E3613C" w:rsidRDefault="00E3613C" w:rsidP="00E3613C"/>
    <w:p w14:paraId="2FF2A24D" w14:textId="77777777" w:rsidR="00E3613C" w:rsidRDefault="00E3613C" w:rsidP="00E3613C">
      <w:r>
        <w:t>timer = features.Timer()</w:t>
      </w:r>
    </w:p>
    <w:p w14:paraId="0A494396" w14:textId="77777777" w:rsidR="00E3613C" w:rsidRDefault="00E3613C" w:rsidP="00E3613C">
      <w:r>
        <w:t>last_save = time.time()</w:t>
      </w:r>
    </w:p>
    <w:p w14:paraId="37B27C47" w14:textId="77777777" w:rsidR="00E3613C" w:rsidRDefault="00E3613C" w:rsidP="00E3613C">
      <w:r>
        <w:t>"""The timestamp of the last save, used for calculating time since last save</w:t>
      </w:r>
    </w:p>
    <w:p w14:paraId="55567EC4" w14:textId="77777777" w:rsidR="00E3613C" w:rsidRDefault="00E3613C" w:rsidP="00E3613C">
      <w:r>
        <w:t>:type last_save: float"""</w:t>
      </w:r>
    </w:p>
    <w:p w14:paraId="724A1046" w14:textId="77777777" w:rsidR="00E3613C" w:rsidRDefault="00E3613C" w:rsidP="00E3613C"/>
    <w:p w14:paraId="1E5F3CED" w14:textId="77777777" w:rsidR="00E3613C" w:rsidRDefault="00E3613C" w:rsidP="00E3613C"/>
    <w:p w14:paraId="46B10E5D" w14:textId="77777777" w:rsidR="00E3613C" w:rsidRDefault="00E3613C" w:rsidP="00E3613C">
      <w:r>
        <w:t># login</w:t>
      </w:r>
    </w:p>
    <w:p w14:paraId="1180DD74" w14:textId="77777777" w:rsidR="00E3613C" w:rsidRDefault="00E3613C" w:rsidP="00E3613C">
      <w:r>
        <w:t>def load(username):</w:t>
      </w:r>
    </w:p>
    <w:p w14:paraId="17BC728D" w14:textId="77777777" w:rsidR="00E3613C" w:rsidRDefault="00E3613C" w:rsidP="00E3613C">
      <w:r>
        <w:t xml:space="preserve">    """Desgined to be called by the login window, this function will load the users data</w:t>
      </w:r>
    </w:p>
    <w:p w14:paraId="338342AC" w14:textId="77777777" w:rsidR="00E3613C" w:rsidRDefault="00E3613C" w:rsidP="00E3613C"/>
    <w:p w14:paraId="4DA183D8" w14:textId="77777777" w:rsidR="00E3613C" w:rsidRDefault="00E3613C" w:rsidP="00E3613C">
      <w:r>
        <w:t xml:space="preserve">    Uses Manager.load to load the users data and then checks the game state, updating</w:t>
      </w:r>
    </w:p>
    <w:p w14:paraId="484BDA9F" w14:textId="77777777" w:rsidR="00E3613C" w:rsidRDefault="00E3613C" w:rsidP="00E3613C">
      <w:r>
        <w:t xml:space="preserve">    details about the timer and solver is nessesary</w:t>
      </w:r>
    </w:p>
    <w:p w14:paraId="210EE7D8" w14:textId="77777777" w:rsidR="00E3613C" w:rsidRDefault="00E3613C" w:rsidP="00E3613C"/>
    <w:p w14:paraId="53E11A64" w14:textId="77777777" w:rsidR="00E3613C" w:rsidRDefault="00E3613C" w:rsidP="00E3613C">
      <w:r>
        <w:t xml:space="preserve">    :param username: the unique username of the user</w:t>
      </w:r>
    </w:p>
    <w:p w14:paraId="7DBE4EC2" w14:textId="77777777" w:rsidR="00E3613C" w:rsidRDefault="00E3613C" w:rsidP="00E3613C">
      <w:r>
        <w:t xml:space="preserve">    :type username: str</w:t>
      </w:r>
    </w:p>
    <w:p w14:paraId="08E05FEA" w14:textId="77777777" w:rsidR="00E3613C" w:rsidRDefault="00E3613C" w:rsidP="00E3613C">
      <w:r>
        <w:t xml:space="preserve">    """</w:t>
      </w:r>
    </w:p>
    <w:p w14:paraId="22CC5C2A" w14:textId="77777777" w:rsidR="00E3613C" w:rsidRDefault="00E3613C" w:rsidP="00E3613C">
      <w:r>
        <w:t xml:space="preserve">    user_data.Manager.load(username)</w:t>
      </w:r>
    </w:p>
    <w:p w14:paraId="14F88E07" w14:textId="77777777" w:rsidR="00E3613C" w:rsidRDefault="00E3613C" w:rsidP="00E3613C"/>
    <w:p w14:paraId="1E6D630F" w14:textId="77777777" w:rsidR="00E3613C" w:rsidRDefault="00E3613C" w:rsidP="00E3613C">
      <w:r>
        <w:t xml:space="preserve">    if game_data.time_taken &gt; 0:  # timer is running</w:t>
      </w:r>
    </w:p>
    <w:p w14:paraId="657DF8FC" w14:textId="77777777" w:rsidR="00E3613C" w:rsidRDefault="00E3613C" w:rsidP="00E3613C">
      <w:r>
        <w:t xml:space="preserve">        # manually start timer to avoid changing start time</w:t>
      </w:r>
    </w:p>
    <w:p w14:paraId="2CC5C0C7" w14:textId="77777777" w:rsidR="00E3613C" w:rsidRDefault="00E3613C" w:rsidP="00E3613C">
      <w:r>
        <w:t xml:space="preserve">        timer.exists = True</w:t>
      </w:r>
    </w:p>
    <w:p w14:paraId="398154FB" w14:textId="77777777" w:rsidR="00E3613C" w:rsidRDefault="00E3613C" w:rsidP="00E3613C">
      <w:r>
        <w:t xml:space="preserve">        timer.running = True</w:t>
      </w:r>
    </w:p>
    <w:p w14:paraId="31A5EDFC" w14:textId="77777777" w:rsidR="00E3613C" w:rsidRDefault="00E3613C" w:rsidP="00E3613C">
      <w:r>
        <w:t xml:space="preserve">        timer.start_time = (</w:t>
      </w:r>
    </w:p>
    <w:p w14:paraId="45A7BD5B" w14:textId="77777777" w:rsidR="00E3613C" w:rsidRDefault="00E3613C" w:rsidP="00E3613C">
      <w:r>
        <w:t xml:space="preserve">            time.time() - game_data.time_taken</w:t>
      </w:r>
    </w:p>
    <w:p w14:paraId="4F18199C" w14:textId="77777777" w:rsidR="00E3613C" w:rsidRDefault="00E3613C" w:rsidP="00E3613C">
      <w:r>
        <w:t xml:space="preserve">        )  # act as if timer has just started</w:t>
      </w:r>
    </w:p>
    <w:p w14:paraId="6A9B4F6F" w14:textId="77777777" w:rsidR="00E3613C" w:rsidRDefault="00E3613C" w:rsidP="00E3613C">
      <w:r>
        <w:t xml:space="preserve">    if game_data.solver_used: # solver is runnning</w:t>
      </w:r>
    </w:p>
    <w:p w14:paraId="63434664" w14:textId="77777777" w:rsidR="00E3613C" w:rsidRDefault="00E3613C" w:rsidP="00E3613C">
      <w:r>
        <w:t xml:space="preserve">        # finish solving cube</w:t>
      </w:r>
    </w:p>
    <w:p w14:paraId="26F047D7" w14:textId="77777777" w:rsidR="00E3613C" w:rsidRDefault="00E3613C" w:rsidP="00E3613C">
      <w:r>
        <w:t xml:space="preserve">        solver.first = False</w:t>
      </w:r>
    </w:p>
    <w:p w14:paraId="6B00D0F4" w14:textId="77777777" w:rsidR="00E3613C" w:rsidRDefault="00E3613C" w:rsidP="00E3613C">
      <w:r>
        <w:t xml:space="preserve">        solve_cube = True</w:t>
      </w:r>
    </w:p>
    <w:p w14:paraId="195D1648" w14:textId="77777777" w:rsidR="00E3613C" w:rsidRDefault="00E3613C" w:rsidP="00E3613C"/>
    <w:p w14:paraId="232C8287" w14:textId="77777777" w:rsidR="00E3613C" w:rsidRDefault="00E3613C" w:rsidP="00E3613C"/>
    <w:p w14:paraId="7D983B9F" w14:textId="77777777" w:rsidR="00E3613C" w:rsidRDefault="00E3613C" w:rsidP="00E3613C">
      <w:r>
        <w:t>login_window.Window(lambda u: load(u))</w:t>
      </w:r>
    </w:p>
    <w:p w14:paraId="54344702" w14:textId="77777777" w:rsidR="00E3613C" w:rsidRDefault="00E3613C" w:rsidP="00E3613C"/>
    <w:p w14:paraId="7495087E" w14:textId="77777777" w:rsidR="00E3613C" w:rsidRDefault="00E3613C" w:rsidP="00E3613C"/>
    <w:p w14:paraId="1473B1C7" w14:textId="77777777" w:rsidR="00E3613C" w:rsidRDefault="00E3613C" w:rsidP="00E3613C">
      <w:r>
        <w:t># game loop</w:t>
      </w:r>
    </w:p>
    <w:p w14:paraId="3577D744" w14:textId="77777777" w:rsidR="00E3613C" w:rsidRDefault="00E3613C" w:rsidP="00E3613C">
      <w:r>
        <w:t>while True:</w:t>
      </w:r>
    </w:p>
    <w:p w14:paraId="518A197A" w14:textId="77777777" w:rsidR="00E3613C" w:rsidRDefault="00E3613C" w:rsidP="00E3613C">
      <w:r>
        <w:t xml:space="preserve">    mouse_pos = pygame.mouse.get_pos()</w:t>
      </w:r>
    </w:p>
    <w:p w14:paraId="3A004BFD" w14:textId="77777777" w:rsidR="00E3613C" w:rsidRDefault="00E3613C" w:rsidP="00E3613C">
      <w:r>
        <w:t xml:space="preserve">    mouse_up = False</w:t>
      </w:r>
    </w:p>
    <w:p w14:paraId="38700D9D" w14:textId="77777777" w:rsidR="00E3613C" w:rsidRDefault="00E3613C" w:rsidP="00E3613C">
      <w:r>
        <w:t xml:space="preserve">    val.update_size(pygame.display.get_surface().get_size())</w:t>
      </w:r>
    </w:p>
    <w:p w14:paraId="3DC71EAC" w14:textId="77777777" w:rsidR="00E3613C" w:rsidRDefault="00E3613C" w:rsidP="00E3613C"/>
    <w:p w14:paraId="1AF06FC6" w14:textId="77777777" w:rsidR="00E3613C" w:rsidRDefault="00E3613C" w:rsidP="00E3613C">
      <w:r>
        <w:t xml:space="preserve">    for event in pygame.event.get():</w:t>
      </w:r>
    </w:p>
    <w:p w14:paraId="14FCB6C1" w14:textId="77777777" w:rsidR="00E3613C" w:rsidRDefault="00E3613C" w:rsidP="00E3613C">
      <w:r>
        <w:t xml:space="preserve">        if event.type == pygame.QUIT:</w:t>
      </w:r>
    </w:p>
    <w:p w14:paraId="3DFBC9F4" w14:textId="77777777" w:rsidR="00E3613C" w:rsidRDefault="00E3613C" w:rsidP="00E3613C">
      <w:r>
        <w:t xml:space="preserve">            pygame.quit()</w:t>
      </w:r>
    </w:p>
    <w:p w14:paraId="7F7F662F" w14:textId="77777777" w:rsidR="00E3613C" w:rsidRDefault="00E3613C" w:rsidP="00E3613C">
      <w:r>
        <w:lastRenderedPageBreak/>
        <w:t xml:space="preserve">            sys.exit()</w:t>
      </w:r>
    </w:p>
    <w:p w14:paraId="55802364" w14:textId="77777777" w:rsidR="00E3613C" w:rsidRDefault="00E3613C" w:rsidP="00E3613C">
      <w:r>
        <w:t xml:space="preserve">        elif event.type == pygame.MOUSEBUTTONUP:</w:t>
      </w:r>
    </w:p>
    <w:p w14:paraId="2FDA9928" w14:textId="77777777" w:rsidR="00E3613C" w:rsidRDefault="00E3613C" w:rsidP="00E3613C">
      <w:r>
        <w:t xml:space="preserve">            mouse_up = True</w:t>
      </w:r>
    </w:p>
    <w:p w14:paraId="70326799" w14:textId="77777777" w:rsidR="00E3613C" w:rsidRDefault="00E3613C" w:rsidP="00E3613C">
      <w:r>
        <w:t xml:space="preserve">        elif event.type == pygame.MOUSEWHEEL and Buttons.display_option == "history":</w:t>
      </w:r>
    </w:p>
    <w:p w14:paraId="58BD5124" w14:textId="77777777" w:rsidR="00E3613C" w:rsidRDefault="00E3613C" w:rsidP="00E3613C">
      <w:r>
        <w:t xml:space="preserve">            display_history.scroll(event.y * 25)</w:t>
      </w:r>
    </w:p>
    <w:p w14:paraId="71DEB5F4" w14:textId="77777777" w:rsidR="00E3613C" w:rsidRDefault="00E3613C" w:rsidP="00E3613C">
      <w:r>
        <w:t xml:space="preserve">        # prevent any moves made whilst on guide cube</w:t>
      </w:r>
    </w:p>
    <w:p w14:paraId="07F756B8" w14:textId="77777777" w:rsidR="00E3613C" w:rsidRDefault="00E3613C" w:rsidP="00E3613C">
      <w:r>
        <w:t xml:space="preserve">        elif event.type == pygame.KEYDOWN and Buttons.display_option != "guide":</w:t>
      </w:r>
    </w:p>
    <w:p w14:paraId="36C674BC" w14:textId="77777777" w:rsidR="00E3613C" w:rsidRDefault="00E3613C" w:rsidP="00E3613C">
      <w:r>
        <w:t xml:space="preserve">            # row right</w:t>
      </w:r>
    </w:p>
    <w:p w14:paraId="76792A5C" w14:textId="77777777" w:rsidR="00E3613C" w:rsidRDefault="00E3613C" w:rsidP="00E3613C">
      <w:r>
        <w:t xml:space="preserve">            if event.key == pygame.K_t:</w:t>
      </w:r>
    </w:p>
    <w:p w14:paraId="215AF200" w14:textId="77777777" w:rsidR="00E3613C" w:rsidRDefault="00E3613C" w:rsidP="00E3613C">
      <w:r>
        <w:t xml:space="preserve">                cube.turn(True, 0)</w:t>
      </w:r>
    </w:p>
    <w:p w14:paraId="3902B71A" w14:textId="77777777" w:rsidR="00E3613C" w:rsidRDefault="00E3613C" w:rsidP="00E3613C">
      <w:r>
        <w:t xml:space="preserve">            elif event.key == pygame.K_g:</w:t>
      </w:r>
    </w:p>
    <w:p w14:paraId="383736C3" w14:textId="77777777" w:rsidR="00E3613C" w:rsidRDefault="00E3613C" w:rsidP="00E3613C">
      <w:r>
        <w:t xml:space="preserve">                cube.turn(True, 1)</w:t>
      </w:r>
    </w:p>
    <w:p w14:paraId="393CBA45" w14:textId="77777777" w:rsidR="00E3613C" w:rsidRDefault="00E3613C" w:rsidP="00E3613C">
      <w:r>
        <w:t xml:space="preserve">            elif event.key == pygame.K_b:</w:t>
      </w:r>
    </w:p>
    <w:p w14:paraId="69C2C454" w14:textId="77777777" w:rsidR="00E3613C" w:rsidRDefault="00E3613C" w:rsidP="00E3613C">
      <w:r>
        <w:t xml:space="preserve">                cube.turn(True, 2)</w:t>
      </w:r>
    </w:p>
    <w:p w14:paraId="6FF2AD7E" w14:textId="77777777" w:rsidR="00E3613C" w:rsidRDefault="00E3613C" w:rsidP="00E3613C">
      <w:r>
        <w:t xml:space="preserve">            # row left</w:t>
      </w:r>
    </w:p>
    <w:p w14:paraId="4BF6B8F4" w14:textId="77777777" w:rsidR="00E3613C" w:rsidRDefault="00E3613C" w:rsidP="00E3613C">
      <w:r>
        <w:t xml:space="preserve">            elif event.key == pygame.K_r:</w:t>
      </w:r>
    </w:p>
    <w:p w14:paraId="53223DFC" w14:textId="77777777" w:rsidR="00E3613C" w:rsidRDefault="00E3613C" w:rsidP="00E3613C">
      <w:r>
        <w:t xml:space="preserve">                cube.turn(True, 0, True)</w:t>
      </w:r>
    </w:p>
    <w:p w14:paraId="63B0C21D" w14:textId="77777777" w:rsidR="00E3613C" w:rsidRDefault="00E3613C" w:rsidP="00E3613C">
      <w:r>
        <w:t xml:space="preserve">            elif event.key == pygame.K_f:</w:t>
      </w:r>
    </w:p>
    <w:p w14:paraId="0F13BD03" w14:textId="77777777" w:rsidR="00E3613C" w:rsidRDefault="00E3613C" w:rsidP="00E3613C">
      <w:r>
        <w:t xml:space="preserve">                cube.turn(True, 1, True)</w:t>
      </w:r>
    </w:p>
    <w:p w14:paraId="0346D3D7" w14:textId="77777777" w:rsidR="00E3613C" w:rsidRDefault="00E3613C" w:rsidP="00E3613C">
      <w:r>
        <w:t xml:space="preserve">            elif event.key == pygame.K_v:</w:t>
      </w:r>
    </w:p>
    <w:p w14:paraId="4F3997FA" w14:textId="77777777" w:rsidR="00E3613C" w:rsidRDefault="00E3613C" w:rsidP="00E3613C">
      <w:r>
        <w:t xml:space="preserve">                cube.turn(True, 2, True)</w:t>
      </w:r>
    </w:p>
    <w:p w14:paraId="6F88267D" w14:textId="77777777" w:rsidR="00E3613C" w:rsidRDefault="00E3613C" w:rsidP="00E3613C"/>
    <w:p w14:paraId="553983FE" w14:textId="77777777" w:rsidR="00E3613C" w:rsidRDefault="00E3613C" w:rsidP="00E3613C">
      <w:r>
        <w:t xml:space="preserve">            # column up</w:t>
      </w:r>
    </w:p>
    <w:p w14:paraId="1A898769" w14:textId="77777777" w:rsidR="00E3613C" w:rsidRDefault="00E3613C" w:rsidP="00E3613C">
      <w:r>
        <w:t xml:space="preserve">            elif event.key == pygame.K_q:</w:t>
      </w:r>
    </w:p>
    <w:p w14:paraId="291C7C58" w14:textId="77777777" w:rsidR="00E3613C" w:rsidRDefault="00E3613C" w:rsidP="00E3613C">
      <w:r>
        <w:t xml:space="preserve">                cube.turn(False, 0)</w:t>
      </w:r>
    </w:p>
    <w:p w14:paraId="44DB1476" w14:textId="77777777" w:rsidR="00E3613C" w:rsidRDefault="00E3613C" w:rsidP="00E3613C">
      <w:r>
        <w:t xml:space="preserve">            elif event.key == pygame.K_w:</w:t>
      </w:r>
    </w:p>
    <w:p w14:paraId="23ACBA33" w14:textId="77777777" w:rsidR="00E3613C" w:rsidRDefault="00E3613C" w:rsidP="00E3613C">
      <w:r>
        <w:t xml:space="preserve">                cube.turn(False, 1)</w:t>
      </w:r>
    </w:p>
    <w:p w14:paraId="34700D5F" w14:textId="77777777" w:rsidR="00E3613C" w:rsidRDefault="00E3613C" w:rsidP="00E3613C">
      <w:r>
        <w:t xml:space="preserve">            elif event.key == pygame.K_e:</w:t>
      </w:r>
    </w:p>
    <w:p w14:paraId="49BDBCFE" w14:textId="77777777" w:rsidR="00E3613C" w:rsidRDefault="00E3613C" w:rsidP="00E3613C">
      <w:r>
        <w:t xml:space="preserve">                cube.turn(False, 2)</w:t>
      </w:r>
    </w:p>
    <w:p w14:paraId="0F08410E" w14:textId="77777777" w:rsidR="00E3613C" w:rsidRDefault="00E3613C" w:rsidP="00E3613C">
      <w:r>
        <w:t xml:space="preserve">            # column down</w:t>
      </w:r>
    </w:p>
    <w:p w14:paraId="4AB47553" w14:textId="77777777" w:rsidR="00E3613C" w:rsidRDefault="00E3613C" w:rsidP="00E3613C">
      <w:r>
        <w:t xml:space="preserve">            elif event.key == pygame.K_a:</w:t>
      </w:r>
    </w:p>
    <w:p w14:paraId="0805D6AF" w14:textId="77777777" w:rsidR="00E3613C" w:rsidRDefault="00E3613C" w:rsidP="00E3613C">
      <w:r>
        <w:lastRenderedPageBreak/>
        <w:t xml:space="preserve">                cube.turn(False, 0, True)</w:t>
      </w:r>
    </w:p>
    <w:p w14:paraId="6309AFC5" w14:textId="77777777" w:rsidR="00E3613C" w:rsidRDefault="00E3613C" w:rsidP="00E3613C">
      <w:r>
        <w:t xml:space="preserve">            elif event.key == pygame.K_s:</w:t>
      </w:r>
    </w:p>
    <w:p w14:paraId="05A8FB40" w14:textId="77777777" w:rsidR="00E3613C" w:rsidRDefault="00E3613C" w:rsidP="00E3613C">
      <w:r>
        <w:t xml:space="preserve">                cube.turn(False, 1, True)</w:t>
      </w:r>
    </w:p>
    <w:p w14:paraId="3EBB8231" w14:textId="77777777" w:rsidR="00E3613C" w:rsidRDefault="00E3613C" w:rsidP="00E3613C">
      <w:r>
        <w:t xml:space="preserve">            elif event.key == pygame.K_d:</w:t>
      </w:r>
    </w:p>
    <w:p w14:paraId="3A7E77A1" w14:textId="77777777" w:rsidR="00E3613C" w:rsidRDefault="00E3613C" w:rsidP="00E3613C">
      <w:r>
        <w:t xml:space="preserve">                cube.turn(False, 2, True)</w:t>
      </w:r>
    </w:p>
    <w:p w14:paraId="20C02F8F" w14:textId="77777777" w:rsidR="00E3613C" w:rsidRDefault="00E3613C" w:rsidP="00E3613C"/>
    <w:p w14:paraId="07ED5326" w14:textId="77777777" w:rsidR="00E3613C" w:rsidRDefault="00E3613C" w:rsidP="00E3613C">
      <w:r>
        <w:t xml:space="preserve">            # rotations</w:t>
      </w:r>
    </w:p>
    <w:p w14:paraId="369B963F" w14:textId="77777777" w:rsidR="00E3613C" w:rsidRDefault="00E3613C" w:rsidP="00E3613C">
      <w:r>
        <w:t xml:space="preserve">            elif event.key == pygame.K_x:</w:t>
      </w:r>
    </w:p>
    <w:p w14:paraId="09DFC6A2" w14:textId="77777777" w:rsidR="00E3613C" w:rsidRDefault="00E3613C" w:rsidP="00E3613C">
      <w:r>
        <w:t xml:space="preserve">                cube.rotate("x")</w:t>
      </w:r>
    </w:p>
    <w:p w14:paraId="68D3DCDC" w14:textId="77777777" w:rsidR="00E3613C" w:rsidRDefault="00E3613C" w:rsidP="00E3613C">
      <w:r>
        <w:t xml:space="preserve">            elif event.key == pygame.K_y:</w:t>
      </w:r>
    </w:p>
    <w:p w14:paraId="22CCE3FA" w14:textId="77777777" w:rsidR="00E3613C" w:rsidRDefault="00E3613C" w:rsidP="00E3613C">
      <w:r>
        <w:t xml:space="preserve">                cube.rotate("y")</w:t>
      </w:r>
    </w:p>
    <w:p w14:paraId="2952B18F" w14:textId="77777777" w:rsidR="00E3613C" w:rsidRDefault="00E3613C" w:rsidP="00E3613C">
      <w:r>
        <w:t xml:space="preserve">            elif event.key == pygame.K_z:</w:t>
      </w:r>
    </w:p>
    <w:p w14:paraId="64727637" w14:textId="77777777" w:rsidR="00E3613C" w:rsidRDefault="00E3613C" w:rsidP="00E3613C">
      <w:r>
        <w:t xml:space="preserve">                cube.rotate("z")</w:t>
      </w:r>
    </w:p>
    <w:p w14:paraId="162E0FD3" w14:textId="77777777" w:rsidR="00E3613C" w:rsidRDefault="00E3613C" w:rsidP="00E3613C"/>
    <w:p w14:paraId="0021BE17" w14:textId="77777777" w:rsidR="00E3613C" w:rsidRDefault="00E3613C" w:rsidP="00E3613C">
      <w:r>
        <w:t xml:space="preserve">            elif event.key == pygame.K_k:  # solve</w:t>
      </w:r>
    </w:p>
    <w:p w14:paraId="298620D2" w14:textId="77777777" w:rsidR="00E3613C" w:rsidRDefault="00E3613C" w:rsidP="00E3613C">
      <w:r>
        <w:t xml:space="preserve">                game_data.solver_used = True</w:t>
      </w:r>
    </w:p>
    <w:p w14:paraId="19A5CF11" w14:textId="77777777" w:rsidR="00E3613C" w:rsidRDefault="00E3613C" w:rsidP="00E3613C">
      <w:r>
        <w:t xml:space="preserve">                if timer.running:  # ensures the attempt was started</w:t>
      </w:r>
    </w:p>
    <w:p w14:paraId="09057893" w14:textId="77777777" w:rsidR="00E3613C" w:rsidRDefault="00E3613C" w:rsidP="00E3613C">
      <w:r>
        <w:t xml:space="preserve">                    # failed attempts should be recorded</w:t>
      </w:r>
    </w:p>
    <w:p w14:paraId="31EF5820" w14:textId="77777777" w:rsidR="00E3613C" w:rsidRDefault="00E3613C" w:rsidP="00E3613C">
      <w:r>
        <w:t xml:space="preserve">                    game_data.solved = False</w:t>
      </w:r>
    </w:p>
    <w:p w14:paraId="46148A5B" w14:textId="77777777" w:rsidR="00E3613C" w:rsidRDefault="00E3613C" w:rsidP="00E3613C">
      <w:r>
        <w:t xml:space="preserve">                    user_data.game_history.add_game()</w:t>
      </w:r>
    </w:p>
    <w:p w14:paraId="1D0CB0E2" w14:textId="77777777" w:rsidR="00E3613C" w:rsidRDefault="00E3613C" w:rsidP="00E3613C">
      <w:r>
        <w:t xml:space="preserve">                    timer.delete()</w:t>
      </w:r>
    </w:p>
    <w:p w14:paraId="0AEA9031" w14:textId="77777777" w:rsidR="00E3613C" w:rsidRDefault="00E3613C" w:rsidP="00E3613C"/>
    <w:p w14:paraId="63AA6338" w14:textId="77777777" w:rsidR="00E3613C" w:rsidRDefault="00E3613C" w:rsidP="00E3613C">
      <w:r>
        <w:t xml:space="preserve">                solve_cube = True</w:t>
      </w:r>
    </w:p>
    <w:p w14:paraId="1AAD36C2" w14:textId="77777777" w:rsidR="00E3613C" w:rsidRDefault="00E3613C" w:rsidP="00E3613C">
      <w:r>
        <w:t xml:space="preserve">            elif event.key == pygame.K_m:  # scramble</w:t>
      </w:r>
    </w:p>
    <w:p w14:paraId="021A7B09" w14:textId="77777777" w:rsidR="00E3613C" w:rsidRDefault="00E3613C" w:rsidP="00E3613C">
      <w:r>
        <w:t xml:space="preserve">                if timer.running:  # ensures the attempt was started</w:t>
      </w:r>
    </w:p>
    <w:p w14:paraId="4CEEB17B" w14:textId="77777777" w:rsidR="00E3613C" w:rsidRDefault="00E3613C" w:rsidP="00E3613C">
      <w:r>
        <w:t xml:space="preserve">                    # failed attempts should be recorded</w:t>
      </w:r>
    </w:p>
    <w:p w14:paraId="7C1B91C6" w14:textId="77777777" w:rsidR="00E3613C" w:rsidRDefault="00E3613C" w:rsidP="00E3613C">
      <w:r>
        <w:t xml:space="preserve">                    user_data.game_history.add_game()</w:t>
      </w:r>
    </w:p>
    <w:p w14:paraId="48B464D2" w14:textId="77777777" w:rsidR="00E3613C" w:rsidRDefault="00E3613C" w:rsidP="00E3613C"/>
    <w:p w14:paraId="4B8CAAEC" w14:textId="77777777" w:rsidR="00E3613C" w:rsidRDefault="00E3613C" w:rsidP="00E3613C">
      <w:r>
        <w:t xml:space="preserve">                # reset key data</w:t>
      </w:r>
    </w:p>
    <w:p w14:paraId="6E860961" w14:textId="77777777" w:rsidR="00E3613C" w:rsidRDefault="00E3613C" w:rsidP="00E3613C">
      <w:r>
        <w:t xml:space="preserve">                game_data.moves.clear()</w:t>
      </w:r>
    </w:p>
    <w:p w14:paraId="2722D2CA" w14:textId="77777777" w:rsidR="00E3613C" w:rsidRDefault="00E3613C" w:rsidP="00E3613C">
      <w:r>
        <w:t xml:space="preserve">                game_data.move_count = 0</w:t>
      </w:r>
    </w:p>
    <w:p w14:paraId="7DFD4F4B" w14:textId="77777777" w:rsidR="00E3613C" w:rsidRDefault="00E3613C" w:rsidP="00E3613C">
      <w:r>
        <w:lastRenderedPageBreak/>
        <w:t xml:space="preserve">                game_data.scrambler_count = 0</w:t>
      </w:r>
    </w:p>
    <w:p w14:paraId="79D7EE1F" w14:textId="77777777" w:rsidR="00E3613C" w:rsidRDefault="00E3613C" w:rsidP="00E3613C">
      <w:r>
        <w:t xml:space="preserve">                game_data.hints_used = False</w:t>
      </w:r>
    </w:p>
    <w:p w14:paraId="6BD72175" w14:textId="77777777" w:rsidR="00E3613C" w:rsidRDefault="00E3613C" w:rsidP="00E3613C">
      <w:r>
        <w:t xml:space="preserve">                game_data.solver_used = False</w:t>
      </w:r>
    </w:p>
    <w:p w14:paraId="372B6BA2" w14:textId="77777777" w:rsidR="00E3613C" w:rsidRDefault="00E3613C" w:rsidP="00E3613C">
      <w:r>
        <w:t xml:space="preserve">                game_data.solved = False</w:t>
      </w:r>
    </w:p>
    <w:p w14:paraId="17CCEF82" w14:textId="77777777" w:rsidR="00E3613C" w:rsidRDefault="00E3613C" w:rsidP="00E3613C">
      <w:r>
        <w:t xml:space="preserve">                game_data.time_taken = 0</w:t>
      </w:r>
    </w:p>
    <w:p w14:paraId="2C0D16E9" w14:textId="77777777" w:rsidR="00E3613C" w:rsidRDefault="00E3613C" w:rsidP="00E3613C">
      <w:r>
        <w:t xml:space="preserve">                game_data.start_time = time.time()</w:t>
      </w:r>
    </w:p>
    <w:p w14:paraId="0D34A377" w14:textId="77777777" w:rsidR="00E3613C" w:rsidRDefault="00E3613C" w:rsidP="00E3613C"/>
    <w:p w14:paraId="376FD643" w14:textId="77777777" w:rsidR="00E3613C" w:rsidRDefault="00E3613C" w:rsidP="00E3613C">
      <w:r>
        <w:t xml:space="preserve">                features.scramble()</w:t>
      </w:r>
    </w:p>
    <w:p w14:paraId="587B8D7F" w14:textId="77777777" w:rsidR="00E3613C" w:rsidRDefault="00E3613C" w:rsidP="00E3613C">
      <w:r>
        <w:t xml:space="preserve">                # prevent the timer from being started whilst the solver runs</w:t>
      </w:r>
    </w:p>
    <w:p w14:paraId="16F03414" w14:textId="77777777" w:rsidR="00E3613C" w:rsidRDefault="00E3613C" w:rsidP="00E3613C">
      <w:r>
        <w:t xml:space="preserve">                # was achieved by scrambling whilst the timer ran</w:t>
      </w:r>
    </w:p>
    <w:p w14:paraId="180AAF2C" w14:textId="77777777" w:rsidR="00E3613C" w:rsidRDefault="00E3613C" w:rsidP="00E3613C">
      <w:r>
        <w:t xml:space="preserve">                solve_cube = False</w:t>
      </w:r>
    </w:p>
    <w:p w14:paraId="6CEEDE88" w14:textId="77777777" w:rsidR="00E3613C" w:rsidRDefault="00E3613C" w:rsidP="00E3613C">
      <w:r>
        <w:t xml:space="preserve">                timer.start()  # start timer</w:t>
      </w:r>
    </w:p>
    <w:p w14:paraId="22DC0669" w14:textId="77777777" w:rsidR="00E3613C" w:rsidRDefault="00E3613C" w:rsidP="00E3613C">
      <w:r>
        <w:t xml:space="preserve">            elif event.key == pygame.K_h:  # hint</w:t>
      </w:r>
    </w:p>
    <w:p w14:paraId="6DEEBF7C" w14:textId="77777777" w:rsidR="00E3613C" w:rsidRDefault="00E3613C" w:rsidP="00E3613C">
      <w:r>
        <w:t xml:space="preserve">                game_data.hints_used = True</w:t>
      </w:r>
    </w:p>
    <w:p w14:paraId="7B34F3FA" w14:textId="77777777" w:rsidR="00E3613C" w:rsidRDefault="00E3613C" w:rsidP="00E3613C">
      <w:r>
        <w:t xml:space="preserve">                solver.pop_move()</w:t>
      </w:r>
    </w:p>
    <w:p w14:paraId="3980A872" w14:textId="77777777" w:rsidR="00E3613C" w:rsidRDefault="00E3613C" w:rsidP="00E3613C"/>
    <w:p w14:paraId="17CAE32D" w14:textId="77777777" w:rsidR="00E3613C" w:rsidRDefault="00E3613C" w:rsidP="00E3613C">
      <w:r>
        <w:t xml:space="preserve">    screen.fill(default_colour)  # background colour</w:t>
      </w:r>
    </w:p>
    <w:p w14:paraId="5D79ECF1" w14:textId="77777777" w:rsidR="00E3613C" w:rsidRDefault="00E3613C" w:rsidP="00E3613C"/>
    <w:p w14:paraId="2983D137" w14:textId="77777777" w:rsidR="00E3613C" w:rsidRDefault="00E3613C" w:rsidP="00E3613C">
      <w:r>
        <w:t xml:space="preserve">    if solve_cube:</w:t>
      </w:r>
    </w:p>
    <w:p w14:paraId="40FDE187" w14:textId="77777777" w:rsidR="00E3613C" w:rsidRDefault="00E3613C" w:rsidP="00E3613C">
      <w:r>
        <w:t xml:space="preserve">        # ensures each solve take 5 sections, assuming no hardware limitations</w:t>
      </w:r>
    </w:p>
    <w:p w14:paraId="66C1DADF" w14:textId="77777777" w:rsidR="00E3613C" w:rsidRDefault="00E3613C" w:rsidP="00E3613C">
      <w:r>
        <w:t xml:space="preserve">        time.sleep(solver.sleep_time)</w:t>
      </w:r>
    </w:p>
    <w:p w14:paraId="35F68D41" w14:textId="77777777" w:rsidR="00E3613C" w:rsidRDefault="00E3613C" w:rsidP="00E3613C">
      <w:r>
        <w:t xml:space="preserve">        solve_cube = solver.solve()  # solves one move</w:t>
      </w:r>
    </w:p>
    <w:p w14:paraId="4E95D433" w14:textId="77777777" w:rsidR="00E3613C" w:rsidRDefault="00E3613C" w:rsidP="00E3613C">
      <w:r>
        <w:t xml:space="preserve">    else:</w:t>
      </w:r>
    </w:p>
    <w:p w14:paraId="64FA7D58" w14:textId="77777777" w:rsidR="00E3613C" w:rsidRDefault="00E3613C" w:rsidP="00E3613C">
      <w:r>
        <w:t xml:space="preserve">        solver.first = True  # so next solve it is set to true</w:t>
      </w:r>
    </w:p>
    <w:p w14:paraId="78A78A7B" w14:textId="77777777" w:rsidR="00E3613C" w:rsidRDefault="00E3613C" w:rsidP="00E3613C"/>
    <w:p w14:paraId="4E789801" w14:textId="77777777" w:rsidR="00E3613C" w:rsidRDefault="00E3613C" w:rsidP="00E3613C">
      <w:r>
        <w:t xml:space="preserve">    if timer.running and solver.check_solved():  # on a solve</w:t>
      </w:r>
    </w:p>
    <w:p w14:paraId="036C3A01" w14:textId="77777777" w:rsidR="00E3613C" w:rsidRDefault="00E3613C" w:rsidP="00E3613C">
      <w:r>
        <w:t xml:space="preserve">        timer.stop()</w:t>
      </w:r>
    </w:p>
    <w:p w14:paraId="69F9F175" w14:textId="77777777" w:rsidR="00E3613C" w:rsidRDefault="00E3613C" w:rsidP="00E3613C">
      <w:r>
        <w:t xml:space="preserve">        game_data.solved = True</w:t>
      </w:r>
    </w:p>
    <w:p w14:paraId="34B0FF14" w14:textId="77777777" w:rsidR="00E3613C" w:rsidRDefault="00E3613C" w:rsidP="00E3613C">
      <w:r>
        <w:t xml:space="preserve">        user_data.game_history.add_game()</w:t>
      </w:r>
    </w:p>
    <w:p w14:paraId="0536797C" w14:textId="77777777" w:rsidR="00E3613C" w:rsidRDefault="00E3613C" w:rsidP="00E3613C">
      <w:r>
        <w:t xml:space="preserve">        display_leaderboard.update_list(</w:t>
      </w:r>
    </w:p>
    <w:p w14:paraId="15DF4E02" w14:textId="77777777" w:rsidR="00E3613C" w:rsidRDefault="00E3613C" w:rsidP="00E3613C">
      <w:r>
        <w:t xml:space="preserve">            game_data.time_taken,</w:t>
      </w:r>
    </w:p>
    <w:p w14:paraId="32C072E7" w14:textId="77777777" w:rsidR="00E3613C" w:rsidRDefault="00E3613C" w:rsidP="00E3613C">
      <w:r>
        <w:lastRenderedPageBreak/>
        <w:t xml:space="preserve">            game_data.move_count</w:t>
      </w:r>
    </w:p>
    <w:p w14:paraId="1C04C908" w14:textId="77777777" w:rsidR="00E3613C" w:rsidRDefault="00E3613C" w:rsidP="00E3613C">
      <w:r>
        <w:t xml:space="preserve">        )</w:t>
      </w:r>
    </w:p>
    <w:p w14:paraId="7EA10BD3" w14:textId="77777777" w:rsidR="00E3613C" w:rsidRDefault="00E3613C" w:rsidP="00E3613C"/>
    <w:p w14:paraId="034F8848" w14:textId="77777777" w:rsidR="00E3613C" w:rsidRDefault="00E3613C" w:rsidP="00E3613C">
      <w:r>
        <w:t xml:space="preserve">    if Buttons.display_option == "3d":</w:t>
      </w:r>
    </w:p>
    <w:p w14:paraId="1D2BD18E" w14:textId="77777777" w:rsidR="00E3613C" w:rsidRDefault="00E3613C" w:rsidP="00E3613C">
      <w:r>
        <w:t xml:space="preserve">        display_cube = cube_3d</w:t>
      </w:r>
    </w:p>
    <w:p w14:paraId="3512EC30" w14:textId="77777777" w:rsidR="00E3613C" w:rsidRDefault="00E3613C" w:rsidP="00E3613C">
      <w:r>
        <w:t xml:space="preserve">    elif Buttons.display_option == "net":</w:t>
      </w:r>
    </w:p>
    <w:p w14:paraId="31FBAF60" w14:textId="77777777" w:rsidR="00E3613C" w:rsidRDefault="00E3613C" w:rsidP="00E3613C">
      <w:r>
        <w:t xml:space="preserve">        display_cube = cube_net</w:t>
      </w:r>
    </w:p>
    <w:p w14:paraId="1F83C9B9" w14:textId="77777777" w:rsidR="00E3613C" w:rsidRDefault="00E3613C" w:rsidP="00E3613C">
      <w:r>
        <w:t xml:space="preserve">    elif Buttons.display_option == "guide":</w:t>
      </w:r>
    </w:p>
    <w:p w14:paraId="1DDE7B80" w14:textId="77777777" w:rsidR="00E3613C" w:rsidRDefault="00E3613C" w:rsidP="00E3613C">
      <w:r>
        <w:t xml:space="preserve">        # also prevents cube interact as uses default</w:t>
      </w:r>
    </w:p>
    <w:p w14:paraId="7B34A74D" w14:textId="77777777" w:rsidR="00E3613C" w:rsidRDefault="00E3613C" w:rsidP="00E3613C">
      <w:r>
        <w:t xml:space="preserve">        display_cube = cube_guide</w:t>
      </w:r>
    </w:p>
    <w:p w14:paraId="2E0331F4" w14:textId="77777777" w:rsidR="00E3613C" w:rsidRDefault="00E3613C" w:rsidP="00E3613C">
      <w:r>
        <w:t xml:space="preserve">        # actions text</w:t>
      </w:r>
    </w:p>
    <w:p w14:paraId="4BA03695" w14:textId="77777777" w:rsidR="00E3613C" w:rsidRDefault="00E3613C" w:rsidP="00E3613C">
      <w:r>
        <w:t xml:space="preserve">        screen.blit(</w:t>
      </w:r>
    </w:p>
    <w:p w14:paraId="5C5ABCE8" w14:textId="77777777" w:rsidR="00E3613C" w:rsidRDefault="00E3613C" w:rsidP="00E3613C">
      <w:r>
        <w:t xml:space="preserve">            interface.text(</w:t>
      </w:r>
    </w:p>
    <w:p w14:paraId="200DF4C3" w14:textId="77777777" w:rsidR="00E3613C" w:rsidRDefault="00E3613C" w:rsidP="00E3613C">
      <w:r>
        <w:t xml:space="preserve">                text="Scramble: M",</w:t>
      </w:r>
    </w:p>
    <w:p w14:paraId="5273A692" w14:textId="77777777" w:rsidR="00E3613C" w:rsidRDefault="00E3613C" w:rsidP="00E3613C">
      <w:r>
        <w:t xml:space="preserve">                font=guide_font,</w:t>
      </w:r>
    </w:p>
    <w:p w14:paraId="39C9FEB0" w14:textId="77777777" w:rsidR="00E3613C" w:rsidRDefault="00E3613C" w:rsidP="00E3613C">
      <w:r>
        <w:t xml:space="preserve">                foreground_colour=BLACK,</w:t>
      </w:r>
    </w:p>
    <w:p w14:paraId="153C8300" w14:textId="77777777" w:rsidR="00E3613C" w:rsidRDefault="00E3613C" w:rsidP="00E3613C">
      <w:r>
        <w:t xml:space="preserve">                background_colour=default_colour,</w:t>
      </w:r>
    </w:p>
    <w:p w14:paraId="4D7A6167" w14:textId="77777777" w:rsidR="00E3613C" w:rsidRDefault="00E3613C" w:rsidP="00E3613C">
      <w:r>
        <w:t xml:space="preserve">            ),</w:t>
      </w:r>
    </w:p>
    <w:p w14:paraId="6AF7946B" w14:textId="77777777" w:rsidR="00E3613C" w:rsidRDefault="00E3613C" w:rsidP="00E3613C">
      <w:r>
        <w:t xml:space="preserve">            val.run((1100, 300)),</w:t>
      </w:r>
    </w:p>
    <w:p w14:paraId="3705AB35" w14:textId="77777777" w:rsidR="00E3613C" w:rsidRDefault="00E3613C" w:rsidP="00E3613C">
      <w:r>
        <w:t xml:space="preserve">        )</w:t>
      </w:r>
    </w:p>
    <w:p w14:paraId="6F85DE1A" w14:textId="77777777" w:rsidR="00E3613C" w:rsidRDefault="00E3613C" w:rsidP="00E3613C">
      <w:r>
        <w:t xml:space="preserve">        screen.blit(</w:t>
      </w:r>
    </w:p>
    <w:p w14:paraId="7DA68114" w14:textId="77777777" w:rsidR="00E3613C" w:rsidRDefault="00E3613C" w:rsidP="00E3613C">
      <w:r>
        <w:t xml:space="preserve">            interface.text(</w:t>
      </w:r>
    </w:p>
    <w:p w14:paraId="77B2E35C" w14:textId="77777777" w:rsidR="00E3613C" w:rsidRDefault="00E3613C" w:rsidP="00E3613C">
      <w:r>
        <w:t xml:space="preserve">                text="Solve: K",</w:t>
      </w:r>
    </w:p>
    <w:p w14:paraId="24C92D72" w14:textId="77777777" w:rsidR="00E3613C" w:rsidRDefault="00E3613C" w:rsidP="00E3613C">
      <w:r>
        <w:t xml:space="preserve">                font=guide_font,</w:t>
      </w:r>
    </w:p>
    <w:p w14:paraId="54E12CFA" w14:textId="77777777" w:rsidR="00E3613C" w:rsidRDefault="00E3613C" w:rsidP="00E3613C">
      <w:r>
        <w:t xml:space="preserve">                foreground_colour=BLACK,</w:t>
      </w:r>
    </w:p>
    <w:p w14:paraId="5D87665C" w14:textId="77777777" w:rsidR="00E3613C" w:rsidRDefault="00E3613C" w:rsidP="00E3613C">
      <w:r>
        <w:t xml:space="preserve">                background_colour=default_colour,</w:t>
      </w:r>
    </w:p>
    <w:p w14:paraId="2E6EB4B6" w14:textId="77777777" w:rsidR="00E3613C" w:rsidRDefault="00E3613C" w:rsidP="00E3613C">
      <w:r>
        <w:t xml:space="preserve">            ),</w:t>
      </w:r>
    </w:p>
    <w:p w14:paraId="68176310" w14:textId="77777777" w:rsidR="00E3613C" w:rsidRDefault="00E3613C" w:rsidP="00E3613C">
      <w:r>
        <w:t xml:space="preserve">            val.run((1100, 350)),</w:t>
      </w:r>
    </w:p>
    <w:p w14:paraId="64403873" w14:textId="77777777" w:rsidR="00E3613C" w:rsidRDefault="00E3613C" w:rsidP="00E3613C">
      <w:r>
        <w:t xml:space="preserve">        )</w:t>
      </w:r>
    </w:p>
    <w:p w14:paraId="0EC2733D" w14:textId="77777777" w:rsidR="00E3613C" w:rsidRDefault="00E3613C" w:rsidP="00E3613C">
      <w:r>
        <w:t xml:space="preserve">        screen.blit(</w:t>
      </w:r>
    </w:p>
    <w:p w14:paraId="54CBAE5F" w14:textId="77777777" w:rsidR="00E3613C" w:rsidRDefault="00E3613C" w:rsidP="00E3613C">
      <w:r>
        <w:t xml:space="preserve">            interface.text(</w:t>
      </w:r>
    </w:p>
    <w:p w14:paraId="24ED49BB" w14:textId="77777777" w:rsidR="00E3613C" w:rsidRDefault="00E3613C" w:rsidP="00E3613C">
      <w:r>
        <w:lastRenderedPageBreak/>
        <w:t xml:space="preserve">                text="Hint: H",</w:t>
      </w:r>
    </w:p>
    <w:p w14:paraId="3E324EE5" w14:textId="77777777" w:rsidR="00E3613C" w:rsidRDefault="00E3613C" w:rsidP="00E3613C">
      <w:r>
        <w:t xml:space="preserve">                font=guide_font,</w:t>
      </w:r>
    </w:p>
    <w:p w14:paraId="2B09775E" w14:textId="77777777" w:rsidR="00E3613C" w:rsidRDefault="00E3613C" w:rsidP="00E3613C">
      <w:r>
        <w:t xml:space="preserve">                foreground_colour=BLACK,</w:t>
      </w:r>
    </w:p>
    <w:p w14:paraId="25351243" w14:textId="77777777" w:rsidR="00E3613C" w:rsidRDefault="00E3613C" w:rsidP="00E3613C">
      <w:r>
        <w:t xml:space="preserve">                background_colour=default_colour,</w:t>
      </w:r>
    </w:p>
    <w:p w14:paraId="000A6844" w14:textId="77777777" w:rsidR="00E3613C" w:rsidRDefault="00E3613C" w:rsidP="00E3613C">
      <w:r>
        <w:t xml:space="preserve">            ),</w:t>
      </w:r>
    </w:p>
    <w:p w14:paraId="2A4E969A" w14:textId="77777777" w:rsidR="00E3613C" w:rsidRDefault="00E3613C" w:rsidP="00E3613C">
      <w:r>
        <w:t xml:space="preserve">            val.run((1100, 400)),</w:t>
      </w:r>
    </w:p>
    <w:p w14:paraId="23F457A2" w14:textId="77777777" w:rsidR="00E3613C" w:rsidRDefault="00E3613C" w:rsidP="00E3613C">
      <w:r>
        <w:t xml:space="preserve">        )</w:t>
      </w:r>
    </w:p>
    <w:p w14:paraId="6FD2A01D" w14:textId="77777777" w:rsidR="00E3613C" w:rsidRDefault="00E3613C" w:rsidP="00E3613C">
      <w:r>
        <w:t xml:space="preserve">    elif Buttons.display_option == "history":</w:t>
      </w:r>
    </w:p>
    <w:p w14:paraId="7E557690" w14:textId="77777777" w:rsidR="00E3613C" w:rsidRDefault="00E3613C" w:rsidP="00E3613C">
      <w:r>
        <w:t xml:space="preserve">        display_cube = display_history</w:t>
      </w:r>
    </w:p>
    <w:p w14:paraId="2FB2603C" w14:textId="77777777" w:rsidR="00E3613C" w:rsidRDefault="00E3613C" w:rsidP="00E3613C">
      <w:r>
        <w:t xml:space="preserve">    elif Buttons.display_option == "leaderboard":</w:t>
      </w:r>
    </w:p>
    <w:p w14:paraId="6922A341" w14:textId="77777777" w:rsidR="00E3613C" w:rsidRDefault="00E3613C" w:rsidP="00E3613C">
      <w:r>
        <w:t xml:space="preserve">        display_cube = display_leaderboard</w:t>
      </w:r>
    </w:p>
    <w:p w14:paraId="70DDDD10" w14:textId="77777777" w:rsidR="00E3613C" w:rsidRDefault="00E3613C" w:rsidP="00E3613C">
      <w:r>
        <w:t xml:space="preserve">    display_cube.update()  # actually update cube</w:t>
      </w:r>
    </w:p>
    <w:p w14:paraId="0A769099" w14:textId="77777777" w:rsidR="00E3613C" w:rsidRDefault="00E3613C" w:rsidP="00E3613C"/>
    <w:p w14:paraId="0195F2B6" w14:textId="77777777" w:rsidR="00E3613C" w:rsidRDefault="00E3613C" w:rsidP="00E3613C">
      <w:r>
        <w:t xml:space="preserve">    if timer.exists:  # display timer</w:t>
      </w:r>
    </w:p>
    <w:p w14:paraId="708CDB46" w14:textId="77777777" w:rsidR="00E3613C" w:rsidRDefault="00E3613C" w:rsidP="00E3613C">
      <w:r>
        <w:t xml:space="preserve">        screen.blit(timer.display_elapsed(), val.run((1400, 200)))</w:t>
      </w:r>
    </w:p>
    <w:p w14:paraId="66C4FE3F" w14:textId="77777777" w:rsidR="00E3613C" w:rsidRDefault="00E3613C" w:rsidP="00E3613C">
      <w:r>
        <w:t xml:space="preserve">        timer.update()</w:t>
      </w:r>
    </w:p>
    <w:p w14:paraId="2E5A98F8" w14:textId="77777777" w:rsidR="00E3613C" w:rsidRDefault="00E3613C" w:rsidP="00E3613C"/>
    <w:p w14:paraId="64AB3304" w14:textId="77777777" w:rsidR="00E3613C" w:rsidRDefault="00E3613C" w:rsidP="00E3613C">
      <w:r>
        <w:t xml:space="preserve">    # update buttons</w:t>
      </w:r>
    </w:p>
    <w:p w14:paraId="16D100E4" w14:textId="77777777" w:rsidR="00E3613C" w:rsidRDefault="00E3613C" w:rsidP="00E3613C">
      <w:r>
        <w:t xml:space="preserve">    Buttons.update(mouse_pos, mouse_up)</w:t>
      </w:r>
    </w:p>
    <w:p w14:paraId="6B1BD589" w14:textId="77777777" w:rsidR="00E3613C" w:rsidRDefault="00E3613C" w:rsidP="00E3613C"/>
    <w:p w14:paraId="25DBD724" w14:textId="77777777" w:rsidR="00E3613C" w:rsidRDefault="00E3613C" w:rsidP="00E3613C">
      <w:r>
        <w:t xml:space="preserve">    # save every 5 seconds</w:t>
      </w:r>
    </w:p>
    <w:p w14:paraId="7DD948FB" w14:textId="77777777" w:rsidR="00E3613C" w:rsidRDefault="00E3613C" w:rsidP="00E3613C">
      <w:r>
        <w:t xml:space="preserve">    if time.time() - last_save &gt; 5:</w:t>
      </w:r>
    </w:p>
    <w:p w14:paraId="13D1BB46" w14:textId="77777777" w:rsidR="00E3613C" w:rsidRDefault="00E3613C" w:rsidP="00E3613C">
      <w:r>
        <w:t xml:space="preserve">        time_since_save = time.time()</w:t>
      </w:r>
    </w:p>
    <w:p w14:paraId="700A2A18" w14:textId="77777777" w:rsidR="00E3613C" w:rsidRDefault="00E3613C" w:rsidP="00E3613C">
      <w:r>
        <w:t xml:space="preserve">        user_data.Manager.save()</w:t>
      </w:r>
    </w:p>
    <w:p w14:paraId="50FDC75D" w14:textId="77777777" w:rsidR="00E3613C" w:rsidRDefault="00E3613C" w:rsidP="00E3613C"/>
    <w:p w14:paraId="3565FD86" w14:textId="32D62350" w:rsidR="00E3613C" w:rsidRDefault="00E3613C" w:rsidP="00E3613C">
      <w:r>
        <w:t xml:space="preserve">    pygame.display.flip()</w:t>
      </w:r>
    </w:p>
    <w:p w14:paraId="3E6DF112" w14:textId="77777777" w:rsidR="00E3613C" w:rsidRDefault="00E3613C" w:rsidP="00E3613C"/>
    <w:p w14:paraId="3A8C69A6" w14:textId="77777777" w:rsidR="00E3613C" w:rsidRDefault="00E3613C" w:rsidP="00E3613C"/>
    <w:p w14:paraId="06802A26" w14:textId="56E476A3" w:rsidR="00E3613C" w:rsidRDefault="00E3613C" w:rsidP="00E3613C">
      <w:pPr>
        <w:pStyle w:val="Heading2"/>
      </w:pPr>
      <w:bookmarkStart w:id="1625" w:name="_Toc190004488"/>
      <w:r>
        <w:t>validation.py</w:t>
      </w:r>
      <w:bookmarkEnd w:id="1625"/>
    </w:p>
    <w:p w14:paraId="56F473F8" w14:textId="77777777" w:rsidR="00E3613C" w:rsidRDefault="00E3613C" w:rsidP="00E3613C">
      <w:r>
        <w:t>"""</w:t>
      </w:r>
    </w:p>
    <w:p w14:paraId="7B11CA1B" w14:textId="77777777" w:rsidR="00E3613C" w:rsidRDefault="00E3613C" w:rsidP="00E3613C">
      <w:r>
        <w:t>This file contains validation functions and error handling</w:t>
      </w:r>
    </w:p>
    <w:p w14:paraId="748365EA" w14:textId="77777777" w:rsidR="00E3613C" w:rsidRDefault="00E3613C" w:rsidP="00E3613C"/>
    <w:p w14:paraId="6FE9C8CD" w14:textId="77777777" w:rsidR="00E3613C" w:rsidRDefault="00E3613C" w:rsidP="00E3613C">
      <w:r>
        <w:t>black, isort and flake8 used for formatting</w:t>
      </w:r>
    </w:p>
    <w:p w14:paraId="76C957FB" w14:textId="77777777" w:rsidR="00E3613C" w:rsidRDefault="00E3613C" w:rsidP="00E3613C">
      <w:r>
        <w:t>"""</w:t>
      </w:r>
    </w:p>
    <w:p w14:paraId="25412D99" w14:textId="77777777" w:rsidR="00E3613C" w:rsidRDefault="00E3613C" w:rsidP="00E3613C"/>
    <w:p w14:paraId="507F1255" w14:textId="77777777" w:rsidR="00E3613C" w:rsidRDefault="00E3613C" w:rsidP="00E3613C">
      <w:r>
        <w:t>import time</w:t>
      </w:r>
    </w:p>
    <w:p w14:paraId="35EF3938" w14:textId="77777777" w:rsidR="00E3613C" w:rsidRDefault="00E3613C" w:rsidP="00E3613C"/>
    <w:p w14:paraId="3572FA3A" w14:textId="77777777" w:rsidR="00E3613C" w:rsidRDefault="00E3613C" w:rsidP="00E3613C"/>
    <w:p w14:paraId="16F65798" w14:textId="77777777" w:rsidR="00E3613C" w:rsidRDefault="00E3613C" w:rsidP="00E3613C">
      <w:r>
        <w:t>class InvalidScreenPosition(Exception):</w:t>
      </w:r>
    </w:p>
    <w:p w14:paraId="038B1181" w14:textId="77777777" w:rsidR="00E3613C" w:rsidRDefault="00E3613C" w:rsidP="00E3613C">
      <w:r>
        <w:t xml:space="preserve">    """This exception is raised when the screen position is invalid"""</w:t>
      </w:r>
    </w:p>
    <w:p w14:paraId="092B2695" w14:textId="77777777" w:rsidR="00E3613C" w:rsidRDefault="00E3613C" w:rsidP="00E3613C"/>
    <w:p w14:paraId="5773D5C1" w14:textId="77777777" w:rsidR="00E3613C" w:rsidRDefault="00E3613C" w:rsidP="00E3613C">
      <w:r>
        <w:t xml:space="preserve">    def __init__(self, pos):</w:t>
      </w:r>
    </w:p>
    <w:p w14:paraId="11DC2CBA" w14:textId="77777777" w:rsidR="00E3613C" w:rsidRDefault="00E3613C" w:rsidP="00E3613C">
      <w:r>
        <w:t xml:space="preserve">        """</w:t>
      </w:r>
    </w:p>
    <w:p w14:paraId="46AC865B" w14:textId="77777777" w:rsidR="00E3613C" w:rsidRDefault="00E3613C" w:rsidP="00E3613C">
      <w:r>
        <w:t xml:space="preserve">        :param pos: the x,y position that is invalid</w:t>
      </w:r>
    </w:p>
    <w:p w14:paraId="63AB2008" w14:textId="77777777" w:rsidR="00E3613C" w:rsidRDefault="00E3613C" w:rsidP="00E3613C">
      <w:r>
        <w:t xml:space="preserve">        :type pos: tuple[int, int] or list[int]</w:t>
      </w:r>
    </w:p>
    <w:p w14:paraId="36F8BDFB" w14:textId="77777777" w:rsidR="00E3613C" w:rsidRDefault="00E3613C" w:rsidP="00E3613C">
      <w:r>
        <w:t xml:space="preserve">        """</w:t>
      </w:r>
    </w:p>
    <w:p w14:paraId="7F9D0F4F" w14:textId="77777777" w:rsidR="00E3613C" w:rsidRDefault="00E3613C" w:rsidP="00E3613C">
      <w:r>
        <w:t xml:space="preserve">        super().__init__(f"Invalid Screen Position: {pos}")</w:t>
      </w:r>
    </w:p>
    <w:p w14:paraId="476154B1" w14:textId="77777777" w:rsidR="00E3613C" w:rsidRDefault="00E3613C" w:rsidP="00E3613C">
      <w:r>
        <w:t xml:space="preserve">        with open("error.txt", "a") as f:</w:t>
      </w:r>
    </w:p>
    <w:p w14:paraId="7BFAE20A" w14:textId="77777777" w:rsidR="00E3613C" w:rsidRDefault="00E3613C" w:rsidP="00E3613C">
      <w:r>
        <w:t xml:space="preserve">            error_time = time.time()</w:t>
      </w:r>
    </w:p>
    <w:p w14:paraId="62BE8E5F" w14:textId="77777777" w:rsidR="00E3613C" w:rsidRDefault="00E3613C" w:rsidP="00E3613C">
      <w:r>
        <w:t xml:space="preserve">            f.write(f"{error_time}  Invalid Screen Position: {pos} \n")</w:t>
      </w:r>
    </w:p>
    <w:p w14:paraId="4368AC5A" w14:textId="77777777" w:rsidR="00E3613C" w:rsidRDefault="00E3613C" w:rsidP="00E3613C"/>
    <w:p w14:paraId="21A8CA5F" w14:textId="77777777" w:rsidR="00E3613C" w:rsidRDefault="00E3613C" w:rsidP="00E3613C"/>
    <w:p w14:paraId="63685189" w14:textId="77777777" w:rsidR="00E3613C" w:rsidRDefault="00E3613C" w:rsidP="00E3613C">
      <w:r>
        <w:t>class ValidateScreenPositions:</w:t>
      </w:r>
    </w:p>
    <w:p w14:paraId="340CE95C" w14:textId="77777777" w:rsidR="00E3613C" w:rsidRDefault="00E3613C" w:rsidP="00E3613C">
      <w:r>
        <w:t xml:space="preserve">    """</w:t>
      </w:r>
    </w:p>
    <w:p w14:paraId="6E613A2C" w14:textId="77777777" w:rsidR="00E3613C" w:rsidRDefault="00E3613C" w:rsidP="00E3613C">
      <w:r>
        <w:t xml:space="preserve">    This class contains a screen position validation function</w:t>
      </w:r>
    </w:p>
    <w:p w14:paraId="23019C54" w14:textId="77777777" w:rsidR="00E3613C" w:rsidRDefault="00E3613C" w:rsidP="00E3613C"/>
    <w:p w14:paraId="0FD6FD30" w14:textId="77777777" w:rsidR="00E3613C" w:rsidRDefault="00E3613C" w:rsidP="00E3613C">
      <w:r>
        <w:t xml:space="preserve">    It will ensure a screen position is valid based on a 4k resolution screen</w:t>
      </w:r>
    </w:p>
    <w:p w14:paraId="45BBD688" w14:textId="77777777" w:rsidR="00E3613C" w:rsidRDefault="00E3613C" w:rsidP="00E3613C">
      <w:r>
        <w:t xml:space="preserve">    and the size of the window being displayed to</w:t>
      </w:r>
    </w:p>
    <w:p w14:paraId="5221ECCE" w14:textId="77777777" w:rsidR="00E3613C" w:rsidRDefault="00E3613C" w:rsidP="00E3613C">
      <w:r>
        <w:t xml:space="preserve">    """</w:t>
      </w:r>
    </w:p>
    <w:p w14:paraId="7A868D06" w14:textId="77777777" w:rsidR="00E3613C" w:rsidRDefault="00E3613C" w:rsidP="00E3613C"/>
    <w:p w14:paraId="16DD187E" w14:textId="77777777" w:rsidR="00E3613C" w:rsidRDefault="00E3613C" w:rsidP="00E3613C">
      <w:r>
        <w:t xml:space="preserve">    def __init__(self, width, height):</w:t>
      </w:r>
    </w:p>
    <w:p w14:paraId="3B01503F" w14:textId="77777777" w:rsidR="00E3613C" w:rsidRDefault="00E3613C" w:rsidP="00E3613C">
      <w:r>
        <w:t xml:space="preserve">        """</w:t>
      </w:r>
    </w:p>
    <w:p w14:paraId="3C705CC0" w14:textId="77777777" w:rsidR="00E3613C" w:rsidRDefault="00E3613C" w:rsidP="00E3613C">
      <w:r>
        <w:lastRenderedPageBreak/>
        <w:t xml:space="preserve">        :param width: the width of the screen window</w:t>
      </w:r>
    </w:p>
    <w:p w14:paraId="3DA2FFC0" w14:textId="77777777" w:rsidR="00E3613C" w:rsidRDefault="00E3613C" w:rsidP="00E3613C">
      <w:r>
        <w:t xml:space="preserve">        :param height: the height of the screen window</w:t>
      </w:r>
    </w:p>
    <w:p w14:paraId="313A45F6" w14:textId="77777777" w:rsidR="00E3613C" w:rsidRDefault="00E3613C" w:rsidP="00E3613C">
      <w:r>
        <w:t xml:space="preserve">        :type width: int</w:t>
      </w:r>
    </w:p>
    <w:p w14:paraId="239AC6B6" w14:textId="77777777" w:rsidR="00E3613C" w:rsidRDefault="00E3613C" w:rsidP="00E3613C">
      <w:r>
        <w:t xml:space="preserve">        :type height: int</w:t>
      </w:r>
    </w:p>
    <w:p w14:paraId="03C5ED84" w14:textId="77777777" w:rsidR="00E3613C" w:rsidRDefault="00E3613C" w:rsidP="00E3613C">
      <w:r>
        <w:t xml:space="preserve">        """</w:t>
      </w:r>
    </w:p>
    <w:p w14:paraId="5B3599AC" w14:textId="77777777" w:rsidR="00E3613C" w:rsidRDefault="00E3613C" w:rsidP="00E3613C">
      <w:r>
        <w:t xml:space="preserve">        self.width = width</w:t>
      </w:r>
    </w:p>
    <w:p w14:paraId="32554895" w14:textId="77777777" w:rsidR="00E3613C" w:rsidRDefault="00E3613C" w:rsidP="00E3613C">
      <w:r>
        <w:t xml:space="preserve">        self.height = height</w:t>
      </w:r>
    </w:p>
    <w:p w14:paraId="0CCE4197" w14:textId="77777777" w:rsidR="00E3613C" w:rsidRDefault="00E3613C" w:rsidP="00E3613C"/>
    <w:p w14:paraId="5FB6FFF1" w14:textId="77777777" w:rsidR="00E3613C" w:rsidRDefault="00E3613C" w:rsidP="00E3613C">
      <w:r>
        <w:t xml:space="preserve">    def run(self, pos):</w:t>
      </w:r>
    </w:p>
    <w:p w14:paraId="0A85A256" w14:textId="77777777" w:rsidR="00E3613C" w:rsidRDefault="00E3613C" w:rsidP="00E3613C">
      <w:r>
        <w:t xml:space="preserve">        """</w:t>
      </w:r>
    </w:p>
    <w:p w14:paraId="43B1724B" w14:textId="77777777" w:rsidR="00E3613C" w:rsidRDefault="00E3613C" w:rsidP="00E3613C">
      <w:r>
        <w:t xml:space="preserve">        Ensures a position is within the confines of the screen and 4k resolution</w:t>
      </w:r>
    </w:p>
    <w:p w14:paraId="097A71CE" w14:textId="77777777" w:rsidR="00E3613C" w:rsidRDefault="00E3613C" w:rsidP="00E3613C"/>
    <w:p w14:paraId="396C950C" w14:textId="77777777" w:rsidR="00E3613C" w:rsidRDefault="00E3613C" w:rsidP="00E3613C">
      <w:r>
        <w:t xml:space="preserve">        This function will throw an error if the position is invalid.</w:t>
      </w:r>
    </w:p>
    <w:p w14:paraId="159EC374" w14:textId="77777777" w:rsidR="00E3613C" w:rsidRDefault="00E3613C" w:rsidP="00E3613C">
      <w:r>
        <w:t xml:space="preserve">        An invalid position is one that is outside the confines of the screen based</w:t>
      </w:r>
    </w:p>
    <w:p w14:paraId="06BD07AB" w14:textId="77777777" w:rsidR="00E3613C" w:rsidRDefault="00E3613C" w:rsidP="00E3613C">
      <w:r>
        <w:t xml:space="preserve">        width and height, or a 4k resolution screen.</w:t>
      </w:r>
    </w:p>
    <w:p w14:paraId="1CDBEC63" w14:textId="77777777" w:rsidR="00E3613C" w:rsidRDefault="00E3613C" w:rsidP="00E3613C"/>
    <w:p w14:paraId="3C084D75" w14:textId="77777777" w:rsidR="00E3613C" w:rsidRDefault="00E3613C" w:rsidP="00E3613C">
      <w:r>
        <w:t xml:space="preserve">        :param pos: the x,y position to check</w:t>
      </w:r>
    </w:p>
    <w:p w14:paraId="259063E3" w14:textId="77777777" w:rsidR="00E3613C" w:rsidRDefault="00E3613C" w:rsidP="00E3613C">
      <w:r>
        <w:t xml:space="preserve">        :type pos: tuple[int, int] or list[int]</w:t>
      </w:r>
    </w:p>
    <w:p w14:paraId="2F54C1E6" w14:textId="77777777" w:rsidR="00E3613C" w:rsidRDefault="00E3613C" w:rsidP="00E3613C">
      <w:r>
        <w:t xml:space="preserve">        :return: the x,y screen position if it is valid, else raises an exception</w:t>
      </w:r>
    </w:p>
    <w:p w14:paraId="619F6480" w14:textId="77777777" w:rsidR="00E3613C" w:rsidRDefault="00E3613C" w:rsidP="00E3613C">
      <w:r>
        <w:t xml:space="preserve">        :rtype: tuple[int, int] or list[int]</w:t>
      </w:r>
    </w:p>
    <w:p w14:paraId="3ADF7B6F" w14:textId="77777777" w:rsidR="00E3613C" w:rsidRDefault="00E3613C" w:rsidP="00E3613C">
      <w:r>
        <w:t xml:space="preserve">        """</w:t>
      </w:r>
    </w:p>
    <w:p w14:paraId="2A8F319C" w14:textId="77777777" w:rsidR="00E3613C" w:rsidRDefault="00E3613C" w:rsidP="00E3613C">
      <w:r>
        <w:t xml:space="preserve">        if (</w:t>
      </w:r>
    </w:p>
    <w:p w14:paraId="526EF0CF" w14:textId="77777777" w:rsidR="00E3613C" w:rsidRDefault="00E3613C" w:rsidP="00E3613C">
      <w:r>
        <w:t xml:space="preserve">            pos[0] &lt; 0</w:t>
      </w:r>
    </w:p>
    <w:p w14:paraId="05190574" w14:textId="77777777" w:rsidR="00E3613C" w:rsidRDefault="00E3613C" w:rsidP="00E3613C">
      <w:r>
        <w:t xml:space="preserve">            or pos[0] &gt; self.width</w:t>
      </w:r>
    </w:p>
    <w:p w14:paraId="2BF2D4DC" w14:textId="77777777" w:rsidR="00E3613C" w:rsidRDefault="00E3613C" w:rsidP="00E3613C">
      <w:r>
        <w:t xml:space="preserve">            or pos[0] &gt; 3840</w:t>
      </w:r>
    </w:p>
    <w:p w14:paraId="1DDCCBB9" w14:textId="77777777" w:rsidR="00E3613C" w:rsidRDefault="00E3613C" w:rsidP="00E3613C">
      <w:r>
        <w:t xml:space="preserve">            or pos[1] &lt; 0</w:t>
      </w:r>
    </w:p>
    <w:p w14:paraId="3A803CD8" w14:textId="77777777" w:rsidR="00E3613C" w:rsidRDefault="00E3613C" w:rsidP="00E3613C">
      <w:r>
        <w:t xml:space="preserve">            or pos[1] &gt; self.height</w:t>
      </w:r>
    </w:p>
    <w:p w14:paraId="64AAECA1" w14:textId="77777777" w:rsidR="00E3613C" w:rsidRDefault="00E3613C" w:rsidP="00E3613C">
      <w:r>
        <w:t xml:space="preserve">            or pos[1] &gt; 2160</w:t>
      </w:r>
    </w:p>
    <w:p w14:paraId="0C44C53E" w14:textId="77777777" w:rsidR="00E3613C" w:rsidRDefault="00E3613C" w:rsidP="00E3613C">
      <w:r>
        <w:t xml:space="preserve">        ):</w:t>
      </w:r>
    </w:p>
    <w:p w14:paraId="454F8C74" w14:textId="77777777" w:rsidR="00E3613C" w:rsidRDefault="00E3613C" w:rsidP="00E3613C">
      <w:r>
        <w:t xml:space="preserve">            raise InvalidScreenPosition(pos)</w:t>
      </w:r>
    </w:p>
    <w:p w14:paraId="17CC0912" w14:textId="77777777" w:rsidR="00E3613C" w:rsidRDefault="00E3613C" w:rsidP="00E3613C">
      <w:r>
        <w:t xml:space="preserve">        else:</w:t>
      </w:r>
    </w:p>
    <w:p w14:paraId="0984C398" w14:textId="77777777" w:rsidR="00E3613C" w:rsidRDefault="00E3613C" w:rsidP="00E3613C">
      <w:r>
        <w:lastRenderedPageBreak/>
        <w:t xml:space="preserve">            return pos</w:t>
      </w:r>
    </w:p>
    <w:p w14:paraId="45505FB5" w14:textId="77777777" w:rsidR="00E3613C" w:rsidRDefault="00E3613C" w:rsidP="00E3613C"/>
    <w:p w14:paraId="37747327" w14:textId="77777777" w:rsidR="00E3613C" w:rsidRDefault="00E3613C" w:rsidP="00E3613C">
      <w:r>
        <w:t xml:space="preserve">    def update_size(self, size):</w:t>
      </w:r>
    </w:p>
    <w:p w14:paraId="09727530" w14:textId="77777777" w:rsidR="00E3613C" w:rsidRDefault="00E3613C" w:rsidP="00E3613C">
      <w:r>
        <w:t xml:space="preserve">        """</w:t>
      </w:r>
    </w:p>
    <w:p w14:paraId="070679FF" w14:textId="77777777" w:rsidR="00E3613C" w:rsidRDefault="00E3613C" w:rsidP="00E3613C">
      <w:r>
        <w:t xml:space="preserve">        Update the screen width and height</w:t>
      </w:r>
    </w:p>
    <w:p w14:paraId="1E82F106" w14:textId="77777777" w:rsidR="00E3613C" w:rsidRDefault="00E3613C" w:rsidP="00E3613C"/>
    <w:p w14:paraId="20652E4D" w14:textId="77777777" w:rsidR="00E3613C" w:rsidRDefault="00E3613C" w:rsidP="00E3613C">
      <w:r>
        <w:t xml:space="preserve">        :param size: the width and height of the window</w:t>
      </w:r>
    </w:p>
    <w:p w14:paraId="64ADFF83" w14:textId="77777777" w:rsidR="00E3613C" w:rsidRDefault="00E3613C" w:rsidP="00E3613C">
      <w:r>
        <w:t xml:space="preserve">        :type size: tuple[int, int] or list[int]</w:t>
      </w:r>
    </w:p>
    <w:p w14:paraId="02301FA2" w14:textId="77777777" w:rsidR="00E3613C" w:rsidRDefault="00E3613C" w:rsidP="00E3613C">
      <w:r>
        <w:t xml:space="preserve">        """</w:t>
      </w:r>
    </w:p>
    <w:p w14:paraId="0B3A3191" w14:textId="77777777" w:rsidR="00E3613C" w:rsidRDefault="00E3613C" w:rsidP="00E3613C">
      <w:r>
        <w:t xml:space="preserve">        self.width = size[0]</w:t>
      </w:r>
    </w:p>
    <w:p w14:paraId="085A60DD" w14:textId="528C457E" w:rsidR="00E3613C" w:rsidRDefault="00E3613C" w:rsidP="00E3613C">
      <w:r>
        <w:t xml:space="preserve">        self.height = size[1]</w:t>
      </w:r>
    </w:p>
    <w:p w14:paraId="081AFAB2" w14:textId="77777777" w:rsidR="00E3613C" w:rsidRDefault="00E3613C" w:rsidP="00E3613C"/>
    <w:p w14:paraId="1E719FFA" w14:textId="6F987333" w:rsidR="00E3613C" w:rsidRDefault="00E3613C" w:rsidP="00E3613C">
      <w:pPr>
        <w:pStyle w:val="Heading2"/>
      </w:pPr>
      <w:bookmarkStart w:id="1626" w:name="_Toc190004489"/>
      <w:r>
        <w:t>cube.py</w:t>
      </w:r>
      <w:bookmarkEnd w:id="1626"/>
    </w:p>
    <w:p w14:paraId="79E25EF0" w14:textId="77777777" w:rsidR="00E3613C" w:rsidRDefault="00E3613C" w:rsidP="00E3613C">
      <w:r>
        <w:t>"""</w:t>
      </w:r>
    </w:p>
    <w:p w14:paraId="7C6120FC" w14:textId="77777777" w:rsidR="00E3613C" w:rsidRDefault="00E3613C" w:rsidP="00E3613C">
      <w:r>
        <w:t>This file contains the code for the cube as well as the turn and rotation functions</w:t>
      </w:r>
    </w:p>
    <w:p w14:paraId="353B50DE" w14:textId="77777777" w:rsidR="00E3613C" w:rsidRDefault="00E3613C" w:rsidP="00E3613C"/>
    <w:p w14:paraId="3F9A2F16" w14:textId="77777777" w:rsidR="00E3613C" w:rsidRDefault="00E3613C" w:rsidP="00E3613C">
      <w:r>
        <w:t>This file handles creating the images to display the cube</w:t>
      </w:r>
    </w:p>
    <w:p w14:paraId="190D420D" w14:textId="77777777" w:rsidR="00E3613C" w:rsidRDefault="00E3613C" w:rsidP="00E3613C">
      <w:r>
        <w:t>and the basic turn and rotation functions for interacting with the cube</w:t>
      </w:r>
    </w:p>
    <w:p w14:paraId="2CABA525" w14:textId="77777777" w:rsidR="00E3613C" w:rsidRDefault="00E3613C" w:rsidP="00E3613C"/>
    <w:p w14:paraId="4FEB4DAA" w14:textId="77777777" w:rsidR="00E3613C" w:rsidRDefault="00E3613C" w:rsidP="00E3613C">
      <w:r>
        <w:t>black, isort and flake8 used for formatting</w:t>
      </w:r>
    </w:p>
    <w:p w14:paraId="110F48B4" w14:textId="77777777" w:rsidR="00E3613C" w:rsidRDefault="00E3613C" w:rsidP="00E3613C">
      <w:r>
        <w:t>"""</w:t>
      </w:r>
    </w:p>
    <w:p w14:paraId="1264E1FB" w14:textId="77777777" w:rsidR="00E3613C" w:rsidRDefault="00E3613C" w:rsidP="00E3613C"/>
    <w:p w14:paraId="433E23B0" w14:textId="77777777" w:rsidR="00E3613C" w:rsidRDefault="00E3613C" w:rsidP="00E3613C">
      <w:r>
        <w:t>import copy</w:t>
      </w:r>
    </w:p>
    <w:p w14:paraId="41EBF80B" w14:textId="77777777" w:rsidR="00E3613C" w:rsidRDefault="00E3613C" w:rsidP="00E3613C"/>
    <w:p w14:paraId="1497A76C" w14:textId="77777777" w:rsidR="00E3613C" w:rsidRDefault="00E3613C" w:rsidP="00E3613C">
      <w:r>
        <w:t>import game_data as gd</w:t>
      </w:r>
    </w:p>
    <w:p w14:paraId="18FEA384" w14:textId="77777777" w:rsidR="00E3613C" w:rsidRDefault="00E3613C" w:rsidP="00E3613C">
      <w:r>
        <w:t>import interface</w:t>
      </w:r>
    </w:p>
    <w:p w14:paraId="7BD3CB27" w14:textId="77777777" w:rsidR="00E3613C" w:rsidRDefault="00E3613C" w:rsidP="00E3613C">
      <w:r>
        <w:t>import numpy</w:t>
      </w:r>
    </w:p>
    <w:p w14:paraId="07258CF6" w14:textId="77777777" w:rsidR="00E3613C" w:rsidRDefault="00E3613C" w:rsidP="00E3613C">
      <w:r>
        <w:t>import pygame</w:t>
      </w:r>
    </w:p>
    <w:p w14:paraId="469D5B29" w14:textId="77777777" w:rsidR="00E3613C" w:rsidRDefault="00E3613C" w:rsidP="00E3613C">
      <w:r>
        <w:t>from game_data import BLACK, default_colour, default_cube</w:t>
      </w:r>
    </w:p>
    <w:p w14:paraId="1DBF0AAA" w14:textId="77777777" w:rsidR="00E3613C" w:rsidRDefault="00E3613C" w:rsidP="00E3613C"/>
    <w:p w14:paraId="4508DC45" w14:textId="77777777" w:rsidR="00E3613C" w:rsidRDefault="00E3613C" w:rsidP="00E3613C"/>
    <w:p w14:paraId="7FF72BF6" w14:textId="77777777" w:rsidR="00E3613C" w:rsidRDefault="00E3613C" w:rsidP="00E3613C">
      <w:r>
        <w:lastRenderedPageBreak/>
        <w:t>class CubeNet:</w:t>
      </w:r>
    </w:p>
    <w:p w14:paraId="485E87F5" w14:textId="77777777" w:rsidR="00E3613C" w:rsidRDefault="00E3613C" w:rsidP="00E3613C">
      <w:r>
        <w:t xml:space="preserve">    """Handles the display of the cube as a net to a fixed position on the screen"""</w:t>
      </w:r>
    </w:p>
    <w:p w14:paraId="6D92AB20" w14:textId="77777777" w:rsidR="00E3613C" w:rsidRDefault="00E3613C" w:rsidP="00E3613C"/>
    <w:p w14:paraId="2EBBE4C2" w14:textId="77777777" w:rsidR="00E3613C" w:rsidRDefault="00E3613C" w:rsidP="00E3613C">
      <w:r>
        <w:t xml:space="preserve">    def __init__(self, surface, pos):</w:t>
      </w:r>
    </w:p>
    <w:p w14:paraId="7943C34F" w14:textId="77777777" w:rsidR="00E3613C" w:rsidRDefault="00E3613C" w:rsidP="00E3613C">
      <w:r>
        <w:t xml:space="preserve">        """</w:t>
      </w:r>
    </w:p>
    <w:p w14:paraId="37A8AFED" w14:textId="77777777" w:rsidR="00E3613C" w:rsidRDefault="00E3613C" w:rsidP="00E3613C">
      <w:r>
        <w:t xml:space="preserve">        :param surface: The surface that this cube is to be blitted to</w:t>
      </w:r>
    </w:p>
    <w:p w14:paraId="5D71E53F" w14:textId="77777777" w:rsidR="00E3613C" w:rsidRDefault="00E3613C" w:rsidP="00E3613C">
      <w:r>
        <w:t xml:space="preserve">        :param pos: The centre position that this cube is to be blitted to: x,y</w:t>
      </w:r>
    </w:p>
    <w:p w14:paraId="75748D08" w14:textId="77777777" w:rsidR="00E3613C" w:rsidRDefault="00E3613C" w:rsidP="00E3613C">
      <w:r>
        <w:t xml:space="preserve">        :type surface: pygame.Surface</w:t>
      </w:r>
    </w:p>
    <w:p w14:paraId="1353625F" w14:textId="77777777" w:rsidR="00E3613C" w:rsidRDefault="00E3613C" w:rsidP="00E3613C">
      <w:r>
        <w:t xml:space="preserve">        :type pos: list[int] or tuple[int, int]</w:t>
      </w:r>
    </w:p>
    <w:p w14:paraId="00F190BC" w14:textId="77777777" w:rsidR="00E3613C" w:rsidRDefault="00E3613C" w:rsidP="00E3613C">
      <w:r>
        <w:t xml:space="preserve">        """</w:t>
      </w:r>
    </w:p>
    <w:p w14:paraId="4E4A34F1" w14:textId="77777777" w:rsidR="00E3613C" w:rsidRDefault="00E3613C" w:rsidP="00E3613C">
      <w:r>
        <w:t xml:space="preserve">        # pos is centre</w:t>
      </w:r>
    </w:p>
    <w:p w14:paraId="0FDDE7AF" w14:textId="77777777" w:rsidR="00E3613C" w:rsidRDefault="00E3613C" w:rsidP="00E3613C">
      <w:r>
        <w:t xml:space="preserve">        self.screen = surface</w:t>
      </w:r>
    </w:p>
    <w:p w14:paraId="4F0DD341" w14:textId="77777777" w:rsidR="00E3613C" w:rsidRDefault="00E3613C" w:rsidP="00E3613C">
      <w:r>
        <w:t xml:space="preserve">        self.pos = pos</w:t>
      </w:r>
    </w:p>
    <w:p w14:paraId="606E44AB" w14:textId="77777777" w:rsidR="00E3613C" w:rsidRDefault="00E3613C" w:rsidP="00E3613C"/>
    <w:p w14:paraId="014D4F15" w14:textId="77777777" w:rsidR="00E3613C" w:rsidRDefault="00E3613C" w:rsidP="00E3613C">
      <w:r>
        <w:t xml:space="preserve">    def update(self):</w:t>
      </w:r>
    </w:p>
    <w:p w14:paraId="0DDF8EE1" w14:textId="77777777" w:rsidR="00E3613C" w:rsidRDefault="00E3613C" w:rsidP="00E3613C">
      <w:r>
        <w:t xml:space="preserve">        """</w:t>
      </w:r>
    </w:p>
    <w:p w14:paraId="547914B2" w14:textId="77777777" w:rsidR="00E3613C" w:rsidRDefault="00E3613C" w:rsidP="00E3613C">
      <w:r>
        <w:t xml:space="preserve">        Updates the cube image and re-blits it to the surface</w:t>
      </w:r>
    </w:p>
    <w:p w14:paraId="441BD687" w14:textId="77777777" w:rsidR="00E3613C" w:rsidRDefault="00E3613C" w:rsidP="00E3613C"/>
    <w:p w14:paraId="7B01E3BD" w14:textId="77777777" w:rsidR="00E3613C" w:rsidRDefault="00E3613C" w:rsidP="00E3613C">
      <w:r>
        <w:t xml:space="preserve">        :rtype: None</w:t>
      </w:r>
    </w:p>
    <w:p w14:paraId="128ABCAE" w14:textId="77777777" w:rsidR="00E3613C" w:rsidRDefault="00E3613C" w:rsidP="00E3613C">
      <w:r>
        <w:t xml:space="preserve">        """</w:t>
      </w:r>
    </w:p>
    <w:p w14:paraId="6F750BCA" w14:textId="77777777" w:rsidR="00E3613C" w:rsidRDefault="00E3613C" w:rsidP="00E3613C">
      <w:r>
        <w:t xml:space="preserve">        image = self.get_image()</w:t>
      </w:r>
    </w:p>
    <w:p w14:paraId="78524781" w14:textId="77777777" w:rsidR="00E3613C" w:rsidRDefault="00E3613C" w:rsidP="00E3613C">
      <w:r>
        <w:t xml:space="preserve">        self.screen.blit(image, image.get_rect(center=self.pos))</w:t>
      </w:r>
    </w:p>
    <w:p w14:paraId="078E1B46" w14:textId="77777777" w:rsidR="00E3613C" w:rsidRDefault="00E3613C" w:rsidP="00E3613C"/>
    <w:p w14:paraId="71B90632" w14:textId="77777777" w:rsidR="00E3613C" w:rsidRDefault="00E3613C" w:rsidP="00E3613C">
      <w:r>
        <w:t xml:space="preserve">    @staticmethod</w:t>
      </w:r>
    </w:p>
    <w:p w14:paraId="622FAE17" w14:textId="77777777" w:rsidR="00E3613C" w:rsidRDefault="00E3613C" w:rsidP="00E3613C">
      <w:r>
        <w:t xml:space="preserve">    def get_image(default=False):</w:t>
      </w:r>
    </w:p>
    <w:p w14:paraId="5A3680FF" w14:textId="77777777" w:rsidR="00E3613C" w:rsidRDefault="00E3613C" w:rsidP="00E3613C">
      <w:r>
        <w:t xml:space="preserve">        """</w:t>
      </w:r>
    </w:p>
    <w:p w14:paraId="77FF8BE7" w14:textId="77777777" w:rsidR="00E3613C" w:rsidRDefault="00E3613C" w:rsidP="00E3613C">
      <w:r>
        <w:t xml:space="preserve">        Creates the image of the cube from the current state of the cube</w:t>
      </w:r>
    </w:p>
    <w:p w14:paraId="21A711E2" w14:textId="77777777" w:rsidR="00E3613C" w:rsidRDefault="00E3613C" w:rsidP="00E3613C"/>
    <w:p w14:paraId="2165D369" w14:textId="77777777" w:rsidR="00E3613C" w:rsidRDefault="00E3613C" w:rsidP="00E3613C">
      <w:r>
        <w:t xml:space="preserve">        :param default: if True, uses the default image instead of the current state</w:t>
      </w:r>
    </w:p>
    <w:p w14:paraId="5A6C217C" w14:textId="77777777" w:rsidR="00E3613C" w:rsidRDefault="00E3613C" w:rsidP="00E3613C">
      <w:r>
        <w:t xml:space="preserve">        :type default: bool</w:t>
      </w:r>
    </w:p>
    <w:p w14:paraId="014D70AF" w14:textId="77777777" w:rsidR="00E3613C" w:rsidRDefault="00E3613C" w:rsidP="00E3613C">
      <w:r>
        <w:t xml:space="preserve">        :return: the image of the cube as a 720x540 surface</w:t>
      </w:r>
    </w:p>
    <w:p w14:paraId="12E8ACDD" w14:textId="77777777" w:rsidR="00E3613C" w:rsidRDefault="00E3613C" w:rsidP="00E3613C">
      <w:r>
        <w:lastRenderedPageBreak/>
        <w:t xml:space="preserve">        :rtype: pygame.Surface</w:t>
      </w:r>
    </w:p>
    <w:p w14:paraId="033C521D" w14:textId="77777777" w:rsidR="00E3613C" w:rsidRDefault="00E3613C" w:rsidP="00E3613C">
      <w:r>
        <w:t xml:space="preserve">        """</w:t>
      </w:r>
    </w:p>
    <w:p w14:paraId="3C26C783" w14:textId="77777777" w:rsidR="00E3613C" w:rsidRDefault="00E3613C" w:rsidP="00E3613C">
      <w:r>
        <w:t xml:space="preserve">        surf = pygame.Surface((720, 540))</w:t>
      </w:r>
    </w:p>
    <w:p w14:paraId="36C0CBCA" w14:textId="77777777" w:rsidR="00E3613C" w:rsidRDefault="00E3613C" w:rsidP="00E3613C">
      <w:r>
        <w:t xml:space="preserve">        surf.fill(default_colour)</w:t>
      </w:r>
    </w:p>
    <w:p w14:paraId="1D56D95B" w14:textId="77777777" w:rsidR="00E3613C" w:rsidRDefault="00E3613C" w:rsidP="00E3613C">
      <w:r>
        <w:t xml:space="preserve">        colour_3d_array = gd.used_cube</w:t>
      </w:r>
    </w:p>
    <w:p w14:paraId="27DD2AC9" w14:textId="77777777" w:rsidR="00E3613C" w:rsidRDefault="00E3613C" w:rsidP="00E3613C">
      <w:r>
        <w:t xml:space="preserve">        if default:</w:t>
      </w:r>
    </w:p>
    <w:p w14:paraId="6ABF39BB" w14:textId="77777777" w:rsidR="00E3613C" w:rsidRDefault="00E3613C" w:rsidP="00E3613C">
      <w:r>
        <w:t xml:space="preserve">            colour_3d_array = default_cube</w:t>
      </w:r>
    </w:p>
    <w:p w14:paraId="4516BD89" w14:textId="77777777" w:rsidR="00E3613C" w:rsidRDefault="00E3613C" w:rsidP="00E3613C"/>
    <w:p w14:paraId="1471FB40" w14:textId="77777777" w:rsidR="00E3613C" w:rsidRDefault="00E3613C" w:rsidP="00E3613C">
      <w:r>
        <w:t xml:space="preserve">        def square(colour):</w:t>
      </w:r>
    </w:p>
    <w:p w14:paraId="73C08EDA" w14:textId="77777777" w:rsidR="00E3613C" w:rsidRDefault="00E3613C" w:rsidP="00E3613C">
      <w:r>
        <w:t xml:space="preserve">            """</w:t>
      </w:r>
    </w:p>
    <w:p w14:paraId="3D3541C6" w14:textId="77777777" w:rsidR="00E3613C" w:rsidRDefault="00E3613C" w:rsidP="00E3613C">
      <w:r>
        <w:t xml:space="preserve">            Creates a single square with the given colour</w:t>
      </w:r>
    </w:p>
    <w:p w14:paraId="3F291715" w14:textId="77777777" w:rsidR="00E3613C" w:rsidRDefault="00E3613C" w:rsidP="00E3613C"/>
    <w:p w14:paraId="2667456A" w14:textId="77777777" w:rsidR="00E3613C" w:rsidRDefault="00E3613C" w:rsidP="00E3613C">
      <w:r>
        <w:t xml:space="preserve">            :param colour: the RGB values of the colour</w:t>
      </w:r>
    </w:p>
    <w:p w14:paraId="62DEC39B" w14:textId="77777777" w:rsidR="00E3613C" w:rsidRDefault="00E3613C" w:rsidP="00E3613C">
      <w:r>
        <w:t xml:space="preserve">            :type colour: tuple[int, int, int]</w:t>
      </w:r>
    </w:p>
    <w:p w14:paraId="1702F1D2" w14:textId="77777777" w:rsidR="00E3613C" w:rsidRDefault="00E3613C" w:rsidP="00E3613C">
      <w:r>
        <w:t xml:space="preserve">            :return: the square image, 50x50</w:t>
      </w:r>
    </w:p>
    <w:p w14:paraId="6703B6F7" w14:textId="77777777" w:rsidR="00E3613C" w:rsidRDefault="00E3613C" w:rsidP="00E3613C">
      <w:r>
        <w:t xml:space="preserve">            :rtype: pygame.Surface</w:t>
      </w:r>
    </w:p>
    <w:p w14:paraId="148F0BFB" w14:textId="77777777" w:rsidR="00E3613C" w:rsidRDefault="00E3613C" w:rsidP="00E3613C">
      <w:r>
        <w:t xml:space="preserve">            """</w:t>
      </w:r>
    </w:p>
    <w:p w14:paraId="4ECB6563" w14:textId="77777777" w:rsidR="00E3613C" w:rsidRDefault="00E3613C" w:rsidP="00E3613C">
      <w:r>
        <w:t xml:space="preserve">            surf = pygame.Surface((50, 50))</w:t>
      </w:r>
    </w:p>
    <w:p w14:paraId="6BFD728F" w14:textId="77777777" w:rsidR="00E3613C" w:rsidRDefault="00E3613C" w:rsidP="00E3613C">
      <w:r>
        <w:t xml:space="preserve">            surf.fill(colour)</w:t>
      </w:r>
    </w:p>
    <w:p w14:paraId="7520D1DB" w14:textId="77777777" w:rsidR="00E3613C" w:rsidRDefault="00E3613C" w:rsidP="00E3613C">
      <w:r>
        <w:t xml:space="preserve">            return surf</w:t>
      </w:r>
    </w:p>
    <w:p w14:paraId="071FACC8" w14:textId="77777777" w:rsidR="00E3613C" w:rsidRDefault="00E3613C" w:rsidP="00E3613C"/>
    <w:p w14:paraId="65342F9F" w14:textId="77777777" w:rsidR="00E3613C" w:rsidRDefault="00E3613C" w:rsidP="00E3613C">
      <w:r>
        <w:t xml:space="preserve">        def row(colour_list):</w:t>
      </w:r>
    </w:p>
    <w:p w14:paraId="1E13E518" w14:textId="77777777" w:rsidR="00E3613C" w:rsidRDefault="00E3613C" w:rsidP="00E3613C">
      <w:r>
        <w:t xml:space="preserve">            """</w:t>
      </w:r>
    </w:p>
    <w:p w14:paraId="7C4886A2" w14:textId="77777777" w:rsidR="00E3613C" w:rsidRDefault="00E3613C" w:rsidP="00E3613C">
      <w:r>
        <w:t xml:space="preserve">            Creates the image of a row of 3 squares</w:t>
      </w:r>
    </w:p>
    <w:p w14:paraId="0561E88B" w14:textId="77777777" w:rsidR="00E3613C" w:rsidRDefault="00E3613C" w:rsidP="00E3613C"/>
    <w:p w14:paraId="1822E15C" w14:textId="77777777" w:rsidR="00E3613C" w:rsidRDefault="00E3613C" w:rsidP="00E3613C">
      <w:r>
        <w:t xml:space="preserve">            :param colour_list: List len(3) of tuples, where each tuple is an RGB value</w:t>
      </w:r>
    </w:p>
    <w:p w14:paraId="0D2C3721" w14:textId="77777777" w:rsidR="00E3613C" w:rsidRDefault="00E3613C" w:rsidP="00E3613C">
      <w:r>
        <w:t xml:space="preserve">            :type colour_list: list[tuple[int, int, int]]</w:t>
      </w:r>
    </w:p>
    <w:p w14:paraId="744BA302" w14:textId="77777777" w:rsidR="00E3613C" w:rsidRDefault="00E3613C" w:rsidP="00E3613C">
      <w:r>
        <w:t xml:space="preserve">            :return: the row image, 170*50</w:t>
      </w:r>
    </w:p>
    <w:p w14:paraId="14B98282" w14:textId="77777777" w:rsidR="00E3613C" w:rsidRDefault="00E3613C" w:rsidP="00E3613C">
      <w:r>
        <w:t xml:space="preserve">            :rtype: pygame.Surface</w:t>
      </w:r>
    </w:p>
    <w:p w14:paraId="2BD07597" w14:textId="77777777" w:rsidR="00E3613C" w:rsidRDefault="00E3613C" w:rsidP="00E3613C">
      <w:r>
        <w:t xml:space="preserve">            """</w:t>
      </w:r>
    </w:p>
    <w:p w14:paraId="773BFCD1" w14:textId="77777777" w:rsidR="00E3613C" w:rsidRDefault="00E3613C" w:rsidP="00E3613C">
      <w:r>
        <w:t xml:space="preserve">            surf = pygame.Surface((170, 50))</w:t>
      </w:r>
    </w:p>
    <w:p w14:paraId="535ECB65" w14:textId="77777777" w:rsidR="00E3613C" w:rsidRDefault="00E3613C" w:rsidP="00E3613C">
      <w:r>
        <w:lastRenderedPageBreak/>
        <w:t xml:space="preserve">            surf.fill(default_colour)</w:t>
      </w:r>
    </w:p>
    <w:p w14:paraId="76ADCA10" w14:textId="77777777" w:rsidR="00E3613C" w:rsidRDefault="00E3613C" w:rsidP="00E3613C">
      <w:r>
        <w:t xml:space="preserve">            for i in range(3):</w:t>
      </w:r>
    </w:p>
    <w:p w14:paraId="042DC8FE" w14:textId="77777777" w:rsidR="00E3613C" w:rsidRDefault="00E3613C" w:rsidP="00E3613C">
      <w:r>
        <w:t xml:space="preserve">                # iterates alongside the list of colours,</w:t>
      </w:r>
    </w:p>
    <w:p w14:paraId="6B847171" w14:textId="77777777" w:rsidR="00E3613C" w:rsidRDefault="00E3613C" w:rsidP="00E3613C">
      <w:r>
        <w:t xml:space="preserve">                # getting a square with the respective colour and</w:t>
      </w:r>
    </w:p>
    <w:p w14:paraId="5300EC98" w14:textId="77777777" w:rsidR="00E3613C" w:rsidRDefault="00E3613C" w:rsidP="00E3613C">
      <w:r>
        <w:t xml:space="preserve">                # blitting it to calculated position</w:t>
      </w:r>
    </w:p>
    <w:p w14:paraId="65815676" w14:textId="77777777" w:rsidR="00E3613C" w:rsidRDefault="00E3613C" w:rsidP="00E3613C">
      <w:r>
        <w:t xml:space="preserve">                # i * 50 ensures the square is blitted after the previous one;</w:t>
      </w:r>
    </w:p>
    <w:p w14:paraId="2DDEE581" w14:textId="77777777" w:rsidR="00E3613C" w:rsidRDefault="00E3613C" w:rsidP="00E3613C">
      <w:r>
        <w:t xml:space="preserve">                # not inside it</w:t>
      </w:r>
    </w:p>
    <w:p w14:paraId="5B174A46" w14:textId="77777777" w:rsidR="00E3613C" w:rsidRDefault="00E3613C" w:rsidP="00E3613C">
      <w:r>
        <w:t xml:space="preserve">                # i * 10 adds 10 spacing between the cubes</w:t>
      </w:r>
    </w:p>
    <w:p w14:paraId="2789330D" w14:textId="77777777" w:rsidR="00E3613C" w:rsidRDefault="00E3613C" w:rsidP="00E3613C">
      <w:r>
        <w:t xml:space="preserve">                surf.blit(square(colour_list[i]), (i * 50 + i * 10, 0))</w:t>
      </w:r>
    </w:p>
    <w:p w14:paraId="55784879" w14:textId="77777777" w:rsidR="00E3613C" w:rsidRDefault="00E3613C" w:rsidP="00E3613C">
      <w:r>
        <w:t xml:space="preserve">            return surf</w:t>
      </w:r>
    </w:p>
    <w:p w14:paraId="02812021" w14:textId="77777777" w:rsidR="00E3613C" w:rsidRDefault="00E3613C" w:rsidP="00E3613C"/>
    <w:p w14:paraId="2EBA411F" w14:textId="77777777" w:rsidR="00E3613C" w:rsidRDefault="00E3613C" w:rsidP="00E3613C">
      <w:r>
        <w:t xml:space="preserve">        def face(colour_array):</w:t>
      </w:r>
    </w:p>
    <w:p w14:paraId="3A60FF68" w14:textId="77777777" w:rsidR="00E3613C" w:rsidRDefault="00E3613C" w:rsidP="00E3613C">
      <w:r>
        <w:t xml:space="preserve">            """</w:t>
      </w:r>
    </w:p>
    <w:p w14:paraId="36330BA7" w14:textId="77777777" w:rsidR="00E3613C" w:rsidRDefault="00E3613C" w:rsidP="00E3613C">
      <w:r>
        <w:t xml:space="preserve">            Creates one face (side) from 3 rows</w:t>
      </w:r>
    </w:p>
    <w:p w14:paraId="5F52DB76" w14:textId="77777777" w:rsidR="00E3613C" w:rsidRDefault="00E3613C" w:rsidP="00E3613C"/>
    <w:p w14:paraId="08BA16E3" w14:textId="77777777" w:rsidR="00E3613C" w:rsidRDefault="00E3613C" w:rsidP="00E3613C">
      <w:r>
        <w:t xml:space="preserve">            :param colour_array: 2D array (3x3)(row x col) of tuples,</w:t>
      </w:r>
    </w:p>
    <w:p w14:paraId="660CADD9" w14:textId="77777777" w:rsidR="00E3613C" w:rsidRDefault="00E3613C" w:rsidP="00E3613C">
      <w:r>
        <w:t xml:space="preserve">                where each tuple is an RGB value</w:t>
      </w:r>
    </w:p>
    <w:p w14:paraId="0F763E31" w14:textId="77777777" w:rsidR="00E3613C" w:rsidRDefault="00E3613C" w:rsidP="00E3613C">
      <w:r>
        <w:t xml:space="preserve">            :type colour_array: list[list[tuple[int, int, int]]]</w:t>
      </w:r>
    </w:p>
    <w:p w14:paraId="463CA7E8" w14:textId="77777777" w:rsidR="00E3613C" w:rsidRDefault="00E3613C" w:rsidP="00E3613C">
      <w:r>
        <w:t xml:space="preserve">            :return: the face image, 170*170</w:t>
      </w:r>
    </w:p>
    <w:p w14:paraId="20023B69" w14:textId="77777777" w:rsidR="00E3613C" w:rsidRDefault="00E3613C" w:rsidP="00E3613C">
      <w:r>
        <w:t xml:space="preserve">            :rtype: pygame.Surface</w:t>
      </w:r>
    </w:p>
    <w:p w14:paraId="10ADF39A" w14:textId="77777777" w:rsidR="00E3613C" w:rsidRDefault="00E3613C" w:rsidP="00E3613C">
      <w:r>
        <w:t xml:space="preserve">            """</w:t>
      </w:r>
    </w:p>
    <w:p w14:paraId="7C672738" w14:textId="77777777" w:rsidR="00E3613C" w:rsidRDefault="00E3613C" w:rsidP="00E3613C">
      <w:r>
        <w:t xml:space="preserve">            surf = pygame.Surface((170, 170))</w:t>
      </w:r>
    </w:p>
    <w:p w14:paraId="1C588C1A" w14:textId="77777777" w:rsidR="00E3613C" w:rsidRDefault="00E3613C" w:rsidP="00E3613C">
      <w:r>
        <w:t xml:space="preserve">            surf.fill(default_colour)</w:t>
      </w:r>
    </w:p>
    <w:p w14:paraId="0C03858F" w14:textId="77777777" w:rsidR="00E3613C" w:rsidRDefault="00E3613C" w:rsidP="00E3613C">
      <w:r>
        <w:t xml:space="preserve">            for i in range(3):</w:t>
      </w:r>
    </w:p>
    <w:p w14:paraId="7E2776B1" w14:textId="77777777" w:rsidR="00E3613C" w:rsidRDefault="00E3613C" w:rsidP="00E3613C">
      <w:r>
        <w:t xml:space="preserve">                # iterates alongside the list of rows,</w:t>
      </w:r>
    </w:p>
    <w:p w14:paraId="4B0169E6" w14:textId="77777777" w:rsidR="00E3613C" w:rsidRDefault="00E3613C" w:rsidP="00E3613C">
      <w:r>
        <w:t xml:space="preserve">                # getting and blitting the row image to calculated position</w:t>
      </w:r>
    </w:p>
    <w:p w14:paraId="1048714D" w14:textId="77777777" w:rsidR="00E3613C" w:rsidRDefault="00E3613C" w:rsidP="00E3613C">
      <w:r>
        <w:t xml:space="preserve">                # i * 50 ensures the row is placed beneath,</w:t>
      </w:r>
    </w:p>
    <w:p w14:paraId="462F5B28" w14:textId="77777777" w:rsidR="00E3613C" w:rsidRDefault="00E3613C" w:rsidP="00E3613C">
      <w:r>
        <w:t xml:space="preserve">                # and not inside, the previous row</w:t>
      </w:r>
    </w:p>
    <w:p w14:paraId="21C8F29D" w14:textId="77777777" w:rsidR="00E3613C" w:rsidRDefault="00E3613C" w:rsidP="00E3613C">
      <w:r>
        <w:t xml:space="preserve">                # i * 10 is for spacing between the rows</w:t>
      </w:r>
    </w:p>
    <w:p w14:paraId="351025C9" w14:textId="77777777" w:rsidR="00E3613C" w:rsidRDefault="00E3613C" w:rsidP="00E3613C">
      <w:r>
        <w:t xml:space="preserve">                surf.blit(row(colour_array[i]), (0, i * 50 + i * 10))</w:t>
      </w:r>
    </w:p>
    <w:p w14:paraId="47866510" w14:textId="77777777" w:rsidR="00E3613C" w:rsidRDefault="00E3613C" w:rsidP="00E3613C">
      <w:r>
        <w:t xml:space="preserve">            return surf</w:t>
      </w:r>
    </w:p>
    <w:p w14:paraId="09DFF6E0" w14:textId="77777777" w:rsidR="00E3613C" w:rsidRDefault="00E3613C" w:rsidP="00E3613C"/>
    <w:p w14:paraId="700E9D9A" w14:textId="77777777" w:rsidR="00E3613C" w:rsidRDefault="00E3613C" w:rsidP="00E3613C">
      <w:r>
        <w:t xml:space="preserve">        # 4 of the faces are placed next to each other so a loop can place them</w:t>
      </w:r>
    </w:p>
    <w:p w14:paraId="7BC11FEB" w14:textId="77777777" w:rsidR="00E3613C" w:rsidRDefault="00E3613C" w:rsidP="00E3613C">
      <w:r>
        <w:t xml:space="preserve">        for i in range(4):</w:t>
      </w:r>
    </w:p>
    <w:p w14:paraId="3AF267B1" w14:textId="77777777" w:rsidR="00E3613C" w:rsidRDefault="00E3613C" w:rsidP="00E3613C">
      <w:r>
        <w:t xml:space="preserve">            surf.blit(</w:t>
      </w:r>
    </w:p>
    <w:p w14:paraId="0080CBBE" w14:textId="77777777" w:rsidR="00E3613C" w:rsidRDefault="00E3613C" w:rsidP="00E3613C">
      <w:r>
        <w:t xml:space="preserve">                face(colour_3d_array[i]),  # gets the image of the face</w:t>
      </w:r>
    </w:p>
    <w:p w14:paraId="6814F4B7" w14:textId="77777777" w:rsidR="00E3613C" w:rsidRDefault="00E3613C" w:rsidP="00E3613C">
      <w:r>
        <w:t xml:space="preserve">                # 180 * i includes 10 pixels spacing</w:t>
      </w:r>
    </w:p>
    <w:p w14:paraId="06FCEF45" w14:textId="77777777" w:rsidR="00E3613C" w:rsidRDefault="00E3613C" w:rsidP="00E3613C">
      <w:r>
        <w:t xml:space="preserve">                # placed 180 down to allow top to be placed above with 10 pixels spacing</w:t>
      </w:r>
    </w:p>
    <w:p w14:paraId="3073E064" w14:textId="77777777" w:rsidR="00E3613C" w:rsidRDefault="00E3613C" w:rsidP="00E3613C">
      <w:r>
        <w:t xml:space="preserve">                (180 * i, 180),</w:t>
      </w:r>
    </w:p>
    <w:p w14:paraId="68742A40" w14:textId="77777777" w:rsidR="00E3613C" w:rsidRDefault="00E3613C" w:rsidP="00E3613C">
      <w:r>
        <w:t xml:space="preserve">            )</w:t>
      </w:r>
    </w:p>
    <w:p w14:paraId="4B85D5DB" w14:textId="77777777" w:rsidR="00E3613C" w:rsidRDefault="00E3613C" w:rsidP="00E3613C"/>
    <w:p w14:paraId="686A0F05" w14:textId="77777777" w:rsidR="00E3613C" w:rsidRDefault="00E3613C" w:rsidP="00E3613C">
      <w:r>
        <w:t xml:space="preserve">        # 180 x val aligns with front face</w:t>
      </w:r>
    </w:p>
    <w:p w14:paraId="47CF1233" w14:textId="77777777" w:rsidR="00E3613C" w:rsidRDefault="00E3613C" w:rsidP="00E3613C">
      <w:r>
        <w:t xml:space="preserve">        surf.blit(face(colour_3d_array[4]), (180, 0))</w:t>
      </w:r>
    </w:p>
    <w:p w14:paraId="6DFA1121" w14:textId="77777777" w:rsidR="00E3613C" w:rsidRDefault="00E3613C" w:rsidP="00E3613C">
      <w:r>
        <w:t xml:space="preserve">        # 360 is below face image with 10 pixels spacing</w:t>
      </w:r>
    </w:p>
    <w:p w14:paraId="2D7020B1" w14:textId="77777777" w:rsidR="00E3613C" w:rsidRDefault="00E3613C" w:rsidP="00E3613C">
      <w:r>
        <w:t xml:space="preserve">        surf.blit(face(colour_3d_array[5]), (180, 360))</w:t>
      </w:r>
    </w:p>
    <w:p w14:paraId="41A2E9F6" w14:textId="77777777" w:rsidR="00E3613C" w:rsidRDefault="00E3613C" w:rsidP="00E3613C">
      <w:r>
        <w:t xml:space="preserve">        return surf</w:t>
      </w:r>
    </w:p>
    <w:p w14:paraId="21F65D08" w14:textId="77777777" w:rsidR="00E3613C" w:rsidRDefault="00E3613C" w:rsidP="00E3613C"/>
    <w:p w14:paraId="035BCD82" w14:textId="77777777" w:rsidR="00E3613C" w:rsidRDefault="00E3613C" w:rsidP="00E3613C"/>
    <w:p w14:paraId="73E7A048" w14:textId="77777777" w:rsidR="00E3613C" w:rsidRDefault="00E3613C" w:rsidP="00E3613C">
      <w:r>
        <w:t>class Cube3D(CubeNet):</w:t>
      </w:r>
    </w:p>
    <w:p w14:paraId="17FCE2DE" w14:textId="77777777" w:rsidR="00E3613C" w:rsidRDefault="00E3613C" w:rsidP="00E3613C">
      <w:r>
        <w:t xml:space="preserve">    """</w:t>
      </w:r>
    </w:p>
    <w:p w14:paraId="5B982A1A" w14:textId="77777777" w:rsidR="00E3613C" w:rsidRDefault="00E3613C" w:rsidP="00E3613C">
      <w:r>
        <w:t xml:space="preserve">    Handles the display of the 3d cube to a fixed position on the screen</w:t>
      </w:r>
    </w:p>
    <w:p w14:paraId="7793FDE9" w14:textId="77777777" w:rsidR="00E3613C" w:rsidRDefault="00E3613C" w:rsidP="00E3613C"/>
    <w:p w14:paraId="0380C504" w14:textId="77777777" w:rsidR="00E3613C" w:rsidRDefault="00E3613C" w:rsidP="00E3613C">
      <w:r>
        <w:t xml:space="preserve">    This class is a child of CubeNet, only changing the get_image method</w:t>
      </w:r>
    </w:p>
    <w:p w14:paraId="7E12D72F" w14:textId="77777777" w:rsidR="00E3613C" w:rsidRDefault="00E3613C" w:rsidP="00E3613C">
      <w:r>
        <w:t xml:space="preserve">    """</w:t>
      </w:r>
    </w:p>
    <w:p w14:paraId="33D610C6" w14:textId="77777777" w:rsidR="00E3613C" w:rsidRDefault="00E3613C" w:rsidP="00E3613C"/>
    <w:p w14:paraId="364E4895" w14:textId="77777777" w:rsidR="00E3613C" w:rsidRDefault="00E3613C" w:rsidP="00E3613C">
      <w:r>
        <w:t xml:space="preserve">    @staticmethod</w:t>
      </w:r>
    </w:p>
    <w:p w14:paraId="74434EFF" w14:textId="77777777" w:rsidR="00E3613C" w:rsidRDefault="00E3613C" w:rsidP="00E3613C">
      <w:r>
        <w:t xml:space="preserve">    def get_image(default=False):</w:t>
      </w:r>
    </w:p>
    <w:p w14:paraId="553A88CB" w14:textId="77777777" w:rsidR="00E3613C" w:rsidRDefault="00E3613C" w:rsidP="00E3613C">
      <w:r>
        <w:t xml:space="preserve">        """</w:t>
      </w:r>
    </w:p>
    <w:p w14:paraId="419EACD6" w14:textId="77777777" w:rsidR="00E3613C" w:rsidRDefault="00E3613C" w:rsidP="00E3613C">
      <w:r>
        <w:t xml:space="preserve">        Creates the image of the cube from its current state</w:t>
      </w:r>
    </w:p>
    <w:p w14:paraId="7F596674" w14:textId="77777777" w:rsidR="00E3613C" w:rsidRDefault="00E3613C" w:rsidP="00E3613C"/>
    <w:p w14:paraId="23BC72BE" w14:textId="77777777" w:rsidR="00E3613C" w:rsidRDefault="00E3613C" w:rsidP="00E3613C">
      <w:r>
        <w:t xml:space="preserve">        :param default: if True, uses the default image instead of the current state</w:t>
      </w:r>
    </w:p>
    <w:p w14:paraId="0F8AAD95" w14:textId="77777777" w:rsidR="00E3613C" w:rsidRDefault="00E3613C" w:rsidP="00E3613C">
      <w:r>
        <w:t xml:space="preserve">        :type default: bool</w:t>
      </w:r>
    </w:p>
    <w:p w14:paraId="5631D657" w14:textId="77777777" w:rsidR="00E3613C" w:rsidRDefault="00E3613C" w:rsidP="00E3613C">
      <w:r>
        <w:lastRenderedPageBreak/>
        <w:t xml:space="preserve">        :return: the cube image, 365*335</w:t>
      </w:r>
    </w:p>
    <w:p w14:paraId="50F89DB3" w14:textId="77777777" w:rsidR="00E3613C" w:rsidRDefault="00E3613C" w:rsidP="00E3613C">
      <w:r>
        <w:t xml:space="preserve">        :rtype: pygame.Surface</w:t>
      </w:r>
    </w:p>
    <w:p w14:paraId="6CC6AA8D" w14:textId="77777777" w:rsidR="00E3613C" w:rsidRDefault="00E3613C" w:rsidP="00E3613C">
      <w:r>
        <w:t xml:space="preserve">        """</w:t>
      </w:r>
    </w:p>
    <w:p w14:paraId="1C89CADA" w14:textId="77777777" w:rsidR="00E3613C" w:rsidRDefault="00E3613C" w:rsidP="00E3613C">
      <w:r>
        <w:t xml:space="preserve">        surf = pygame.Surface((365, 335))</w:t>
      </w:r>
    </w:p>
    <w:p w14:paraId="6D37C8C3" w14:textId="77777777" w:rsidR="00E3613C" w:rsidRDefault="00E3613C" w:rsidP="00E3613C">
      <w:r>
        <w:t xml:space="preserve">        surf.fill(default_colour)</w:t>
      </w:r>
    </w:p>
    <w:p w14:paraId="101DCA31" w14:textId="77777777" w:rsidR="00E3613C" w:rsidRDefault="00E3613C" w:rsidP="00E3613C">
      <w:r>
        <w:t xml:space="preserve">        colour_3d_array = gd.used_cube</w:t>
      </w:r>
    </w:p>
    <w:p w14:paraId="61E27C43" w14:textId="77777777" w:rsidR="00E3613C" w:rsidRDefault="00E3613C" w:rsidP="00E3613C">
      <w:r>
        <w:t xml:space="preserve">        if default:</w:t>
      </w:r>
    </w:p>
    <w:p w14:paraId="48C5F499" w14:textId="77777777" w:rsidR="00E3613C" w:rsidRDefault="00E3613C" w:rsidP="00E3613C">
      <w:r>
        <w:t xml:space="preserve">            colour_3d_array = default_cube</w:t>
      </w:r>
    </w:p>
    <w:p w14:paraId="6D457EC0" w14:textId="77777777" w:rsidR="00E3613C" w:rsidRDefault="00E3613C" w:rsidP="00E3613C"/>
    <w:p w14:paraId="1E1C7E8B" w14:textId="77777777" w:rsidR="00E3613C" w:rsidRDefault="00E3613C" w:rsidP="00E3613C">
      <w:r>
        <w:t xml:space="preserve">        def right():</w:t>
      </w:r>
    </w:p>
    <w:p w14:paraId="462F5876" w14:textId="77777777" w:rsidR="00E3613C" w:rsidRDefault="00E3613C" w:rsidP="00E3613C">
      <w:r>
        <w:t xml:space="preserve">            """</w:t>
      </w:r>
    </w:p>
    <w:p w14:paraId="21618907" w14:textId="77777777" w:rsidR="00E3613C" w:rsidRDefault="00E3613C" w:rsidP="00E3613C">
      <w:r>
        <w:t xml:space="preserve">            Draws the right face of the cube to the surf, it is a slanted square</w:t>
      </w:r>
    </w:p>
    <w:p w14:paraId="35D28312" w14:textId="77777777" w:rsidR="00E3613C" w:rsidRDefault="00E3613C" w:rsidP="00E3613C"/>
    <w:p w14:paraId="67FB25D9" w14:textId="77777777" w:rsidR="00E3613C" w:rsidRDefault="00E3613C" w:rsidP="00E3613C">
      <w:r>
        <w:t xml:space="preserve">            :rtype: None</w:t>
      </w:r>
    </w:p>
    <w:p w14:paraId="28E7EDA5" w14:textId="77777777" w:rsidR="00E3613C" w:rsidRDefault="00E3613C" w:rsidP="00E3613C">
      <w:r>
        <w:t xml:space="preserve">            """</w:t>
      </w:r>
    </w:p>
    <w:p w14:paraId="6494976D" w14:textId="77777777" w:rsidR="00E3613C" w:rsidRDefault="00E3613C" w:rsidP="00E3613C"/>
    <w:p w14:paraId="33820B30" w14:textId="77777777" w:rsidR="00E3613C" w:rsidRDefault="00E3613C" w:rsidP="00E3613C">
      <w:r>
        <w:t xml:space="preserve">            def square(colour):</w:t>
      </w:r>
    </w:p>
    <w:p w14:paraId="1EF3FB12" w14:textId="77777777" w:rsidR="00E3613C" w:rsidRDefault="00E3613C" w:rsidP="00E3613C">
      <w:r>
        <w:t xml:space="preserve">                """</w:t>
      </w:r>
    </w:p>
    <w:p w14:paraId="10F391B9" w14:textId="77777777" w:rsidR="00E3613C" w:rsidRDefault="00E3613C" w:rsidP="00E3613C">
      <w:r>
        <w:t xml:space="preserve">                Creates a slanted cube of solid colour</w:t>
      </w:r>
    </w:p>
    <w:p w14:paraId="6B2A11D0" w14:textId="77777777" w:rsidR="00E3613C" w:rsidRDefault="00E3613C" w:rsidP="00E3613C"/>
    <w:p w14:paraId="47FA4DD3" w14:textId="77777777" w:rsidR="00E3613C" w:rsidRDefault="00E3613C" w:rsidP="00E3613C">
      <w:r>
        <w:t xml:space="preserve">                :param colour: RGB values</w:t>
      </w:r>
    </w:p>
    <w:p w14:paraId="68887BD4" w14:textId="77777777" w:rsidR="00E3613C" w:rsidRDefault="00E3613C" w:rsidP="00E3613C">
      <w:r>
        <w:t xml:space="preserve">                :type colour: tuple[int, int, int]</w:t>
      </w:r>
    </w:p>
    <w:p w14:paraId="57036E99" w14:textId="77777777" w:rsidR="00E3613C" w:rsidRDefault="00E3613C" w:rsidP="00E3613C">
      <w:r>
        <w:t xml:space="preserve">                :return: the square image, 50*75</w:t>
      </w:r>
    </w:p>
    <w:p w14:paraId="39B6C3B7" w14:textId="77777777" w:rsidR="00E3613C" w:rsidRDefault="00E3613C" w:rsidP="00E3613C">
      <w:r>
        <w:t xml:space="preserve">                :rtype: pygame.Surface</w:t>
      </w:r>
    </w:p>
    <w:p w14:paraId="337F1F0B" w14:textId="77777777" w:rsidR="00E3613C" w:rsidRDefault="00E3613C" w:rsidP="00E3613C">
      <w:r>
        <w:t xml:space="preserve">                """</w:t>
      </w:r>
    </w:p>
    <w:p w14:paraId="2ED6C17D" w14:textId="77777777" w:rsidR="00E3613C" w:rsidRDefault="00E3613C" w:rsidP="00E3613C">
      <w:r>
        <w:t xml:space="preserve">                surf = pygame.Surface((50, 75))</w:t>
      </w:r>
    </w:p>
    <w:p w14:paraId="7FC99FBD" w14:textId="77777777" w:rsidR="00E3613C" w:rsidRDefault="00E3613C" w:rsidP="00E3613C">
      <w:r>
        <w:t xml:space="preserve">                surf.fill(default_colour)</w:t>
      </w:r>
    </w:p>
    <w:p w14:paraId="750212DD" w14:textId="77777777" w:rsidR="00E3613C" w:rsidRDefault="00E3613C" w:rsidP="00E3613C">
      <w:r>
        <w:t xml:space="preserve">                pygame.draw.polygon(surf, colour, ((0, 25), (50, 0), (50, 50), (0, 75)))</w:t>
      </w:r>
    </w:p>
    <w:p w14:paraId="6B9A9634" w14:textId="77777777" w:rsidR="00E3613C" w:rsidRDefault="00E3613C" w:rsidP="00E3613C">
      <w:r>
        <w:t xml:space="preserve">                surf.set_colorkey(default_colour)  # make background transparent</w:t>
      </w:r>
    </w:p>
    <w:p w14:paraId="248134B7" w14:textId="77777777" w:rsidR="00E3613C" w:rsidRDefault="00E3613C" w:rsidP="00E3613C">
      <w:r>
        <w:t xml:space="preserve">                return surf</w:t>
      </w:r>
    </w:p>
    <w:p w14:paraId="0BD012A5" w14:textId="77777777" w:rsidR="00E3613C" w:rsidRDefault="00E3613C" w:rsidP="00E3613C"/>
    <w:p w14:paraId="48680654" w14:textId="77777777" w:rsidR="00E3613C" w:rsidRDefault="00E3613C" w:rsidP="00E3613C">
      <w:r>
        <w:lastRenderedPageBreak/>
        <w:t xml:space="preserve">            def row(colour_list):</w:t>
      </w:r>
    </w:p>
    <w:p w14:paraId="59C79BCE" w14:textId="77777777" w:rsidR="00E3613C" w:rsidRDefault="00E3613C" w:rsidP="00E3613C">
      <w:r>
        <w:t xml:space="preserve">                """</w:t>
      </w:r>
    </w:p>
    <w:p w14:paraId="59B11F20" w14:textId="77777777" w:rsidR="00E3613C" w:rsidRDefault="00E3613C" w:rsidP="00E3613C">
      <w:r>
        <w:t xml:space="preserve">                Creates a slanted row of 3 squares</w:t>
      </w:r>
    </w:p>
    <w:p w14:paraId="7B04010A" w14:textId="77777777" w:rsidR="00E3613C" w:rsidRDefault="00E3613C" w:rsidP="00E3613C"/>
    <w:p w14:paraId="63A8C47B" w14:textId="77777777" w:rsidR="00E3613C" w:rsidRDefault="00E3613C" w:rsidP="00E3613C">
      <w:r>
        <w:t xml:space="preserve">                :param colour_list: List len(3) of tuples of RGB values</w:t>
      </w:r>
    </w:p>
    <w:p w14:paraId="5C869998" w14:textId="77777777" w:rsidR="00E3613C" w:rsidRDefault="00E3613C" w:rsidP="00E3613C">
      <w:r>
        <w:t xml:space="preserve">                :type colour_list: list[tuple[int, int, int]]</w:t>
      </w:r>
    </w:p>
    <w:p w14:paraId="32BF402D" w14:textId="77777777" w:rsidR="00E3613C" w:rsidRDefault="00E3613C" w:rsidP="00E3613C">
      <w:r>
        <w:t xml:space="preserve">                :return: the row image, 165*135</w:t>
      </w:r>
    </w:p>
    <w:p w14:paraId="6E0DBDA9" w14:textId="77777777" w:rsidR="00E3613C" w:rsidRDefault="00E3613C" w:rsidP="00E3613C">
      <w:r>
        <w:t xml:space="preserve">                :rtype: pygame.Surface</w:t>
      </w:r>
    </w:p>
    <w:p w14:paraId="2031E8E5" w14:textId="77777777" w:rsidR="00E3613C" w:rsidRDefault="00E3613C" w:rsidP="00E3613C">
      <w:r>
        <w:t xml:space="preserve">                """</w:t>
      </w:r>
    </w:p>
    <w:p w14:paraId="35C04D44" w14:textId="77777777" w:rsidR="00E3613C" w:rsidRDefault="00E3613C" w:rsidP="00E3613C">
      <w:r>
        <w:t xml:space="preserve">                surf = pygame.Surface((165, 135))</w:t>
      </w:r>
    </w:p>
    <w:p w14:paraId="2D610CC3" w14:textId="77777777" w:rsidR="00E3613C" w:rsidRDefault="00E3613C" w:rsidP="00E3613C">
      <w:r>
        <w:t xml:space="preserve">                surf.fill(default_colour)</w:t>
      </w:r>
    </w:p>
    <w:p w14:paraId="7F334D42" w14:textId="77777777" w:rsidR="00E3613C" w:rsidRDefault="00E3613C" w:rsidP="00E3613C">
      <w:r>
        <w:t xml:space="preserve">                for i in range(3):</w:t>
      </w:r>
    </w:p>
    <w:p w14:paraId="6E27D48F" w14:textId="77777777" w:rsidR="00E3613C" w:rsidRDefault="00E3613C" w:rsidP="00E3613C">
      <w:r>
        <w:t xml:space="preserve">                    # 55 includes 5 pixels spacing</w:t>
      </w:r>
    </w:p>
    <w:p w14:paraId="09126E42" w14:textId="77777777" w:rsidR="00E3613C" w:rsidRDefault="00E3613C" w:rsidP="00E3613C">
      <w:r>
        <w:t xml:space="preserve">                    # -30 includes 5 pixels spacing</w:t>
      </w:r>
    </w:p>
    <w:p w14:paraId="231C9AA4" w14:textId="77777777" w:rsidR="00E3613C" w:rsidRDefault="00E3613C" w:rsidP="00E3613C">
      <w:r>
        <w:t xml:space="preserve">                    surf.blit(square(colour_list[i]), (55 * i, 60 - (30 * i)))</w:t>
      </w:r>
    </w:p>
    <w:p w14:paraId="1B65560E" w14:textId="77777777" w:rsidR="00E3613C" w:rsidRDefault="00E3613C" w:rsidP="00E3613C">
      <w:r>
        <w:t xml:space="preserve">                surf.set_colorkey(default_colour)</w:t>
      </w:r>
    </w:p>
    <w:p w14:paraId="19A30DB6" w14:textId="77777777" w:rsidR="00E3613C" w:rsidRDefault="00E3613C" w:rsidP="00E3613C">
      <w:r>
        <w:t xml:space="preserve">                return surf</w:t>
      </w:r>
    </w:p>
    <w:p w14:paraId="1F51C28E" w14:textId="77777777" w:rsidR="00E3613C" w:rsidRDefault="00E3613C" w:rsidP="00E3613C"/>
    <w:p w14:paraId="1EA18759" w14:textId="77777777" w:rsidR="00E3613C" w:rsidRDefault="00E3613C" w:rsidP="00E3613C">
      <w:r>
        <w:t xml:space="preserve">            def face(colour_array):</w:t>
      </w:r>
    </w:p>
    <w:p w14:paraId="35D218EE" w14:textId="77777777" w:rsidR="00E3613C" w:rsidRDefault="00E3613C" w:rsidP="00E3613C">
      <w:r>
        <w:t xml:space="preserve">                """</w:t>
      </w:r>
    </w:p>
    <w:p w14:paraId="581333C2" w14:textId="77777777" w:rsidR="00E3613C" w:rsidRDefault="00E3613C" w:rsidP="00E3613C">
      <w:r>
        <w:t xml:space="preserve">                Stacks 3 row images to create a face of 9 squares</w:t>
      </w:r>
    </w:p>
    <w:p w14:paraId="73B57663" w14:textId="77777777" w:rsidR="00E3613C" w:rsidRDefault="00E3613C" w:rsidP="00E3613C"/>
    <w:p w14:paraId="138B96CC" w14:textId="77777777" w:rsidR="00E3613C" w:rsidRDefault="00E3613C" w:rsidP="00E3613C">
      <w:r>
        <w:t xml:space="preserve">                :param colour_array: 2D (3x3)(row x col) array of tuples of RGB values</w:t>
      </w:r>
    </w:p>
    <w:p w14:paraId="6D24DA10" w14:textId="77777777" w:rsidR="00E3613C" w:rsidRDefault="00E3613C" w:rsidP="00E3613C">
      <w:r>
        <w:t xml:space="preserve">                :type colour_array: list[list[tuple[int, int, int]]]</w:t>
      </w:r>
    </w:p>
    <w:p w14:paraId="39CE7C5E" w14:textId="77777777" w:rsidR="00E3613C" w:rsidRDefault="00E3613C" w:rsidP="00E3613C">
      <w:r>
        <w:t xml:space="preserve">                :return: the row image, 165*250</w:t>
      </w:r>
    </w:p>
    <w:p w14:paraId="4185F2FF" w14:textId="77777777" w:rsidR="00E3613C" w:rsidRDefault="00E3613C" w:rsidP="00E3613C">
      <w:r>
        <w:t xml:space="preserve">                :rtype: pygame.Surface</w:t>
      </w:r>
    </w:p>
    <w:p w14:paraId="4AC7FA1A" w14:textId="77777777" w:rsidR="00E3613C" w:rsidRDefault="00E3613C" w:rsidP="00E3613C">
      <w:r>
        <w:t xml:space="preserve">                """</w:t>
      </w:r>
    </w:p>
    <w:p w14:paraId="74D28CA3" w14:textId="77777777" w:rsidR="00E3613C" w:rsidRDefault="00E3613C" w:rsidP="00E3613C">
      <w:r>
        <w:t xml:space="preserve">                surf = pygame.Surface((165, 250))</w:t>
      </w:r>
    </w:p>
    <w:p w14:paraId="4C6A3736" w14:textId="77777777" w:rsidR="00E3613C" w:rsidRDefault="00E3613C" w:rsidP="00E3613C">
      <w:r>
        <w:t xml:space="preserve">                surf.fill(default_colour)</w:t>
      </w:r>
    </w:p>
    <w:p w14:paraId="21D4DEF9" w14:textId="77777777" w:rsidR="00E3613C" w:rsidRDefault="00E3613C" w:rsidP="00E3613C">
      <w:r>
        <w:t xml:space="preserve">                for i in range(3):</w:t>
      </w:r>
    </w:p>
    <w:p w14:paraId="7E7AAD73" w14:textId="77777777" w:rsidR="00E3613C" w:rsidRDefault="00E3613C" w:rsidP="00E3613C">
      <w:r>
        <w:t xml:space="preserve">                    surf.blit(row(colour_array[i]), (0, 55 * i))</w:t>
      </w:r>
    </w:p>
    <w:p w14:paraId="435D216B" w14:textId="77777777" w:rsidR="00E3613C" w:rsidRDefault="00E3613C" w:rsidP="00E3613C">
      <w:r>
        <w:lastRenderedPageBreak/>
        <w:t xml:space="preserve">                return surf</w:t>
      </w:r>
    </w:p>
    <w:p w14:paraId="66D7DD76" w14:textId="77777777" w:rsidR="00E3613C" w:rsidRDefault="00E3613C" w:rsidP="00E3613C"/>
    <w:p w14:paraId="0257DEAC" w14:textId="77777777" w:rsidR="00E3613C" w:rsidRDefault="00E3613C" w:rsidP="00E3613C">
      <w:r>
        <w:t xml:space="preserve">            # positioned to the right of front face with 5 pixels spacing</w:t>
      </w:r>
    </w:p>
    <w:p w14:paraId="0006280E" w14:textId="77777777" w:rsidR="00E3613C" w:rsidRDefault="00E3613C" w:rsidP="00E3613C">
      <w:r>
        <w:t xml:space="preserve">            surf.blit(face(colour_3d_array[2]), (205, 90))</w:t>
      </w:r>
    </w:p>
    <w:p w14:paraId="073B6414" w14:textId="77777777" w:rsidR="00E3613C" w:rsidRDefault="00E3613C" w:rsidP="00E3613C"/>
    <w:p w14:paraId="0C7B0637" w14:textId="77777777" w:rsidR="00E3613C" w:rsidRDefault="00E3613C" w:rsidP="00E3613C">
      <w:r>
        <w:t xml:space="preserve">        def front():</w:t>
      </w:r>
    </w:p>
    <w:p w14:paraId="66AA2244" w14:textId="77777777" w:rsidR="00E3613C" w:rsidRDefault="00E3613C" w:rsidP="00E3613C">
      <w:r>
        <w:t xml:space="preserve">            """</w:t>
      </w:r>
    </w:p>
    <w:p w14:paraId="27F16854" w14:textId="77777777" w:rsidR="00E3613C" w:rsidRDefault="00E3613C" w:rsidP="00E3613C">
      <w:r>
        <w:t xml:space="preserve">            Draws the front face of the cube to the surf, it s a slanted square</w:t>
      </w:r>
    </w:p>
    <w:p w14:paraId="733C2399" w14:textId="77777777" w:rsidR="00E3613C" w:rsidRDefault="00E3613C" w:rsidP="00E3613C"/>
    <w:p w14:paraId="652E908D" w14:textId="77777777" w:rsidR="00E3613C" w:rsidRDefault="00E3613C" w:rsidP="00E3613C">
      <w:r>
        <w:t xml:space="preserve">            :rtype: None</w:t>
      </w:r>
    </w:p>
    <w:p w14:paraId="466C67AF" w14:textId="77777777" w:rsidR="00E3613C" w:rsidRDefault="00E3613C" w:rsidP="00E3613C">
      <w:r>
        <w:t xml:space="preserve">            """</w:t>
      </w:r>
    </w:p>
    <w:p w14:paraId="47D28515" w14:textId="77777777" w:rsidR="00E3613C" w:rsidRDefault="00E3613C" w:rsidP="00E3613C"/>
    <w:p w14:paraId="72484EAB" w14:textId="77777777" w:rsidR="00E3613C" w:rsidRDefault="00E3613C" w:rsidP="00E3613C">
      <w:r>
        <w:t xml:space="preserve">            def square(colour):</w:t>
      </w:r>
    </w:p>
    <w:p w14:paraId="5AFEE05E" w14:textId="77777777" w:rsidR="00E3613C" w:rsidRDefault="00E3613C" w:rsidP="00E3613C">
      <w:r>
        <w:t xml:space="preserve">                """</w:t>
      </w:r>
    </w:p>
    <w:p w14:paraId="7EF265DD" w14:textId="77777777" w:rsidR="00E3613C" w:rsidRDefault="00E3613C" w:rsidP="00E3613C">
      <w:r>
        <w:t xml:space="preserve">                Creates a slanted cube of solid colour</w:t>
      </w:r>
    </w:p>
    <w:p w14:paraId="343AC8D2" w14:textId="77777777" w:rsidR="00E3613C" w:rsidRDefault="00E3613C" w:rsidP="00E3613C"/>
    <w:p w14:paraId="4E36EBBE" w14:textId="77777777" w:rsidR="00E3613C" w:rsidRDefault="00E3613C" w:rsidP="00E3613C">
      <w:r>
        <w:t xml:space="preserve">                :param colour: RGB values</w:t>
      </w:r>
    </w:p>
    <w:p w14:paraId="2BFEAE7E" w14:textId="77777777" w:rsidR="00E3613C" w:rsidRDefault="00E3613C" w:rsidP="00E3613C">
      <w:r>
        <w:t xml:space="preserve">                :type colour: tuple[int, int, int]</w:t>
      </w:r>
    </w:p>
    <w:p w14:paraId="6478E2C6" w14:textId="77777777" w:rsidR="00E3613C" w:rsidRDefault="00E3613C" w:rsidP="00E3613C">
      <w:r>
        <w:t xml:space="preserve">                :return: the square image</w:t>
      </w:r>
    </w:p>
    <w:p w14:paraId="0CA0BF51" w14:textId="77777777" w:rsidR="00E3613C" w:rsidRDefault="00E3613C" w:rsidP="00E3613C">
      <w:r>
        <w:t xml:space="preserve">                :rtype: pygame.Surface</w:t>
      </w:r>
    </w:p>
    <w:p w14:paraId="0DD843CC" w14:textId="77777777" w:rsidR="00E3613C" w:rsidRDefault="00E3613C" w:rsidP="00E3613C">
      <w:r>
        <w:t xml:space="preserve">                """</w:t>
      </w:r>
    </w:p>
    <w:p w14:paraId="3CAD9385" w14:textId="77777777" w:rsidR="00E3613C" w:rsidRDefault="00E3613C" w:rsidP="00E3613C">
      <w:r>
        <w:t xml:space="preserve">                surf = pygame.Surface((50, 75))</w:t>
      </w:r>
    </w:p>
    <w:p w14:paraId="6A0127CF" w14:textId="77777777" w:rsidR="00E3613C" w:rsidRDefault="00E3613C" w:rsidP="00E3613C">
      <w:r>
        <w:t xml:space="preserve">                surf.fill(default_colour)</w:t>
      </w:r>
    </w:p>
    <w:p w14:paraId="49612FE0" w14:textId="77777777" w:rsidR="00E3613C" w:rsidRDefault="00E3613C" w:rsidP="00E3613C">
      <w:r>
        <w:t xml:space="preserve">                pygame.draw.polygon(surf, colour, ((0, 0), (50, 25), (50, 75), (0, 50)))</w:t>
      </w:r>
    </w:p>
    <w:p w14:paraId="307691FF" w14:textId="77777777" w:rsidR="00E3613C" w:rsidRDefault="00E3613C" w:rsidP="00E3613C">
      <w:r>
        <w:t xml:space="preserve">                surf.set_colorkey(default_colour)</w:t>
      </w:r>
    </w:p>
    <w:p w14:paraId="4FCBB382" w14:textId="77777777" w:rsidR="00E3613C" w:rsidRDefault="00E3613C" w:rsidP="00E3613C">
      <w:r>
        <w:t xml:space="preserve">                return surf</w:t>
      </w:r>
    </w:p>
    <w:p w14:paraId="54B27431" w14:textId="77777777" w:rsidR="00E3613C" w:rsidRDefault="00E3613C" w:rsidP="00E3613C"/>
    <w:p w14:paraId="5D206034" w14:textId="77777777" w:rsidR="00E3613C" w:rsidRDefault="00E3613C" w:rsidP="00E3613C">
      <w:r>
        <w:t xml:space="preserve">            def row(colour_list):</w:t>
      </w:r>
    </w:p>
    <w:p w14:paraId="3E179404" w14:textId="77777777" w:rsidR="00E3613C" w:rsidRDefault="00E3613C" w:rsidP="00E3613C">
      <w:r>
        <w:t xml:space="preserve">                """</w:t>
      </w:r>
    </w:p>
    <w:p w14:paraId="2996313A" w14:textId="77777777" w:rsidR="00E3613C" w:rsidRDefault="00E3613C" w:rsidP="00E3613C">
      <w:r>
        <w:t xml:space="preserve">                Creates the image of a row of 3 squares</w:t>
      </w:r>
    </w:p>
    <w:p w14:paraId="01EB3466" w14:textId="77777777" w:rsidR="00E3613C" w:rsidRDefault="00E3613C" w:rsidP="00E3613C"/>
    <w:p w14:paraId="3745D49E" w14:textId="77777777" w:rsidR="00E3613C" w:rsidRDefault="00E3613C" w:rsidP="00E3613C">
      <w:r>
        <w:lastRenderedPageBreak/>
        <w:t xml:space="preserve">                :param colour_list: List len(3) of tuples of RGB values</w:t>
      </w:r>
    </w:p>
    <w:p w14:paraId="0CFA87A6" w14:textId="77777777" w:rsidR="00E3613C" w:rsidRDefault="00E3613C" w:rsidP="00E3613C">
      <w:r>
        <w:t xml:space="preserve">                :type colour_list: list[tuple[int, int, int]]</w:t>
      </w:r>
    </w:p>
    <w:p w14:paraId="0232920C" w14:textId="77777777" w:rsidR="00E3613C" w:rsidRDefault="00E3613C" w:rsidP="00E3613C">
      <w:r>
        <w:t xml:space="preserve">                :return: the row image</w:t>
      </w:r>
    </w:p>
    <w:p w14:paraId="69198650" w14:textId="77777777" w:rsidR="00E3613C" w:rsidRDefault="00E3613C" w:rsidP="00E3613C">
      <w:r>
        <w:t xml:space="preserve">                :rtype: pygame.Surface</w:t>
      </w:r>
    </w:p>
    <w:p w14:paraId="13428E7F" w14:textId="77777777" w:rsidR="00E3613C" w:rsidRDefault="00E3613C" w:rsidP="00E3613C">
      <w:r>
        <w:t xml:space="preserve">                """</w:t>
      </w:r>
    </w:p>
    <w:p w14:paraId="7B616A09" w14:textId="77777777" w:rsidR="00E3613C" w:rsidRDefault="00E3613C" w:rsidP="00E3613C">
      <w:r>
        <w:t xml:space="preserve">                surf = pygame.Surface((165, 135))</w:t>
      </w:r>
    </w:p>
    <w:p w14:paraId="632DDB8C" w14:textId="77777777" w:rsidR="00E3613C" w:rsidRDefault="00E3613C" w:rsidP="00E3613C">
      <w:r>
        <w:t xml:space="preserve">                surf.fill(default_colour)</w:t>
      </w:r>
    </w:p>
    <w:p w14:paraId="714C627F" w14:textId="77777777" w:rsidR="00E3613C" w:rsidRDefault="00E3613C" w:rsidP="00E3613C">
      <w:r>
        <w:t xml:space="preserve">                for i in range(3):</w:t>
      </w:r>
    </w:p>
    <w:p w14:paraId="1A6B9DC5" w14:textId="77777777" w:rsidR="00E3613C" w:rsidRDefault="00E3613C" w:rsidP="00E3613C">
      <w:r>
        <w:t xml:space="preserve">                    # 55 includes 5 pixels spacing</w:t>
      </w:r>
    </w:p>
    <w:p w14:paraId="2D905D51" w14:textId="77777777" w:rsidR="00E3613C" w:rsidRDefault="00E3613C" w:rsidP="00E3613C">
      <w:r>
        <w:t xml:space="preserve">                    # 30 includes 5 pixels spacing</w:t>
      </w:r>
    </w:p>
    <w:p w14:paraId="1658C299" w14:textId="77777777" w:rsidR="00E3613C" w:rsidRDefault="00E3613C" w:rsidP="00E3613C">
      <w:r>
        <w:t xml:space="preserve">                    surf.blit(square(colour_list[i]), (55 * i, 30 * i))</w:t>
      </w:r>
    </w:p>
    <w:p w14:paraId="662E16B6" w14:textId="77777777" w:rsidR="00E3613C" w:rsidRDefault="00E3613C" w:rsidP="00E3613C">
      <w:r>
        <w:t xml:space="preserve">                surf.set_colorkey(default_colour)</w:t>
      </w:r>
    </w:p>
    <w:p w14:paraId="112A27A0" w14:textId="77777777" w:rsidR="00E3613C" w:rsidRDefault="00E3613C" w:rsidP="00E3613C">
      <w:r>
        <w:t xml:space="preserve">                return surf</w:t>
      </w:r>
    </w:p>
    <w:p w14:paraId="193EE0FF" w14:textId="77777777" w:rsidR="00E3613C" w:rsidRDefault="00E3613C" w:rsidP="00E3613C"/>
    <w:p w14:paraId="1C4A4F23" w14:textId="77777777" w:rsidR="00E3613C" w:rsidRDefault="00E3613C" w:rsidP="00E3613C">
      <w:r>
        <w:t xml:space="preserve">            def face(colour_array):</w:t>
      </w:r>
    </w:p>
    <w:p w14:paraId="69CAA38A" w14:textId="77777777" w:rsidR="00E3613C" w:rsidRDefault="00E3613C" w:rsidP="00E3613C">
      <w:r>
        <w:t xml:space="preserve">                """</w:t>
      </w:r>
    </w:p>
    <w:p w14:paraId="1DF0DD52" w14:textId="77777777" w:rsidR="00E3613C" w:rsidRDefault="00E3613C" w:rsidP="00E3613C">
      <w:r>
        <w:t xml:space="preserve">                Stacks 3 row images to create a face of 9 squares</w:t>
      </w:r>
    </w:p>
    <w:p w14:paraId="3C6753C1" w14:textId="77777777" w:rsidR="00E3613C" w:rsidRDefault="00E3613C" w:rsidP="00E3613C"/>
    <w:p w14:paraId="6304D918" w14:textId="77777777" w:rsidR="00E3613C" w:rsidRDefault="00E3613C" w:rsidP="00E3613C">
      <w:r>
        <w:t xml:space="preserve">                :param colour_array: 2D array (3x3)(row x col) of tuples of RGB values</w:t>
      </w:r>
    </w:p>
    <w:p w14:paraId="4C096095" w14:textId="77777777" w:rsidR="00E3613C" w:rsidRDefault="00E3613C" w:rsidP="00E3613C">
      <w:r>
        <w:t xml:space="preserve">                :type colour_array: list[list[tuple[int, int, int]]]</w:t>
      </w:r>
    </w:p>
    <w:p w14:paraId="1ECB1F6E" w14:textId="77777777" w:rsidR="00E3613C" w:rsidRDefault="00E3613C" w:rsidP="00E3613C">
      <w:r>
        <w:t xml:space="preserve">                :return: the face image</w:t>
      </w:r>
    </w:p>
    <w:p w14:paraId="718176A1" w14:textId="77777777" w:rsidR="00E3613C" w:rsidRDefault="00E3613C" w:rsidP="00E3613C">
      <w:r>
        <w:t xml:space="preserve">                :rtype: pygame.Surface</w:t>
      </w:r>
    </w:p>
    <w:p w14:paraId="0EB0FD1F" w14:textId="77777777" w:rsidR="00E3613C" w:rsidRDefault="00E3613C" w:rsidP="00E3613C">
      <w:r>
        <w:t xml:space="preserve">                """</w:t>
      </w:r>
    </w:p>
    <w:p w14:paraId="36EB40D7" w14:textId="77777777" w:rsidR="00E3613C" w:rsidRDefault="00E3613C" w:rsidP="00E3613C">
      <w:r>
        <w:t xml:space="preserve">                surf = pygame.Surface((165, 250))</w:t>
      </w:r>
    </w:p>
    <w:p w14:paraId="7A2342E1" w14:textId="77777777" w:rsidR="00E3613C" w:rsidRDefault="00E3613C" w:rsidP="00E3613C">
      <w:r>
        <w:t xml:space="preserve">                surf.fill(default_colour)</w:t>
      </w:r>
    </w:p>
    <w:p w14:paraId="35C9BC95" w14:textId="77777777" w:rsidR="00E3613C" w:rsidRDefault="00E3613C" w:rsidP="00E3613C">
      <w:r>
        <w:t xml:space="preserve">                for i in range(3):</w:t>
      </w:r>
    </w:p>
    <w:p w14:paraId="175469F0" w14:textId="77777777" w:rsidR="00E3613C" w:rsidRDefault="00E3613C" w:rsidP="00E3613C">
      <w:r>
        <w:t xml:space="preserve">                    # 55 includes 5 pixels spacing</w:t>
      </w:r>
    </w:p>
    <w:p w14:paraId="1C70CC72" w14:textId="77777777" w:rsidR="00E3613C" w:rsidRDefault="00E3613C" w:rsidP="00E3613C">
      <w:r>
        <w:t xml:space="preserve">                    surf.blit(row(colour_array[i]), (0, 55 * i))</w:t>
      </w:r>
    </w:p>
    <w:p w14:paraId="2E5FE3FE" w14:textId="77777777" w:rsidR="00E3613C" w:rsidRDefault="00E3613C" w:rsidP="00E3613C">
      <w:r>
        <w:t xml:space="preserve">                surf.set_colorkey(default_colour)</w:t>
      </w:r>
    </w:p>
    <w:p w14:paraId="2FBA520E" w14:textId="77777777" w:rsidR="00E3613C" w:rsidRDefault="00E3613C" w:rsidP="00E3613C">
      <w:r>
        <w:t xml:space="preserve">                return surf</w:t>
      </w:r>
    </w:p>
    <w:p w14:paraId="19EAA134" w14:textId="77777777" w:rsidR="00E3613C" w:rsidRDefault="00E3613C" w:rsidP="00E3613C"/>
    <w:p w14:paraId="5937119E" w14:textId="77777777" w:rsidR="00E3613C" w:rsidRDefault="00E3613C" w:rsidP="00E3613C">
      <w:r>
        <w:lastRenderedPageBreak/>
        <w:t xml:space="preserve">            # positioned below top of front face with 5 pixels spacing</w:t>
      </w:r>
    </w:p>
    <w:p w14:paraId="30ABD069" w14:textId="77777777" w:rsidR="00E3613C" w:rsidRDefault="00E3613C" w:rsidP="00E3613C">
      <w:r>
        <w:t xml:space="preserve">            surf.blit(face(colour_3d_array[1]), (40, 90))</w:t>
      </w:r>
    </w:p>
    <w:p w14:paraId="4A672935" w14:textId="77777777" w:rsidR="00E3613C" w:rsidRDefault="00E3613C" w:rsidP="00E3613C"/>
    <w:p w14:paraId="72A4A0A8" w14:textId="77777777" w:rsidR="00E3613C" w:rsidRDefault="00E3613C" w:rsidP="00E3613C">
      <w:r>
        <w:t xml:space="preserve">        def top():</w:t>
      </w:r>
    </w:p>
    <w:p w14:paraId="30B43508" w14:textId="77777777" w:rsidR="00E3613C" w:rsidRDefault="00E3613C" w:rsidP="00E3613C">
      <w:r>
        <w:t xml:space="preserve">            """</w:t>
      </w:r>
    </w:p>
    <w:p w14:paraId="0C63523F" w14:textId="77777777" w:rsidR="00E3613C" w:rsidRDefault="00E3613C" w:rsidP="00E3613C">
      <w:r>
        <w:t xml:space="preserve">            Draws the top face of the cube to the surf,</w:t>
      </w:r>
    </w:p>
    <w:p w14:paraId="5956E24C" w14:textId="77777777" w:rsidR="00E3613C" w:rsidRDefault="00E3613C" w:rsidP="00E3613C">
      <w:r>
        <w:t xml:space="preserve">            it is a horizontally stretched square</w:t>
      </w:r>
    </w:p>
    <w:p w14:paraId="75346C47" w14:textId="77777777" w:rsidR="00E3613C" w:rsidRDefault="00E3613C" w:rsidP="00E3613C"/>
    <w:p w14:paraId="772AC47E" w14:textId="77777777" w:rsidR="00E3613C" w:rsidRDefault="00E3613C" w:rsidP="00E3613C">
      <w:r>
        <w:t xml:space="preserve">            :rtype: None</w:t>
      </w:r>
    </w:p>
    <w:p w14:paraId="3EC11AC6" w14:textId="77777777" w:rsidR="00E3613C" w:rsidRDefault="00E3613C" w:rsidP="00E3613C">
      <w:r>
        <w:t xml:space="preserve">            """</w:t>
      </w:r>
    </w:p>
    <w:p w14:paraId="112CE14B" w14:textId="77777777" w:rsidR="00E3613C" w:rsidRDefault="00E3613C" w:rsidP="00E3613C"/>
    <w:p w14:paraId="01CBB90A" w14:textId="77777777" w:rsidR="00E3613C" w:rsidRDefault="00E3613C" w:rsidP="00E3613C">
      <w:r>
        <w:t xml:space="preserve">            def square(colour):</w:t>
      </w:r>
    </w:p>
    <w:p w14:paraId="7F867059" w14:textId="77777777" w:rsidR="00E3613C" w:rsidRDefault="00E3613C" w:rsidP="00E3613C">
      <w:r>
        <w:t xml:space="preserve">                """</w:t>
      </w:r>
    </w:p>
    <w:p w14:paraId="6390FD9E" w14:textId="77777777" w:rsidR="00E3613C" w:rsidRDefault="00E3613C" w:rsidP="00E3613C">
      <w:r>
        <w:t xml:space="preserve">                Creates a horizontally stretched cube of solid colour</w:t>
      </w:r>
    </w:p>
    <w:p w14:paraId="4C5E8DE9" w14:textId="77777777" w:rsidR="00E3613C" w:rsidRDefault="00E3613C" w:rsidP="00E3613C"/>
    <w:p w14:paraId="6276F29E" w14:textId="77777777" w:rsidR="00E3613C" w:rsidRDefault="00E3613C" w:rsidP="00E3613C">
      <w:r>
        <w:t xml:space="preserve">                :param colour: RGB values</w:t>
      </w:r>
    </w:p>
    <w:p w14:paraId="0846827A" w14:textId="77777777" w:rsidR="00E3613C" w:rsidRDefault="00E3613C" w:rsidP="00E3613C">
      <w:r>
        <w:t xml:space="preserve">                :type colour: tuple[int, int, int]</w:t>
      </w:r>
    </w:p>
    <w:p w14:paraId="14082517" w14:textId="77777777" w:rsidR="00E3613C" w:rsidRDefault="00E3613C" w:rsidP="00E3613C">
      <w:r>
        <w:t xml:space="preserve">                :return: the square image</w:t>
      </w:r>
    </w:p>
    <w:p w14:paraId="1783A1A0" w14:textId="77777777" w:rsidR="00E3613C" w:rsidRDefault="00E3613C" w:rsidP="00E3613C">
      <w:r>
        <w:t xml:space="preserve">                :rtype: pygame.Surface</w:t>
      </w:r>
    </w:p>
    <w:p w14:paraId="2FDC286E" w14:textId="77777777" w:rsidR="00E3613C" w:rsidRDefault="00E3613C" w:rsidP="00E3613C">
      <w:r>
        <w:t xml:space="preserve">                """</w:t>
      </w:r>
    </w:p>
    <w:p w14:paraId="2C07CB5F" w14:textId="77777777" w:rsidR="00E3613C" w:rsidRDefault="00E3613C" w:rsidP="00E3613C">
      <w:r>
        <w:t xml:space="preserve">                surf = pygame.Surface((100, 50))</w:t>
      </w:r>
    </w:p>
    <w:p w14:paraId="4211B2F5" w14:textId="77777777" w:rsidR="00E3613C" w:rsidRDefault="00E3613C" w:rsidP="00E3613C">
      <w:r>
        <w:t xml:space="preserve">                surf.fill(default_colour)</w:t>
      </w:r>
    </w:p>
    <w:p w14:paraId="3C0B4ABA" w14:textId="77777777" w:rsidR="00E3613C" w:rsidRDefault="00E3613C" w:rsidP="00E3613C">
      <w:r>
        <w:t xml:space="preserve">                pygame.draw.polygon(</w:t>
      </w:r>
    </w:p>
    <w:p w14:paraId="183EA6BA" w14:textId="77777777" w:rsidR="00E3613C" w:rsidRDefault="00E3613C" w:rsidP="00E3613C">
      <w:r>
        <w:t xml:space="preserve">                    surf, colour, ((50, 0), (100, 25), (50, 50), (0, 25))</w:t>
      </w:r>
    </w:p>
    <w:p w14:paraId="368EE94A" w14:textId="77777777" w:rsidR="00E3613C" w:rsidRDefault="00E3613C" w:rsidP="00E3613C">
      <w:r>
        <w:t xml:space="preserve">                )</w:t>
      </w:r>
    </w:p>
    <w:p w14:paraId="23988CCF" w14:textId="77777777" w:rsidR="00E3613C" w:rsidRDefault="00E3613C" w:rsidP="00E3613C">
      <w:r>
        <w:t xml:space="preserve">                surf.set_colorkey(default_colour)</w:t>
      </w:r>
    </w:p>
    <w:p w14:paraId="2E5E9B45" w14:textId="77777777" w:rsidR="00E3613C" w:rsidRDefault="00E3613C" w:rsidP="00E3613C">
      <w:r>
        <w:t xml:space="preserve">                return surf</w:t>
      </w:r>
    </w:p>
    <w:p w14:paraId="7E777723" w14:textId="77777777" w:rsidR="00E3613C" w:rsidRDefault="00E3613C" w:rsidP="00E3613C"/>
    <w:p w14:paraId="48226816" w14:textId="77777777" w:rsidR="00E3613C" w:rsidRDefault="00E3613C" w:rsidP="00E3613C">
      <w:r>
        <w:t xml:space="preserve">            def row(colour_list):</w:t>
      </w:r>
    </w:p>
    <w:p w14:paraId="6AFFDCE5" w14:textId="77777777" w:rsidR="00E3613C" w:rsidRDefault="00E3613C" w:rsidP="00E3613C">
      <w:r>
        <w:t xml:space="preserve">                """</w:t>
      </w:r>
    </w:p>
    <w:p w14:paraId="74CA3347" w14:textId="77777777" w:rsidR="00E3613C" w:rsidRDefault="00E3613C" w:rsidP="00E3613C">
      <w:r>
        <w:t xml:space="preserve">                Creates the image of a row of 3 squares</w:t>
      </w:r>
    </w:p>
    <w:p w14:paraId="0C1E0ED3" w14:textId="77777777" w:rsidR="00E3613C" w:rsidRDefault="00E3613C" w:rsidP="00E3613C"/>
    <w:p w14:paraId="782B7B02" w14:textId="77777777" w:rsidR="00E3613C" w:rsidRDefault="00E3613C" w:rsidP="00E3613C">
      <w:r>
        <w:t xml:space="preserve">                :param colour_list: List len(3) of tuples of RGB values</w:t>
      </w:r>
    </w:p>
    <w:p w14:paraId="371AEB12" w14:textId="77777777" w:rsidR="00E3613C" w:rsidRDefault="00E3613C" w:rsidP="00E3613C">
      <w:r>
        <w:t xml:space="preserve">                :type colour_list: list[tuple[int, int, int]]</w:t>
      </w:r>
    </w:p>
    <w:p w14:paraId="1EB8E862" w14:textId="77777777" w:rsidR="00E3613C" w:rsidRDefault="00E3613C" w:rsidP="00E3613C">
      <w:r>
        <w:t xml:space="preserve">                :return: the row image</w:t>
      </w:r>
    </w:p>
    <w:p w14:paraId="36B7BF16" w14:textId="77777777" w:rsidR="00E3613C" w:rsidRDefault="00E3613C" w:rsidP="00E3613C">
      <w:r>
        <w:t xml:space="preserve">                :rtype: pygame.Surface</w:t>
      </w:r>
    </w:p>
    <w:p w14:paraId="422A6D68" w14:textId="77777777" w:rsidR="00E3613C" w:rsidRDefault="00E3613C" w:rsidP="00E3613C">
      <w:r>
        <w:t xml:space="preserve">                """</w:t>
      </w:r>
    </w:p>
    <w:p w14:paraId="70B41462" w14:textId="77777777" w:rsidR="00E3613C" w:rsidRDefault="00E3613C" w:rsidP="00E3613C">
      <w:r>
        <w:t xml:space="preserve">                surf = pygame.Surface((215, 120))</w:t>
      </w:r>
    </w:p>
    <w:p w14:paraId="477ED921" w14:textId="77777777" w:rsidR="00E3613C" w:rsidRDefault="00E3613C" w:rsidP="00E3613C">
      <w:r>
        <w:t xml:space="preserve">                surf.fill(default_colour)</w:t>
      </w:r>
    </w:p>
    <w:p w14:paraId="685CA59F" w14:textId="77777777" w:rsidR="00E3613C" w:rsidRDefault="00E3613C" w:rsidP="00E3613C">
      <w:r>
        <w:t xml:space="preserve">                for i in range(3):</w:t>
      </w:r>
    </w:p>
    <w:p w14:paraId="454AAE69" w14:textId="77777777" w:rsidR="00E3613C" w:rsidRDefault="00E3613C" w:rsidP="00E3613C">
      <w:r>
        <w:t xml:space="preserve">                    # 55 includes 5 pixels spacing</w:t>
      </w:r>
    </w:p>
    <w:p w14:paraId="5D11D054" w14:textId="77777777" w:rsidR="00E3613C" w:rsidRDefault="00E3613C" w:rsidP="00E3613C">
      <w:r>
        <w:t xml:space="preserve">                    # 30 includes 5 pixels spacing</w:t>
      </w:r>
    </w:p>
    <w:p w14:paraId="0F720CB9" w14:textId="77777777" w:rsidR="00E3613C" w:rsidRDefault="00E3613C" w:rsidP="00E3613C">
      <w:r>
        <w:t xml:space="preserve">                    surf.blit(square(colour_list[i]), (55 * i, 30 * i))</w:t>
      </w:r>
    </w:p>
    <w:p w14:paraId="255EBF65" w14:textId="77777777" w:rsidR="00E3613C" w:rsidRDefault="00E3613C" w:rsidP="00E3613C">
      <w:r>
        <w:t xml:space="preserve">                surf.set_colorkey(default_colour)</w:t>
      </w:r>
    </w:p>
    <w:p w14:paraId="3EE14348" w14:textId="77777777" w:rsidR="00E3613C" w:rsidRDefault="00E3613C" w:rsidP="00E3613C">
      <w:r>
        <w:t xml:space="preserve">                return surf</w:t>
      </w:r>
    </w:p>
    <w:p w14:paraId="62DF06D5" w14:textId="77777777" w:rsidR="00E3613C" w:rsidRDefault="00E3613C" w:rsidP="00E3613C"/>
    <w:p w14:paraId="211605E1" w14:textId="77777777" w:rsidR="00E3613C" w:rsidRDefault="00E3613C" w:rsidP="00E3613C">
      <w:r>
        <w:t xml:space="preserve">            def face(colour_array):</w:t>
      </w:r>
    </w:p>
    <w:p w14:paraId="64EC3CD0" w14:textId="77777777" w:rsidR="00E3613C" w:rsidRDefault="00E3613C" w:rsidP="00E3613C">
      <w:r>
        <w:t xml:space="preserve">                """</w:t>
      </w:r>
    </w:p>
    <w:p w14:paraId="55E5DA9E" w14:textId="77777777" w:rsidR="00E3613C" w:rsidRDefault="00E3613C" w:rsidP="00E3613C">
      <w:r>
        <w:t xml:space="preserve">                Stacks 3 row images to create a face of 9 squares</w:t>
      </w:r>
    </w:p>
    <w:p w14:paraId="6E00BE2E" w14:textId="77777777" w:rsidR="00E3613C" w:rsidRDefault="00E3613C" w:rsidP="00E3613C"/>
    <w:p w14:paraId="2D8CE24C" w14:textId="77777777" w:rsidR="00E3613C" w:rsidRDefault="00E3613C" w:rsidP="00E3613C">
      <w:r>
        <w:t xml:space="preserve">                :param colour_array: 2D array (3x3)(row x col) of tuples of RGB values</w:t>
      </w:r>
    </w:p>
    <w:p w14:paraId="10D2538E" w14:textId="77777777" w:rsidR="00E3613C" w:rsidRDefault="00E3613C" w:rsidP="00E3613C">
      <w:r>
        <w:t xml:space="preserve">                :type colour_array: list[list[tuple[int, int, int]]]</w:t>
      </w:r>
    </w:p>
    <w:p w14:paraId="6FDC2F2C" w14:textId="77777777" w:rsidR="00E3613C" w:rsidRDefault="00E3613C" w:rsidP="00E3613C">
      <w:r>
        <w:t xml:space="preserve">                :return: the face image</w:t>
      </w:r>
    </w:p>
    <w:p w14:paraId="6D0A9ADA" w14:textId="77777777" w:rsidR="00E3613C" w:rsidRDefault="00E3613C" w:rsidP="00E3613C">
      <w:r>
        <w:t xml:space="preserve">                :rtype: pygame.Surface</w:t>
      </w:r>
    </w:p>
    <w:p w14:paraId="4AE37E61" w14:textId="77777777" w:rsidR="00E3613C" w:rsidRDefault="00E3613C" w:rsidP="00E3613C">
      <w:r>
        <w:t xml:space="preserve">                """</w:t>
      </w:r>
    </w:p>
    <w:p w14:paraId="14741958" w14:textId="77777777" w:rsidR="00E3613C" w:rsidRDefault="00E3613C" w:rsidP="00E3613C">
      <w:r>
        <w:t xml:space="preserve">                surf = pygame.Surface((370, 315))</w:t>
      </w:r>
    </w:p>
    <w:p w14:paraId="44FD1119" w14:textId="77777777" w:rsidR="00E3613C" w:rsidRDefault="00E3613C" w:rsidP="00E3613C">
      <w:r>
        <w:t xml:space="preserve">                surf.fill(default_colour)</w:t>
      </w:r>
    </w:p>
    <w:p w14:paraId="3B85B48A" w14:textId="77777777" w:rsidR="00E3613C" w:rsidRDefault="00E3613C" w:rsidP="00E3613C">
      <w:r>
        <w:t xml:space="preserve">                for i in range(3):</w:t>
      </w:r>
    </w:p>
    <w:p w14:paraId="136BDE6A" w14:textId="77777777" w:rsidR="00E3613C" w:rsidRDefault="00E3613C" w:rsidP="00E3613C">
      <w:r>
        <w:t xml:space="preserve">                    # 150 - to place bottom to top</w:t>
      </w:r>
    </w:p>
    <w:p w14:paraId="2C40388A" w14:textId="77777777" w:rsidR="00E3613C" w:rsidRDefault="00E3613C" w:rsidP="00E3613C">
      <w:r>
        <w:t xml:space="preserve">                    # 55 includes 5 pixels spacing</w:t>
      </w:r>
    </w:p>
    <w:p w14:paraId="36C5CA2B" w14:textId="77777777" w:rsidR="00E3613C" w:rsidRDefault="00E3613C" w:rsidP="00E3613C">
      <w:r>
        <w:t xml:space="preserve">                    # 30 includes 5 pixels spacing</w:t>
      </w:r>
    </w:p>
    <w:p w14:paraId="5CE9AAC3" w14:textId="77777777" w:rsidR="00E3613C" w:rsidRDefault="00E3613C" w:rsidP="00E3613C">
      <w:r>
        <w:t xml:space="preserve">                    surf.blit(row(colour_array[i]), (150 - (55 * i), 30 * i))</w:t>
      </w:r>
    </w:p>
    <w:p w14:paraId="0B48DE33" w14:textId="77777777" w:rsidR="00E3613C" w:rsidRDefault="00E3613C" w:rsidP="00E3613C">
      <w:r>
        <w:lastRenderedPageBreak/>
        <w:t xml:space="preserve">                surf.set_colorkey(default_colour)</w:t>
      </w:r>
    </w:p>
    <w:p w14:paraId="0580F876" w14:textId="77777777" w:rsidR="00E3613C" w:rsidRDefault="00E3613C" w:rsidP="00E3613C">
      <w:r>
        <w:t xml:space="preserve">                return surf</w:t>
      </w:r>
    </w:p>
    <w:p w14:paraId="3FC8879B" w14:textId="77777777" w:rsidR="00E3613C" w:rsidRDefault="00E3613C" w:rsidP="00E3613C"/>
    <w:p w14:paraId="0B071CC1" w14:textId="77777777" w:rsidR="00E3613C" w:rsidRDefault="00E3613C" w:rsidP="00E3613C">
      <w:r>
        <w:t xml:space="preserve">            surf.blit(face(colour_3d_array[4]), (0, 0))</w:t>
      </w:r>
    </w:p>
    <w:p w14:paraId="2AE6CA9E" w14:textId="77777777" w:rsidR="00E3613C" w:rsidRDefault="00E3613C" w:rsidP="00E3613C"/>
    <w:p w14:paraId="72F7D335" w14:textId="77777777" w:rsidR="00E3613C" w:rsidRDefault="00E3613C" w:rsidP="00E3613C">
      <w:r>
        <w:t xml:space="preserve">        right()</w:t>
      </w:r>
    </w:p>
    <w:p w14:paraId="286E80DB" w14:textId="77777777" w:rsidR="00E3613C" w:rsidRDefault="00E3613C" w:rsidP="00E3613C">
      <w:r>
        <w:t xml:space="preserve">        front()</w:t>
      </w:r>
    </w:p>
    <w:p w14:paraId="32521AEA" w14:textId="77777777" w:rsidR="00E3613C" w:rsidRDefault="00E3613C" w:rsidP="00E3613C">
      <w:r>
        <w:t xml:space="preserve">        top()</w:t>
      </w:r>
    </w:p>
    <w:p w14:paraId="12DF562E" w14:textId="77777777" w:rsidR="00E3613C" w:rsidRDefault="00E3613C" w:rsidP="00E3613C"/>
    <w:p w14:paraId="1CF9EE04" w14:textId="77777777" w:rsidR="00E3613C" w:rsidRDefault="00E3613C" w:rsidP="00E3613C">
      <w:r>
        <w:t xml:space="preserve">        return surf</w:t>
      </w:r>
    </w:p>
    <w:p w14:paraId="3B2CD7FC" w14:textId="77777777" w:rsidR="00E3613C" w:rsidRDefault="00E3613C" w:rsidP="00E3613C"/>
    <w:p w14:paraId="4266B1CB" w14:textId="77777777" w:rsidR="00E3613C" w:rsidRDefault="00E3613C" w:rsidP="00E3613C"/>
    <w:p w14:paraId="78BF8B04" w14:textId="77777777" w:rsidR="00E3613C" w:rsidRDefault="00E3613C" w:rsidP="00E3613C">
      <w:r>
        <w:t>class CubeGuide(Cube3D):</w:t>
      </w:r>
    </w:p>
    <w:p w14:paraId="67450339" w14:textId="77777777" w:rsidR="00E3613C" w:rsidRDefault="00E3613C" w:rsidP="00E3613C">
      <w:r>
        <w:t xml:space="preserve">    """</w:t>
      </w:r>
    </w:p>
    <w:p w14:paraId="5D999BC4" w14:textId="77777777" w:rsidR="00E3613C" w:rsidRDefault="00E3613C" w:rsidP="00E3613C">
      <w:r>
        <w:t xml:space="preserve">    Class that handles the guide cube and adds instructions</w:t>
      </w:r>
    </w:p>
    <w:p w14:paraId="68F983EB" w14:textId="77777777" w:rsidR="00E3613C" w:rsidRDefault="00E3613C" w:rsidP="00E3613C"/>
    <w:p w14:paraId="4746C6C8" w14:textId="77777777" w:rsidR="00E3613C" w:rsidRDefault="00E3613C" w:rsidP="00E3613C">
      <w:r>
        <w:t xml:space="preserve">    This class inherits from Cube3D and overrides the get_image method</w:t>
      </w:r>
    </w:p>
    <w:p w14:paraId="0144BC87" w14:textId="77777777" w:rsidR="00E3613C" w:rsidRDefault="00E3613C" w:rsidP="00E3613C">
      <w:r>
        <w:t xml:space="preserve">    """</w:t>
      </w:r>
    </w:p>
    <w:p w14:paraId="450140AA" w14:textId="77777777" w:rsidR="00E3613C" w:rsidRDefault="00E3613C" w:rsidP="00E3613C"/>
    <w:p w14:paraId="5C1A8762" w14:textId="77777777" w:rsidR="00E3613C" w:rsidRDefault="00E3613C" w:rsidP="00E3613C">
      <w:r>
        <w:t xml:space="preserve">    @classmethod</w:t>
      </w:r>
    </w:p>
    <w:p w14:paraId="00C8A6CD" w14:textId="77777777" w:rsidR="00E3613C" w:rsidRDefault="00E3613C" w:rsidP="00E3613C">
      <w:r>
        <w:t xml:space="preserve">    def get_image(cls):</w:t>
      </w:r>
    </w:p>
    <w:p w14:paraId="2CB3C50A" w14:textId="77777777" w:rsidR="00E3613C" w:rsidRDefault="00E3613C" w:rsidP="00E3613C">
      <w:r>
        <w:t xml:space="preserve">        """</w:t>
      </w:r>
    </w:p>
    <w:p w14:paraId="079ADDD0" w14:textId="77777777" w:rsidR="00E3613C" w:rsidRDefault="00E3613C" w:rsidP="00E3613C">
      <w:r>
        <w:t xml:space="preserve">        Creates the image of the default cube with added instructions</w:t>
      </w:r>
    </w:p>
    <w:p w14:paraId="5B3C36FC" w14:textId="77777777" w:rsidR="00E3613C" w:rsidRDefault="00E3613C" w:rsidP="00E3613C"/>
    <w:p w14:paraId="30164F81" w14:textId="77777777" w:rsidR="00E3613C" w:rsidRDefault="00E3613C" w:rsidP="00E3613C">
      <w:r>
        <w:t xml:space="preserve">        :return: the cube image, 600*600</w:t>
      </w:r>
    </w:p>
    <w:p w14:paraId="62F4E3E0" w14:textId="77777777" w:rsidR="00E3613C" w:rsidRDefault="00E3613C" w:rsidP="00E3613C">
      <w:r>
        <w:t xml:space="preserve">        :rtype: pygame.Surface</w:t>
      </w:r>
    </w:p>
    <w:p w14:paraId="67D6E44F" w14:textId="77777777" w:rsidR="00E3613C" w:rsidRDefault="00E3613C" w:rsidP="00E3613C">
      <w:r>
        <w:t xml:space="preserve">        """</w:t>
      </w:r>
    </w:p>
    <w:p w14:paraId="3A01A608" w14:textId="77777777" w:rsidR="00E3613C" w:rsidRDefault="00E3613C" w:rsidP="00E3613C">
      <w:r>
        <w:t xml:space="preserve">        surf = pygame.Surface((600, 600))</w:t>
      </w:r>
    </w:p>
    <w:p w14:paraId="6C4B59FE" w14:textId="77777777" w:rsidR="00E3613C" w:rsidRDefault="00E3613C" w:rsidP="00E3613C">
      <w:r>
        <w:t xml:space="preserve">        surf.fill(default_colour)</w:t>
      </w:r>
    </w:p>
    <w:p w14:paraId="21C8645B" w14:textId="77777777" w:rsidR="00E3613C" w:rsidRDefault="00E3613C" w:rsidP="00E3613C">
      <w:r>
        <w:t xml:space="preserve">        colour = gd.guide_arrow_colour</w:t>
      </w:r>
    </w:p>
    <w:p w14:paraId="1FBEACEF" w14:textId="77777777" w:rsidR="00E3613C" w:rsidRDefault="00E3613C" w:rsidP="00E3613C">
      <w:r>
        <w:t xml:space="preserve">        if default_colour == colour:</w:t>
      </w:r>
    </w:p>
    <w:p w14:paraId="70FD174D" w14:textId="77777777" w:rsidR="00E3613C" w:rsidRDefault="00E3613C" w:rsidP="00E3613C">
      <w:r>
        <w:lastRenderedPageBreak/>
        <w:t xml:space="preserve">            # arrows will blend into background</w:t>
      </w:r>
    </w:p>
    <w:p w14:paraId="3873D3F1" w14:textId="77777777" w:rsidR="00E3613C" w:rsidRDefault="00E3613C" w:rsidP="00E3613C">
      <w:r>
        <w:t xml:space="preserve">            print("BAD idea, change guide arrow colour first")</w:t>
      </w:r>
    </w:p>
    <w:p w14:paraId="4E969ED7" w14:textId="77777777" w:rsidR="00E3613C" w:rsidRDefault="00E3613C" w:rsidP="00E3613C"/>
    <w:p w14:paraId="0358733A" w14:textId="77777777" w:rsidR="00E3613C" w:rsidRDefault="00E3613C" w:rsidP="00E3613C">
      <w:r>
        <w:t xml:space="preserve">        def arrow_top(text, angle=0):</w:t>
      </w:r>
    </w:p>
    <w:p w14:paraId="734938BB" w14:textId="77777777" w:rsidR="00E3613C" w:rsidRDefault="00E3613C" w:rsidP="00E3613C">
      <w:r>
        <w:t xml:space="preserve">            """</w:t>
      </w:r>
    </w:p>
    <w:p w14:paraId="5B1254C5" w14:textId="77777777" w:rsidR="00E3613C" w:rsidRDefault="00E3613C" w:rsidP="00E3613C">
      <w:r>
        <w:t xml:space="preserve">            Draws an arrow aligned with the cubes slant on the top edge</w:t>
      </w:r>
    </w:p>
    <w:p w14:paraId="694AE6B3" w14:textId="77777777" w:rsidR="00E3613C" w:rsidRDefault="00E3613C" w:rsidP="00E3613C"/>
    <w:p w14:paraId="798158C2" w14:textId="77777777" w:rsidR="00E3613C" w:rsidRDefault="00E3613C" w:rsidP="00E3613C">
      <w:r>
        <w:t xml:space="preserve">            :param text: text to draw above the arrow</w:t>
      </w:r>
    </w:p>
    <w:p w14:paraId="723714B7" w14:textId="77777777" w:rsidR="00E3613C" w:rsidRDefault="00E3613C" w:rsidP="00E3613C">
      <w:r>
        <w:t xml:space="preserve">            :param angle: clockwise angle to rotate the arrow, 0 is upwards</w:t>
      </w:r>
    </w:p>
    <w:p w14:paraId="4622B5A1" w14:textId="77777777" w:rsidR="00E3613C" w:rsidRDefault="00E3613C" w:rsidP="00E3613C">
      <w:r>
        <w:t xml:space="preserve">            :type text: str</w:t>
      </w:r>
    </w:p>
    <w:p w14:paraId="3C9EB2C9" w14:textId="77777777" w:rsidR="00E3613C" w:rsidRDefault="00E3613C" w:rsidP="00E3613C">
      <w:r>
        <w:t xml:space="preserve">            :type angle: int</w:t>
      </w:r>
    </w:p>
    <w:p w14:paraId="2F3DA5EF" w14:textId="77777777" w:rsidR="00E3613C" w:rsidRDefault="00E3613C" w:rsidP="00E3613C">
      <w:r>
        <w:t xml:space="preserve">            :return: the image of the arrow, 100*100</w:t>
      </w:r>
    </w:p>
    <w:p w14:paraId="6B137E4A" w14:textId="77777777" w:rsidR="00E3613C" w:rsidRDefault="00E3613C" w:rsidP="00E3613C">
      <w:r>
        <w:t xml:space="preserve">            :rtype: pygame.Surface</w:t>
      </w:r>
    </w:p>
    <w:p w14:paraId="65E0CD20" w14:textId="77777777" w:rsidR="00E3613C" w:rsidRDefault="00E3613C" w:rsidP="00E3613C">
      <w:r>
        <w:t xml:space="preserve">            """</w:t>
      </w:r>
    </w:p>
    <w:p w14:paraId="7C2A225B" w14:textId="77777777" w:rsidR="00E3613C" w:rsidRDefault="00E3613C" w:rsidP="00E3613C">
      <w:r>
        <w:t xml:space="preserve">            surf = pygame.Surface((100, 100))</w:t>
      </w:r>
    </w:p>
    <w:p w14:paraId="7775062D" w14:textId="77777777" w:rsidR="00E3613C" w:rsidRDefault="00E3613C" w:rsidP="00E3613C">
      <w:r>
        <w:t xml:space="preserve">            surf.fill(default_colour)</w:t>
      </w:r>
    </w:p>
    <w:p w14:paraId="5F7AD5C5" w14:textId="77777777" w:rsidR="00E3613C" w:rsidRDefault="00E3613C" w:rsidP="00E3613C">
      <w:r>
        <w:t xml:space="preserve">            pygame.draw.polygon(</w:t>
      </w:r>
    </w:p>
    <w:p w14:paraId="0667D64A" w14:textId="77777777" w:rsidR="00E3613C" w:rsidRDefault="00E3613C" w:rsidP="00E3613C">
      <w:r>
        <w:t xml:space="preserve">                surf,</w:t>
      </w:r>
    </w:p>
    <w:p w14:paraId="589481B0" w14:textId="77777777" w:rsidR="00E3613C" w:rsidRDefault="00E3613C" w:rsidP="00E3613C">
      <w:r>
        <w:t xml:space="preserve">                colour,</w:t>
      </w:r>
    </w:p>
    <w:p w14:paraId="54402E9A" w14:textId="77777777" w:rsidR="00E3613C" w:rsidRDefault="00E3613C" w:rsidP="00E3613C">
      <w:r>
        <w:t xml:space="preserve">                ((13, 13), (50, 0), (63, 63), (50, 50), (50, 93), (25, 80), (25, 25)),</w:t>
      </w:r>
    </w:p>
    <w:p w14:paraId="3D48B8D7" w14:textId="77777777" w:rsidR="00E3613C" w:rsidRDefault="00E3613C" w:rsidP="00E3613C">
      <w:r>
        <w:t xml:space="preserve">            )</w:t>
      </w:r>
    </w:p>
    <w:p w14:paraId="29E7E35A" w14:textId="77777777" w:rsidR="00E3613C" w:rsidRDefault="00E3613C" w:rsidP="00E3613C">
      <w:r>
        <w:t xml:space="preserve">            surf.set_colorkey(default_colour)</w:t>
      </w:r>
    </w:p>
    <w:p w14:paraId="4009C5F8" w14:textId="77777777" w:rsidR="00E3613C" w:rsidRDefault="00E3613C" w:rsidP="00E3613C">
      <w:r>
        <w:t xml:space="preserve">            # angle</w:t>
      </w:r>
    </w:p>
    <w:p w14:paraId="51FC7F81" w14:textId="77777777" w:rsidR="00E3613C" w:rsidRDefault="00E3613C" w:rsidP="00E3613C">
      <w:r>
        <w:t xml:space="preserve">            surf = pygame.transform.rotate(surf, angle)</w:t>
      </w:r>
    </w:p>
    <w:p w14:paraId="5EB44B7B" w14:textId="77777777" w:rsidR="00E3613C" w:rsidRDefault="00E3613C" w:rsidP="00E3613C">
      <w:r>
        <w:t xml:space="preserve">            # letter</w:t>
      </w:r>
    </w:p>
    <w:p w14:paraId="45C0A2CC" w14:textId="77777777" w:rsidR="00E3613C" w:rsidRDefault="00E3613C" w:rsidP="00E3613C">
      <w:r>
        <w:t xml:space="preserve">            surf.blit(</w:t>
      </w:r>
    </w:p>
    <w:p w14:paraId="0A324248" w14:textId="77777777" w:rsidR="00E3613C" w:rsidRDefault="00E3613C" w:rsidP="00E3613C">
      <w:r>
        <w:t xml:space="preserve">                interface.text(</w:t>
      </w:r>
    </w:p>
    <w:p w14:paraId="45257349" w14:textId="77777777" w:rsidR="00E3613C" w:rsidRDefault="00E3613C" w:rsidP="00E3613C">
      <w:r>
        <w:t xml:space="preserve">                    text=text,</w:t>
      </w:r>
    </w:p>
    <w:p w14:paraId="48C49B06" w14:textId="77777777" w:rsidR="00E3613C" w:rsidRDefault="00E3613C" w:rsidP="00E3613C">
      <w:r>
        <w:t xml:space="preserve">                    font=gd.guide_font,</w:t>
      </w:r>
    </w:p>
    <w:p w14:paraId="397C1769" w14:textId="77777777" w:rsidR="00E3613C" w:rsidRDefault="00E3613C" w:rsidP="00E3613C">
      <w:r>
        <w:t xml:space="preserve">                    foreground_colour=BLACK,</w:t>
      </w:r>
    </w:p>
    <w:p w14:paraId="689AF600" w14:textId="77777777" w:rsidR="00E3613C" w:rsidRDefault="00E3613C" w:rsidP="00E3613C">
      <w:r>
        <w:t xml:space="preserve">                    background_colour=gd.default_colour,</w:t>
      </w:r>
    </w:p>
    <w:p w14:paraId="1BDC5C8E" w14:textId="77777777" w:rsidR="00E3613C" w:rsidRDefault="00E3613C" w:rsidP="00E3613C">
      <w:r>
        <w:lastRenderedPageBreak/>
        <w:t xml:space="preserve">                ),</w:t>
      </w:r>
    </w:p>
    <w:p w14:paraId="6FD78568" w14:textId="77777777" w:rsidR="00E3613C" w:rsidRDefault="00E3613C" w:rsidP="00E3613C">
      <w:r>
        <w:t xml:space="preserve">                (15, 0),</w:t>
      </w:r>
    </w:p>
    <w:p w14:paraId="3A25CE1C" w14:textId="77777777" w:rsidR="00E3613C" w:rsidRDefault="00E3613C" w:rsidP="00E3613C">
      <w:r>
        <w:t xml:space="preserve">            )</w:t>
      </w:r>
    </w:p>
    <w:p w14:paraId="5760CE3B" w14:textId="77777777" w:rsidR="00E3613C" w:rsidRDefault="00E3613C" w:rsidP="00E3613C">
      <w:r>
        <w:t xml:space="preserve">            return surf</w:t>
      </w:r>
    </w:p>
    <w:p w14:paraId="37D480E8" w14:textId="77777777" w:rsidR="00E3613C" w:rsidRDefault="00E3613C" w:rsidP="00E3613C"/>
    <w:p w14:paraId="6E620517" w14:textId="77777777" w:rsidR="00E3613C" w:rsidRDefault="00E3613C" w:rsidP="00E3613C">
      <w:r>
        <w:t xml:space="preserve">        def arrow_right(text, angle=0):</w:t>
      </w:r>
    </w:p>
    <w:p w14:paraId="416A4821" w14:textId="77777777" w:rsidR="00E3613C" w:rsidRDefault="00E3613C" w:rsidP="00E3613C">
      <w:r>
        <w:t xml:space="preserve">            """</w:t>
      </w:r>
    </w:p>
    <w:p w14:paraId="255DEEBC" w14:textId="77777777" w:rsidR="00E3613C" w:rsidRDefault="00E3613C" w:rsidP="00E3613C">
      <w:r>
        <w:t xml:space="preserve">            Draws an arrow aligned with the cubes slant on the right edge</w:t>
      </w:r>
    </w:p>
    <w:p w14:paraId="1F9C667C" w14:textId="77777777" w:rsidR="00E3613C" w:rsidRDefault="00E3613C" w:rsidP="00E3613C"/>
    <w:p w14:paraId="4E1461C3" w14:textId="77777777" w:rsidR="00E3613C" w:rsidRDefault="00E3613C" w:rsidP="00E3613C">
      <w:r>
        <w:t xml:space="preserve">            :param text: text to draw above the arrow</w:t>
      </w:r>
    </w:p>
    <w:p w14:paraId="7EF750F3" w14:textId="77777777" w:rsidR="00E3613C" w:rsidRDefault="00E3613C" w:rsidP="00E3613C">
      <w:r>
        <w:t xml:space="preserve">            :param angle: clockwise angle to rotate the arrow, 0 is right</w:t>
      </w:r>
    </w:p>
    <w:p w14:paraId="70E975AE" w14:textId="77777777" w:rsidR="00E3613C" w:rsidRDefault="00E3613C" w:rsidP="00E3613C">
      <w:r>
        <w:t xml:space="preserve">            :type text: str</w:t>
      </w:r>
    </w:p>
    <w:p w14:paraId="47549AB5" w14:textId="77777777" w:rsidR="00E3613C" w:rsidRDefault="00E3613C" w:rsidP="00E3613C">
      <w:r>
        <w:t xml:space="preserve">            :type angle: int</w:t>
      </w:r>
    </w:p>
    <w:p w14:paraId="13BFED65" w14:textId="77777777" w:rsidR="00E3613C" w:rsidRDefault="00E3613C" w:rsidP="00E3613C">
      <w:r>
        <w:t xml:space="preserve">            :return: the image of the arrow, 100*100</w:t>
      </w:r>
    </w:p>
    <w:p w14:paraId="4502F4C9" w14:textId="77777777" w:rsidR="00E3613C" w:rsidRDefault="00E3613C" w:rsidP="00E3613C">
      <w:r>
        <w:t xml:space="preserve">            :rtype: pygame.Surface</w:t>
      </w:r>
    </w:p>
    <w:p w14:paraId="1D75AC99" w14:textId="77777777" w:rsidR="00E3613C" w:rsidRDefault="00E3613C" w:rsidP="00E3613C">
      <w:r>
        <w:t xml:space="preserve">            """</w:t>
      </w:r>
    </w:p>
    <w:p w14:paraId="466B1A6F" w14:textId="77777777" w:rsidR="00E3613C" w:rsidRDefault="00E3613C" w:rsidP="00E3613C">
      <w:r>
        <w:t xml:space="preserve">            surf = pygame.Surface((100, 100))</w:t>
      </w:r>
    </w:p>
    <w:p w14:paraId="15E1FEA6" w14:textId="77777777" w:rsidR="00E3613C" w:rsidRDefault="00E3613C" w:rsidP="00E3613C">
      <w:r>
        <w:t xml:space="preserve">            surf.fill(default_colour)</w:t>
      </w:r>
    </w:p>
    <w:p w14:paraId="19F2F67B" w14:textId="77777777" w:rsidR="00E3613C" w:rsidRDefault="00E3613C" w:rsidP="00E3613C">
      <w:r>
        <w:t xml:space="preserve">            pygame.draw.polygon(</w:t>
      </w:r>
    </w:p>
    <w:p w14:paraId="18E68DCD" w14:textId="77777777" w:rsidR="00E3613C" w:rsidRDefault="00E3613C" w:rsidP="00E3613C">
      <w:r>
        <w:t xml:space="preserve">                surf,</w:t>
      </w:r>
    </w:p>
    <w:p w14:paraId="5FDA9F07" w14:textId="77777777" w:rsidR="00E3613C" w:rsidRDefault="00E3613C" w:rsidP="00E3613C">
      <w:r>
        <w:t xml:space="preserve">                colour,</w:t>
      </w:r>
    </w:p>
    <w:p w14:paraId="6113BA2A" w14:textId="77777777" w:rsidR="00E3613C" w:rsidRDefault="00E3613C" w:rsidP="00E3613C">
      <w:r>
        <w:t xml:space="preserve">                (</w:t>
      </w:r>
    </w:p>
    <w:p w14:paraId="4CD9C94E" w14:textId="77777777" w:rsidR="00E3613C" w:rsidRDefault="00E3613C" w:rsidP="00E3613C">
      <w:r>
        <w:t xml:space="preserve">                    (38, 50),</w:t>
      </w:r>
    </w:p>
    <w:p w14:paraId="5A0C8C54" w14:textId="77777777" w:rsidR="00E3613C" w:rsidRDefault="00E3613C" w:rsidP="00E3613C">
      <w:r>
        <w:t xml:space="preserve">                    (63, 25),</w:t>
      </w:r>
    </w:p>
    <w:p w14:paraId="2E7047EF" w14:textId="77777777" w:rsidR="00E3613C" w:rsidRDefault="00E3613C" w:rsidP="00E3613C">
      <w:r>
        <w:t xml:space="preserve">                    (63, 38),</w:t>
      </w:r>
    </w:p>
    <w:p w14:paraId="2484785D" w14:textId="77777777" w:rsidR="00E3613C" w:rsidRDefault="00E3613C" w:rsidP="00E3613C">
      <w:r>
        <w:t xml:space="preserve">                    (100, 38),</w:t>
      </w:r>
    </w:p>
    <w:p w14:paraId="090A47C7" w14:textId="77777777" w:rsidR="00E3613C" w:rsidRDefault="00E3613C" w:rsidP="00E3613C">
      <w:r>
        <w:t xml:space="preserve">                    (100, 63),</w:t>
      </w:r>
    </w:p>
    <w:p w14:paraId="6A705569" w14:textId="77777777" w:rsidR="00E3613C" w:rsidRDefault="00E3613C" w:rsidP="00E3613C">
      <w:r>
        <w:t xml:space="preserve">                    (63, 63),</w:t>
      </w:r>
    </w:p>
    <w:p w14:paraId="72899F38" w14:textId="77777777" w:rsidR="00E3613C" w:rsidRDefault="00E3613C" w:rsidP="00E3613C">
      <w:r>
        <w:t xml:space="preserve">                    (63, 75),</w:t>
      </w:r>
    </w:p>
    <w:p w14:paraId="24AE0DC6" w14:textId="77777777" w:rsidR="00E3613C" w:rsidRDefault="00E3613C" w:rsidP="00E3613C">
      <w:r>
        <w:t xml:space="preserve">                ),</w:t>
      </w:r>
    </w:p>
    <w:p w14:paraId="44532418" w14:textId="77777777" w:rsidR="00E3613C" w:rsidRDefault="00E3613C" w:rsidP="00E3613C">
      <w:r>
        <w:t xml:space="preserve">            )</w:t>
      </w:r>
    </w:p>
    <w:p w14:paraId="449C8B47" w14:textId="77777777" w:rsidR="00E3613C" w:rsidRDefault="00E3613C" w:rsidP="00E3613C">
      <w:r>
        <w:lastRenderedPageBreak/>
        <w:t xml:space="preserve">            surf.set_colorkey(default_colour)</w:t>
      </w:r>
    </w:p>
    <w:p w14:paraId="44980579" w14:textId="77777777" w:rsidR="00E3613C" w:rsidRDefault="00E3613C" w:rsidP="00E3613C">
      <w:r>
        <w:t xml:space="preserve">            # angle</w:t>
      </w:r>
    </w:p>
    <w:p w14:paraId="1716D544" w14:textId="77777777" w:rsidR="00E3613C" w:rsidRDefault="00E3613C" w:rsidP="00E3613C">
      <w:r>
        <w:t xml:space="preserve">            surf = pygame.transform.rotate(surf, angle)</w:t>
      </w:r>
    </w:p>
    <w:p w14:paraId="6200512A" w14:textId="77777777" w:rsidR="00E3613C" w:rsidRDefault="00E3613C" w:rsidP="00E3613C">
      <w:r>
        <w:t xml:space="preserve">            # letter</w:t>
      </w:r>
    </w:p>
    <w:p w14:paraId="4136B2B1" w14:textId="77777777" w:rsidR="00E3613C" w:rsidRDefault="00E3613C" w:rsidP="00E3613C">
      <w:r>
        <w:t xml:space="preserve">            surf.blit(</w:t>
      </w:r>
    </w:p>
    <w:p w14:paraId="6A72027F" w14:textId="77777777" w:rsidR="00E3613C" w:rsidRDefault="00E3613C" w:rsidP="00E3613C">
      <w:r>
        <w:t xml:space="preserve">                interface.text(</w:t>
      </w:r>
    </w:p>
    <w:p w14:paraId="32D6A5F1" w14:textId="77777777" w:rsidR="00E3613C" w:rsidRDefault="00E3613C" w:rsidP="00E3613C">
      <w:r>
        <w:t xml:space="preserve">                    text=text,</w:t>
      </w:r>
    </w:p>
    <w:p w14:paraId="6FA8E64A" w14:textId="77777777" w:rsidR="00E3613C" w:rsidRDefault="00E3613C" w:rsidP="00E3613C">
      <w:r>
        <w:t xml:space="preserve">                    font=gd.guide_font,</w:t>
      </w:r>
    </w:p>
    <w:p w14:paraId="3D97999F" w14:textId="77777777" w:rsidR="00E3613C" w:rsidRDefault="00E3613C" w:rsidP="00E3613C">
      <w:r>
        <w:t xml:space="preserve">                    foreground_colour=BLACK,</w:t>
      </w:r>
    </w:p>
    <w:p w14:paraId="7BED4299" w14:textId="77777777" w:rsidR="00E3613C" w:rsidRDefault="00E3613C" w:rsidP="00E3613C">
      <w:r>
        <w:t xml:space="preserve">                    background_colour=gd.default_colour,</w:t>
      </w:r>
    </w:p>
    <w:p w14:paraId="5820DF9E" w14:textId="77777777" w:rsidR="00E3613C" w:rsidRDefault="00E3613C" w:rsidP="00E3613C">
      <w:r>
        <w:t xml:space="preserve">                ),</w:t>
      </w:r>
    </w:p>
    <w:p w14:paraId="002F89F1" w14:textId="77777777" w:rsidR="00E3613C" w:rsidRDefault="00E3613C" w:rsidP="00E3613C">
      <w:r>
        <w:t xml:space="preserve">                (35, 25),</w:t>
      </w:r>
    </w:p>
    <w:p w14:paraId="3ACB985A" w14:textId="77777777" w:rsidR="00E3613C" w:rsidRDefault="00E3613C" w:rsidP="00E3613C">
      <w:r>
        <w:t xml:space="preserve">            )</w:t>
      </w:r>
    </w:p>
    <w:p w14:paraId="2FA07835" w14:textId="77777777" w:rsidR="00E3613C" w:rsidRDefault="00E3613C" w:rsidP="00E3613C">
      <w:r>
        <w:t xml:space="preserve">            return surf</w:t>
      </w:r>
    </w:p>
    <w:p w14:paraId="3A30645E" w14:textId="77777777" w:rsidR="00E3613C" w:rsidRDefault="00E3613C" w:rsidP="00E3613C"/>
    <w:p w14:paraId="6D873F31" w14:textId="77777777" w:rsidR="00E3613C" w:rsidRDefault="00E3613C" w:rsidP="00E3613C">
      <w:r>
        <w:t xml:space="preserve">        def arrow_rotate(text, angle=0):</w:t>
      </w:r>
    </w:p>
    <w:p w14:paraId="78901ADB" w14:textId="77777777" w:rsidR="00E3613C" w:rsidRDefault="00E3613C" w:rsidP="00E3613C">
      <w:r>
        <w:t xml:space="preserve">            """</w:t>
      </w:r>
    </w:p>
    <w:p w14:paraId="4B633EAA" w14:textId="77777777" w:rsidR="00E3613C" w:rsidRDefault="00E3613C" w:rsidP="00E3613C">
      <w:r>
        <w:t xml:space="preserve">            Draws a large straight arrow</w:t>
      </w:r>
    </w:p>
    <w:p w14:paraId="3967EA62" w14:textId="77777777" w:rsidR="00E3613C" w:rsidRDefault="00E3613C" w:rsidP="00E3613C"/>
    <w:p w14:paraId="62977748" w14:textId="77777777" w:rsidR="00E3613C" w:rsidRDefault="00E3613C" w:rsidP="00E3613C">
      <w:r>
        <w:t xml:space="preserve">            :param text: text to draw above the arrow</w:t>
      </w:r>
    </w:p>
    <w:p w14:paraId="67C80282" w14:textId="77777777" w:rsidR="00E3613C" w:rsidRDefault="00E3613C" w:rsidP="00E3613C">
      <w:r>
        <w:t xml:space="preserve">            :param angle: clockwise angle to rotate the arrow, 0 is right</w:t>
      </w:r>
    </w:p>
    <w:p w14:paraId="7F153101" w14:textId="77777777" w:rsidR="00E3613C" w:rsidRDefault="00E3613C" w:rsidP="00E3613C">
      <w:r>
        <w:t xml:space="preserve">            :type text: str</w:t>
      </w:r>
    </w:p>
    <w:p w14:paraId="6B05F643" w14:textId="77777777" w:rsidR="00E3613C" w:rsidRDefault="00E3613C" w:rsidP="00E3613C">
      <w:r>
        <w:t xml:space="preserve">            :type angle: int</w:t>
      </w:r>
    </w:p>
    <w:p w14:paraId="5EC54EC4" w14:textId="77777777" w:rsidR="00E3613C" w:rsidRDefault="00E3613C" w:rsidP="00E3613C">
      <w:r>
        <w:t xml:space="preserve">            :return: the image of the arrow, 100*100</w:t>
      </w:r>
    </w:p>
    <w:p w14:paraId="526B9ABB" w14:textId="77777777" w:rsidR="00E3613C" w:rsidRDefault="00E3613C" w:rsidP="00E3613C">
      <w:r>
        <w:t xml:space="preserve">            :rtype: pygame.Surface</w:t>
      </w:r>
    </w:p>
    <w:p w14:paraId="051BD67F" w14:textId="77777777" w:rsidR="00E3613C" w:rsidRDefault="00E3613C" w:rsidP="00E3613C">
      <w:r>
        <w:t xml:space="preserve">            """</w:t>
      </w:r>
    </w:p>
    <w:p w14:paraId="18008275" w14:textId="77777777" w:rsidR="00E3613C" w:rsidRDefault="00E3613C" w:rsidP="00E3613C">
      <w:r>
        <w:t xml:space="preserve">            surf = pygame.Surface((200, 100))</w:t>
      </w:r>
    </w:p>
    <w:p w14:paraId="66997E72" w14:textId="77777777" w:rsidR="00E3613C" w:rsidRDefault="00E3613C" w:rsidP="00E3613C">
      <w:r>
        <w:t xml:space="preserve">            surf.fill(default_colour)</w:t>
      </w:r>
    </w:p>
    <w:p w14:paraId="2994C13E" w14:textId="77777777" w:rsidR="00E3613C" w:rsidRDefault="00E3613C" w:rsidP="00E3613C">
      <w:r>
        <w:t xml:space="preserve">            pygame.draw.polygon(</w:t>
      </w:r>
    </w:p>
    <w:p w14:paraId="4AC63B98" w14:textId="77777777" w:rsidR="00E3613C" w:rsidRDefault="00E3613C" w:rsidP="00E3613C">
      <w:r>
        <w:t xml:space="preserve">                surf,</w:t>
      </w:r>
    </w:p>
    <w:p w14:paraId="31E9086B" w14:textId="77777777" w:rsidR="00E3613C" w:rsidRDefault="00E3613C" w:rsidP="00E3613C">
      <w:r>
        <w:t xml:space="preserve">                colour,</w:t>
      </w:r>
    </w:p>
    <w:p w14:paraId="53F4AE50" w14:textId="77777777" w:rsidR="00E3613C" w:rsidRDefault="00E3613C" w:rsidP="00E3613C">
      <w:r>
        <w:lastRenderedPageBreak/>
        <w:t xml:space="preserve">                (</w:t>
      </w:r>
    </w:p>
    <w:p w14:paraId="6CD00ACD" w14:textId="77777777" w:rsidR="00E3613C" w:rsidRDefault="00E3613C" w:rsidP="00E3613C">
      <w:r>
        <w:t xml:space="preserve">                    (200, 50),</w:t>
      </w:r>
    </w:p>
    <w:p w14:paraId="043B4F37" w14:textId="77777777" w:rsidR="00E3613C" w:rsidRDefault="00E3613C" w:rsidP="00E3613C">
      <w:r>
        <w:t xml:space="preserve">                    (150, 100),</w:t>
      </w:r>
    </w:p>
    <w:p w14:paraId="725AA474" w14:textId="77777777" w:rsidR="00E3613C" w:rsidRDefault="00E3613C" w:rsidP="00E3613C">
      <w:r>
        <w:t xml:space="preserve">                    (150, 75),</w:t>
      </w:r>
    </w:p>
    <w:p w14:paraId="1A63EE2E" w14:textId="77777777" w:rsidR="00E3613C" w:rsidRDefault="00E3613C" w:rsidP="00E3613C">
      <w:r>
        <w:t xml:space="preserve">                    (0, 75),</w:t>
      </w:r>
    </w:p>
    <w:p w14:paraId="06B50DE4" w14:textId="77777777" w:rsidR="00E3613C" w:rsidRDefault="00E3613C" w:rsidP="00E3613C">
      <w:r>
        <w:t xml:space="preserve">                    (0, 25),</w:t>
      </w:r>
    </w:p>
    <w:p w14:paraId="6AE299A0" w14:textId="77777777" w:rsidR="00E3613C" w:rsidRDefault="00E3613C" w:rsidP="00E3613C">
      <w:r>
        <w:t xml:space="preserve">                    (150, 25),</w:t>
      </w:r>
    </w:p>
    <w:p w14:paraId="122C7900" w14:textId="77777777" w:rsidR="00E3613C" w:rsidRDefault="00E3613C" w:rsidP="00E3613C">
      <w:r>
        <w:t xml:space="preserve">                    (150, 0),</w:t>
      </w:r>
    </w:p>
    <w:p w14:paraId="4F2AC1CD" w14:textId="77777777" w:rsidR="00E3613C" w:rsidRDefault="00E3613C" w:rsidP="00E3613C">
      <w:r>
        <w:t xml:space="preserve">                ),</w:t>
      </w:r>
    </w:p>
    <w:p w14:paraId="3659B648" w14:textId="77777777" w:rsidR="00E3613C" w:rsidRDefault="00E3613C" w:rsidP="00E3613C">
      <w:r>
        <w:t xml:space="preserve">            )</w:t>
      </w:r>
    </w:p>
    <w:p w14:paraId="2AB2B5B5" w14:textId="77777777" w:rsidR="00E3613C" w:rsidRDefault="00E3613C" w:rsidP="00E3613C">
      <w:r>
        <w:t xml:space="preserve">            surf.set_colorkey(default_colour)</w:t>
      </w:r>
    </w:p>
    <w:p w14:paraId="24F1BA85" w14:textId="77777777" w:rsidR="00E3613C" w:rsidRDefault="00E3613C" w:rsidP="00E3613C">
      <w:r>
        <w:t xml:space="preserve">            # angle</w:t>
      </w:r>
    </w:p>
    <w:p w14:paraId="688D4B05" w14:textId="77777777" w:rsidR="00E3613C" w:rsidRDefault="00E3613C" w:rsidP="00E3613C">
      <w:r>
        <w:t xml:space="preserve">            surf = pygame.transform.rotate(surf, angle)</w:t>
      </w:r>
    </w:p>
    <w:p w14:paraId="0F83DC55" w14:textId="77777777" w:rsidR="00E3613C" w:rsidRDefault="00E3613C" w:rsidP="00E3613C">
      <w:r>
        <w:t xml:space="preserve">            # letter</w:t>
      </w:r>
    </w:p>
    <w:p w14:paraId="50A8505E" w14:textId="77777777" w:rsidR="00E3613C" w:rsidRDefault="00E3613C" w:rsidP="00E3613C">
      <w:r>
        <w:t xml:space="preserve">            surf.blit(</w:t>
      </w:r>
    </w:p>
    <w:p w14:paraId="641FF56C" w14:textId="77777777" w:rsidR="00E3613C" w:rsidRDefault="00E3613C" w:rsidP="00E3613C">
      <w:r>
        <w:t xml:space="preserve">                interface.text(</w:t>
      </w:r>
    </w:p>
    <w:p w14:paraId="391710D1" w14:textId="77777777" w:rsidR="00E3613C" w:rsidRDefault="00E3613C" w:rsidP="00E3613C">
      <w:r>
        <w:t xml:space="preserve">                    text=text,</w:t>
      </w:r>
    </w:p>
    <w:p w14:paraId="44ED00EF" w14:textId="77777777" w:rsidR="00E3613C" w:rsidRDefault="00E3613C" w:rsidP="00E3613C">
      <w:r>
        <w:t xml:space="preserve">                    font=gd.guide_font,</w:t>
      </w:r>
    </w:p>
    <w:p w14:paraId="5349B6F3" w14:textId="77777777" w:rsidR="00E3613C" w:rsidRDefault="00E3613C" w:rsidP="00E3613C">
      <w:r>
        <w:t xml:space="preserve">                    foreground_colour=BLACK,</w:t>
      </w:r>
    </w:p>
    <w:p w14:paraId="4DFC7838" w14:textId="77777777" w:rsidR="00E3613C" w:rsidRDefault="00E3613C" w:rsidP="00E3613C">
      <w:r>
        <w:t xml:space="preserve">                    background_colour=gd.default_colour,</w:t>
      </w:r>
    </w:p>
    <w:p w14:paraId="699CE46B" w14:textId="77777777" w:rsidR="00E3613C" w:rsidRDefault="00E3613C" w:rsidP="00E3613C">
      <w:r>
        <w:t xml:space="preserve">                ),</w:t>
      </w:r>
    </w:p>
    <w:p w14:paraId="42F3C22D" w14:textId="77777777" w:rsidR="00E3613C" w:rsidRDefault="00E3613C" w:rsidP="00E3613C">
      <w:r>
        <w:t xml:space="preserve">                (0, 0),</w:t>
      </w:r>
    </w:p>
    <w:p w14:paraId="1C6D0201" w14:textId="77777777" w:rsidR="00E3613C" w:rsidRDefault="00E3613C" w:rsidP="00E3613C">
      <w:r>
        <w:t xml:space="preserve">            )</w:t>
      </w:r>
    </w:p>
    <w:p w14:paraId="1CF2A90C" w14:textId="77777777" w:rsidR="00E3613C" w:rsidRDefault="00E3613C" w:rsidP="00E3613C">
      <w:r>
        <w:t xml:space="preserve">            return surf</w:t>
      </w:r>
    </w:p>
    <w:p w14:paraId="244BEC2E" w14:textId="77777777" w:rsidR="00E3613C" w:rsidRDefault="00E3613C" w:rsidP="00E3613C"/>
    <w:p w14:paraId="0FB06ABE" w14:textId="77777777" w:rsidR="00E3613C" w:rsidRDefault="00E3613C" w:rsidP="00E3613C">
      <w:r>
        <w:t xml:space="preserve">        # offsets allow moving cube and arrows</w:t>
      </w:r>
    </w:p>
    <w:p w14:paraId="7DFBC02E" w14:textId="77777777" w:rsidR="00E3613C" w:rsidRDefault="00E3613C" w:rsidP="00E3613C">
      <w:r>
        <w:t xml:space="preserve">        # whilst maintaining thier relative position to each other</w:t>
      </w:r>
    </w:p>
    <w:p w14:paraId="3E0897A7" w14:textId="77777777" w:rsidR="00E3613C" w:rsidRDefault="00E3613C" w:rsidP="00E3613C">
      <w:r>
        <w:t xml:space="preserve">        cube_offset_x = 100</w:t>
      </w:r>
    </w:p>
    <w:p w14:paraId="6AAEADB8" w14:textId="77777777" w:rsidR="00E3613C" w:rsidRDefault="00E3613C" w:rsidP="00E3613C">
      <w:r>
        <w:t xml:space="preserve">        cube_offset_y = 50</w:t>
      </w:r>
    </w:p>
    <w:p w14:paraId="4A4B53B2" w14:textId="77777777" w:rsidR="00E3613C" w:rsidRDefault="00E3613C" w:rsidP="00E3613C"/>
    <w:p w14:paraId="46D6A410" w14:textId="77777777" w:rsidR="00E3613C" w:rsidRDefault="00E3613C" w:rsidP="00E3613C">
      <w:r>
        <w:t xml:space="preserve">        # cube</w:t>
      </w:r>
    </w:p>
    <w:p w14:paraId="3360CFD5" w14:textId="77777777" w:rsidR="00E3613C" w:rsidRDefault="00E3613C" w:rsidP="00E3613C">
      <w:r>
        <w:lastRenderedPageBreak/>
        <w:t xml:space="preserve">        surf.blit(super().get_image(True), (cube_offset_x, cube_offset_y))</w:t>
      </w:r>
    </w:p>
    <w:p w14:paraId="2411E5F0" w14:textId="77777777" w:rsidR="00E3613C" w:rsidRDefault="00E3613C" w:rsidP="00E3613C"/>
    <w:p w14:paraId="5DAEED92" w14:textId="77777777" w:rsidR="00E3613C" w:rsidRDefault="00E3613C" w:rsidP="00E3613C">
      <w:r>
        <w:t xml:space="preserve">        # up</w:t>
      </w:r>
    </w:p>
    <w:p w14:paraId="1ADCDB86" w14:textId="77777777" w:rsidR="00E3613C" w:rsidRDefault="00E3613C" w:rsidP="00E3613C">
      <w:r>
        <w:t xml:space="preserve">        surf.blit(arrow_top("Q"), (cube_offset_x + 30, cube_offset_y + 13))</w:t>
      </w:r>
    </w:p>
    <w:p w14:paraId="25DE6339" w14:textId="77777777" w:rsidR="00E3613C" w:rsidRDefault="00E3613C" w:rsidP="00E3613C">
      <w:r>
        <w:t xml:space="preserve">        surf.blit(arrow_top("W"), (cube_offset_x + 90, cube_offset_y + 45))</w:t>
      </w:r>
    </w:p>
    <w:p w14:paraId="5F913661" w14:textId="77777777" w:rsidR="00E3613C" w:rsidRDefault="00E3613C" w:rsidP="00E3613C">
      <w:r>
        <w:t xml:space="preserve">        surf.blit(arrow_top("E"), (cube_offset_x + 150, cube_offset_y + 73))</w:t>
      </w:r>
    </w:p>
    <w:p w14:paraId="60E01BAD" w14:textId="77777777" w:rsidR="00E3613C" w:rsidRDefault="00E3613C" w:rsidP="00E3613C"/>
    <w:p w14:paraId="1092A008" w14:textId="77777777" w:rsidR="00E3613C" w:rsidRDefault="00E3613C" w:rsidP="00E3613C">
      <w:r>
        <w:t xml:space="preserve">        # left</w:t>
      </w:r>
    </w:p>
    <w:p w14:paraId="641200C3" w14:textId="77777777" w:rsidR="00E3613C" w:rsidRDefault="00E3613C" w:rsidP="00E3613C">
      <w:r>
        <w:t xml:space="preserve">        surf.blit(arrow_right("R"), (cube_offset_x + 100, cube_offset_y + 150))</w:t>
      </w:r>
    </w:p>
    <w:p w14:paraId="21B418FA" w14:textId="77777777" w:rsidR="00E3613C" w:rsidRDefault="00E3613C" w:rsidP="00E3613C">
      <w:r>
        <w:t xml:space="preserve">        surf.blit(arrow_right("F"), (cube_offset_x + 100, cube_offset_y + 200))</w:t>
      </w:r>
    </w:p>
    <w:p w14:paraId="152EE406" w14:textId="77777777" w:rsidR="00E3613C" w:rsidRDefault="00E3613C" w:rsidP="00E3613C">
      <w:r>
        <w:t xml:space="preserve">        surf.blit(arrow_right("V"), (cube_offset_x + 100, cube_offset_y + 250))</w:t>
      </w:r>
    </w:p>
    <w:p w14:paraId="42EE6C4F" w14:textId="77777777" w:rsidR="00E3613C" w:rsidRDefault="00E3613C" w:rsidP="00E3613C"/>
    <w:p w14:paraId="4FBDDA08" w14:textId="77777777" w:rsidR="00E3613C" w:rsidRDefault="00E3613C" w:rsidP="00E3613C">
      <w:r>
        <w:t xml:space="preserve">        # right</w:t>
      </w:r>
    </w:p>
    <w:p w14:paraId="41623BC0" w14:textId="77777777" w:rsidR="00E3613C" w:rsidRDefault="00E3613C" w:rsidP="00E3613C">
      <w:r>
        <w:t xml:space="preserve">        surf.blit(arrow_right("T", 180), (cube_offset_x + 205, cube_offset_y + 152))</w:t>
      </w:r>
    </w:p>
    <w:p w14:paraId="709AFC3B" w14:textId="77777777" w:rsidR="00E3613C" w:rsidRDefault="00E3613C" w:rsidP="00E3613C">
      <w:r>
        <w:t xml:space="preserve">        surf.blit(arrow_right("G", 180), (cube_offset_x + 205, cube_offset_y + 202))</w:t>
      </w:r>
    </w:p>
    <w:p w14:paraId="04CB4837" w14:textId="77777777" w:rsidR="00E3613C" w:rsidRDefault="00E3613C" w:rsidP="00E3613C">
      <w:r>
        <w:t xml:space="preserve">        surf.blit(arrow_right("B", 180), (cube_offset_x + 205, cube_offset_y + 252))</w:t>
      </w:r>
    </w:p>
    <w:p w14:paraId="059E254C" w14:textId="77777777" w:rsidR="00E3613C" w:rsidRDefault="00E3613C" w:rsidP="00E3613C"/>
    <w:p w14:paraId="1F099ABF" w14:textId="77777777" w:rsidR="00E3613C" w:rsidRDefault="00E3613C" w:rsidP="00E3613C">
      <w:r>
        <w:t xml:space="preserve">        # down</w:t>
      </w:r>
    </w:p>
    <w:p w14:paraId="4E824576" w14:textId="77777777" w:rsidR="00E3613C" w:rsidRDefault="00E3613C" w:rsidP="00E3613C">
      <w:r>
        <w:t xml:space="preserve">        surf.blit(arrow_top("A", 180), (cube_offset_x, cube_offset_y + 250))</w:t>
      </w:r>
    </w:p>
    <w:p w14:paraId="76AFA2EB" w14:textId="77777777" w:rsidR="00E3613C" w:rsidRDefault="00E3613C" w:rsidP="00E3613C">
      <w:r>
        <w:t xml:space="preserve">        surf.blit(arrow_top("S", 180), (cube_offset_x + 50, cube_offset_y + 277))</w:t>
      </w:r>
    </w:p>
    <w:p w14:paraId="4B0A1685" w14:textId="77777777" w:rsidR="00E3613C" w:rsidRDefault="00E3613C" w:rsidP="00E3613C">
      <w:r>
        <w:t xml:space="preserve">        surf.blit(arrow_top("D", 180), (cube_offset_x + 100, cube_offset_y + 305))</w:t>
      </w:r>
    </w:p>
    <w:p w14:paraId="5D0EBD9D" w14:textId="77777777" w:rsidR="00E3613C" w:rsidRDefault="00E3613C" w:rsidP="00E3613C"/>
    <w:p w14:paraId="198D0CF3" w14:textId="77777777" w:rsidR="00E3613C" w:rsidRDefault="00E3613C" w:rsidP="00E3613C">
      <w:r>
        <w:t xml:space="preserve">        # rotate</w:t>
      </w:r>
    </w:p>
    <w:p w14:paraId="533682BE" w14:textId="77777777" w:rsidR="00E3613C" w:rsidRDefault="00E3613C" w:rsidP="00E3613C">
      <w:r>
        <w:t xml:space="preserve">        surf.blit(arrow_rotate("X"), (cube_offset_x + 50, cube_offset_y + 400))</w:t>
      </w:r>
    </w:p>
    <w:p w14:paraId="6D42A343" w14:textId="77777777" w:rsidR="00E3613C" w:rsidRDefault="00E3613C" w:rsidP="00E3613C">
      <w:r>
        <w:t xml:space="preserve">        surf.blit(arrow_rotate("Y", 90), (cube_offset_x - 100, cube_offset_y + 100))</w:t>
      </w:r>
    </w:p>
    <w:p w14:paraId="307E454A" w14:textId="77777777" w:rsidR="00E3613C" w:rsidRDefault="00E3613C" w:rsidP="00E3613C">
      <w:r>
        <w:t xml:space="preserve">        surf.blit(arrow_rotate("Z", 335), (cube_offset_x + 250, cube_offset_y - 50))</w:t>
      </w:r>
    </w:p>
    <w:p w14:paraId="7734FCC6" w14:textId="77777777" w:rsidR="00E3613C" w:rsidRDefault="00E3613C" w:rsidP="00E3613C"/>
    <w:p w14:paraId="46D2306A" w14:textId="77777777" w:rsidR="00E3613C" w:rsidRDefault="00E3613C" w:rsidP="00E3613C">
      <w:r>
        <w:t xml:space="preserve">        return surf</w:t>
      </w:r>
    </w:p>
    <w:p w14:paraId="08982F59" w14:textId="77777777" w:rsidR="00E3613C" w:rsidRDefault="00E3613C" w:rsidP="00E3613C"/>
    <w:p w14:paraId="515D1ED5" w14:textId="77777777" w:rsidR="00E3613C" w:rsidRDefault="00E3613C" w:rsidP="00E3613C"/>
    <w:p w14:paraId="7C749F60" w14:textId="77777777" w:rsidR="00E3613C" w:rsidRDefault="00E3613C" w:rsidP="00E3613C">
      <w:r>
        <w:t>def turn(row_col, number, backwards=False, ignore_moves=False):</w:t>
      </w:r>
    </w:p>
    <w:p w14:paraId="21132974" w14:textId="77777777" w:rsidR="00E3613C" w:rsidRDefault="00E3613C" w:rsidP="00E3613C">
      <w:r>
        <w:lastRenderedPageBreak/>
        <w:t xml:space="preserve">    """</w:t>
      </w:r>
    </w:p>
    <w:p w14:paraId="7729F91D" w14:textId="77777777" w:rsidR="00E3613C" w:rsidRDefault="00E3613C" w:rsidP="00E3613C">
      <w:r>
        <w:t xml:space="preserve">    Turn 1 row or column once in a given direction, default is right/up</w:t>
      </w:r>
    </w:p>
    <w:p w14:paraId="2046D3A9" w14:textId="77777777" w:rsidR="00E3613C" w:rsidRDefault="00E3613C" w:rsidP="00E3613C"/>
    <w:p w14:paraId="5832B344" w14:textId="77777777" w:rsidR="00E3613C" w:rsidRDefault="00E3613C" w:rsidP="00E3613C">
      <w:r>
        <w:t xml:space="preserve">    :param row_col: row is True, column is False</w:t>
      </w:r>
    </w:p>
    <w:p w14:paraId="2C140C60" w14:textId="77777777" w:rsidR="00E3613C" w:rsidRDefault="00E3613C" w:rsidP="00E3613C">
      <w:r>
        <w:t xml:space="preserve">    :param number: the number to do, left to right or top to bottom</w:t>
      </w:r>
    </w:p>
    <w:p w14:paraId="182B7C18" w14:textId="77777777" w:rsidR="00E3613C" w:rsidRDefault="00E3613C" w:rsidP="00E3613C">
      <w:r>
        <w:t xml:space="preserve">    :param backwards: do the opposite of the move/do the move 3 times if true</w:t>
      </w:r>
    </w:p>
    <w:p w14:paraId="5744678E" w14:textId="77777777" w:rsidR="00E3613C" w:rsidRDefault="00E3613C" w:rsidP="00E3613C">
      <w:r>
        <w:t xml:space="preserve">    :param ignore_moves: don't add the move to the moves list</w:t>
      </w:r>
    </w:p>
    <w:p w14:paraId="76458D52" w14:textId="77777777" w:rsidR="00E3613C" w:rsidRDefault="00E3613C" w:rsidP="00E3613C">
      <w:r>
        <w:t xml:space="preserve">    :type row_col: bool</w:t>
      </w:r>
    </w:p>
    <w:p w14:paraId="654B81B7" w14:textId="77777777" w:rsidR="00E3613C" w:rsidRDefault="00E3613C" w:rsidP="00E3613C">
      <w:r>
        <w:t xml:space="preserve">    :type number: int</w:t>
      </w:r>
    </w:p>
    <w:p w14:paraId="1CBC3E4C" w14:textId="77777777" w:rsidR="00E3613C" w:rsidRDefault="00E3613C" w:rsidP="00E3613C">
      <w:r>
        <w:t xml:space="preserve">    :type backwards: bool</w:t>
      </w:r>
    </w:p>
    <w:p w14:paraId="7CAEA3E6" w14:textId="77777777" w:rsidR="00E3613C" w:rsidRDefault="00E3613C" w:rsidP="00E3613C">
      <w:r>
        <w:t xml:space="preserve">    :type ignore_moves: bool</w:t>
      </w:r>
    </w:p>
    <w:p w14:paraId="52D2BAE5" w14:textId="77777777" w:rsidR="00E3613C" w:rsidRDefault="00E3613C" w:rsidP="00E3613C">
      <w:r>
        <w:t xml:space="preserve">    :rtype: None</w:t>
      </w:r>
    </w:p>
    <w:p w14:paraId="7958C545" w14:textId="77777777" w:rsidR="00E3613C" w:rsidRDefault="00E3613C" w:rsidP="00E3613C">
      <w:r>
        <w:t xml:space="preserve">    """</w:t>
      </w:r>
    </w:p>
    <w:p w14:paraId="5D94DF5A" w14:textId="77777777" w:rsidR="00E3613C" w:rsidRDefault="00E3613C" w:rsidP="00E3613C"/>
    <w:p w14:paraId="33496021" w14:textId="77777777" w:rsidR="00E3613C" w:rsidRDefault="00E3613C" w:rsidP="00E3613C">
      <w:r>
        <w:t xml:space="preserve">    if not ignore_moves:</w:t>
      </w:r>
    </w:p>
    <w:p w14:paraId="20F9A310" w14:textId="77777777" w:rsidR="00E3613C" w:rsidRDefault="00E3613C" w:rsidP="00E3613C">
      <w:r>
        <w:t xml:space="preserve">        # add the move to the moves list</w:t>
      </w:r>
    </w:p>
    <w:p w14:paraId="23F164D2" w14:textId="77777777" w:rsidR="00E3613C" w:rsidRDefault="00E3613C" w:rsidP="00E3613C">
      <w:r>
        <w:t xml:space="preserve">        # ignoring is useful for solving</w:t>
      </w:r>
    </w:p>
    <w:p w14:paraId="7EB5951E" w14:textId="77777777" w:rsidR="00E3613C" w:rsidRDefault="00E3613C" w:rsidP="00E3613C">
      <w:r>
        <w:t xml:space="preserve">        gd.moves.push({"direction": row_col, "number": number, "backwards": backwards})</w:t>
      </w:r>
    </w:p>
    <w:p w14:paraId="17268F05" w14:textId="77777777" w:rsidR="00E3613C" w:rsidRDefault="00E3613C" w:rsidP="00E3613C">
      <w:r>
        <w:t xml:space="preserve">        gd.move_count += 1</w:t>
      </w:r>
    </w:p>
    <w:p w14:paraId="3D4974AE" w14:textId="77777777" w:rsidR="00E3613C" w:rsidRDefault="00E3613C" w:rsidP="00E3613C">
      <w:r>
        <w:t xml:space="preserve">    else:</w:t>
      </w:r>
    </w:p>
    <w:p w14:paraId="460E0416" w14:textId="77777777" w:rsidR="00E3613C" w:rsidRDefault="00E3613C" w:rsidP="00E3613C">
      <w:r>
        <w:t xml:space="preserve">        gd.move_count -= 1</w:t>
      </w:r>
    </w:p>
    <w:p w14:paraId="22BFA7C5" w14:textId="77777777" w:rsidR="00E3613C" w:rsidRDefault="00E3613C" w:rsidP="00E3613C"/>
    <w:p w14:paraId="2D93F9FF" w14:textId="77777777" w:rsidR="00E3613C" w:rsidRDefault="00E3613C" w:rsidP="00E3613C">
      <w:r>
        <w:t xml:space="preserve">    # loop to turn the row or column the correct number of times</w:t>
      </w:r>
    </w:p>
    <w:p w14:paraId="20EA85C7" w14:textId="77777777" w:rsidR="00E3613C" w:rsidRDefault="00E3613C" w:rsidP="00E3613C">
      <w:r>
        <w:t xml:space="preserve">    loop = 1</w:t>
      </w:r>
    </w:p>
    <w:p w14:paraId="601AEA79" w14:textId="77777777" w:rsidR="00E3613C" w:rsidRDefault="00E3613C" w:rsidP="00E3613C">
      <w:r>
        <w:t xml:space="preserve">    if backwards:  # 3 right is used to achieve 1 left, 3 up to achieve 1 down</w:t>
      </w:r>
    </w:p>
    <w:p w14:paraId="03A2133B" w14:textId="77777777" w:rsidR="00E3613C" w:rsidRDefault="00E3613C" w:rsidP="00E3613C">
      <w:r>
        <w:t xml:space="preserve">        loop = 3</w:t>
      </w:r>
    </w:p>
    <w:p w14:paraId="7BC867CA" w14:textId="77777777" w:rsidR="00E3613C" w:rsidRDefault="00E3613C" w:rsidP="00E3613C"/>
    <w:p w14:paraId="5242BAC6" w14:textId="77777777" w:rsidR="00E3613C" w:rsidRDefault="00E3613C" w:rsidP="00E3613C">
      <w:r>
        <w:t xml:space="preserve">    for _ in range(loop):</w:t>
      </w:r>
    </w:p>
    <w:p w14:paraId="65042AA6" w14:textId="77777777" w:rsidR="00E3613C" w:rsidRDefault="00E3613C" w:rsidP="00E3613C">
      <w:r>
        <w:t xml:space="preserve">        # make copies of the faces of the cube so the original state isn't lost</w:t>
      </w:r>
    </w:p>
    <w:p w14:paraId="6BE511A5" w14:textId="77777777" w:rsidR="00E3613C" w:rsidRDefault="00E3613C" w:rsidP="00E3613C">
      <w:r>
        <w:t xml:space="preserve">        # deepcopy prevents pass by reference shenanigans</w:t>
      </w:r>
    </w:p>
    <w:p w14:paraId="4DE2E3FF" w14:textId="77777777" w:rsidR="00E3613C" w:rsidRDefault="00E3613C" w:rsidP="00E3613C">
      <w:r>
        <w:t xml:space="preserve">        # by copying the value instead of creating a reference</w:t>
      </w:r>
    </w:p>
    <w:p w14:paraId="14518D9F" w14:textId="77777777" w:rsidR="00E3613C" w:rsidRDefault="00E3613C" w:rsidP="00E3613C">
      <w:r>
        <w:lastRenderedPageBreak/>
        <w:t xml:space="preserve">        face0 = copy.deepcopy(gd.used_cube[0])</w:t>
      </w:r>
    </w:p>
    <w:p w14:paraId="17B2DA64" w14:textId="77777777" w:rsidR="00E3613C" w:rsidRDefault="00E3613C" w:rsidP="00E3613C">
      <w:r>
        <w:t xml:space="preserve">        face1 = copy.deepcopy(gd.used_cube[1])</w:t>
      </w:r>
    </w:p>
    <w:p w14:paraId="4370E8B3" w14:textId="77777777" w:rsidR="00E3613C" w:rsidRDefault="00E3613C" w:rsidP="00E3613C">
      <w:r>
        <w:t xml:space="preserve">        face2 = copy.deepcopy(gd.used_cube[2])</w:t>
      </w:r>
    </w:p>
    <w:p w14:paraId="5D9BE19C" w14:textId="77777777" w:rsidR="00E3613C" w:rsidRDefault="00E3613C" w:rsidP="00E3613C">
      <w:r>
        <w:t xml:space="preserve">        face3 = copy.deepcopy(gd.used_cube[3])</w:t>
      </w:r>
    </w:p>
    <w:p w14:paraId="402AFB8F" w14:textId="77777777" w:rsidR="00E3613C" w:rsidRDefault="00E3613C" w:rsidP="00E3613C">
      <w:r>
        <w:t xml:space="preserve">        face4 = copy.deepcopy(gd.used_cube[4])</w:t>
      </w:r>
    </w:p>
    <w:p w14:paraId="4C016747" w14:textId="77777777" w:rsidR="00E3613C" w:rsidRDefault="00E3613C" w:rsidP="00E3613C">
      <w:r>
        <w:t xml:space="preserve">        face5 = copy.deepcopy(gd.used_cube[5])</w:t>
      </w:r>
    </w:p>
    <w:p w14:paraId="6CE3EFD3" w14:textId="77777777" w:rsidR="00E3613C" w:rsidRDefault="00E3613C" w:rsidP="00E3613C"/>
    <w:p w14:paraId="7F74541B" w14:textId="77777777" w:rsidR="00E3613C" w:rsidRDefault="00E3613C" w:rsidP="00E3613C">
      <w:r>
        <w:t xml:space="preserve">        n = number</w:t>
      </w:r>
    </w:p>
    <w:p w14:paraId="2CCB83B9" w14:textId="77777777" w:rsidR="00E3613C" w:rsidRDefault="00E3613C" w:rsidP="00E3613C"/>
    <w:p w14:paraId="16892A0D" w14:textId="77777777" w:rsidR="00E3613C" w:rsidRDefault="00E3613C" w:rsidP="00E3613C">
      <w:r>
        <w:t xml:space="preserve">        if row_col:  # turn the row</w:t>
      </w:r>
    </w:p>
    <w:p w14:paraId="271EE008" w14:textId="77777777" w:rsidR="00E3613C" w:rsidRDefault="00E3613C" w:rsidP="00E3613C">
      <w:r>
        <w:t xml:space="preserve">            (</w:t>
      </w:r>
    </w:p>
    <w:p w14:paraId="66856C4B" w14:textId="77777777" w:rsidR="00E3613C" w:rsidRDefault="00E3613C" w:rsidP="00E3613C">
      <w:r>
        <w:t xml:space="preserve">                gd.used_cube[2][n],</w:t>
      </w:r>
    </w:p>
    <w:p w14:paraId="27986DD6" w14:textId="77777777" w:rsidR="00E3613C" w:rsidRDefault="00E3613C" w:rsidP="00E3613C">
      <w:r>
        <w:t xml:space="preserve">                gd.used_cube[3][n],</w:t>
      </w:r>
    </w:p>
    <w:p w14:paraId="1DBA767F" w14:textId="77777777" w:rsidR="00E3613C" w:rsidRDefault="00E3613C" w:rsidP="00E3613C">
      <w:r>
        <w:t xml:space="preserve">                gd.used_cube[0][n],</w:t>
      </w:r>
    </w:p>
    <w:p w14:paraId="1560B21E" w14:textId="77777777" w:rsidR="00E3613C" w:rsidRDefault="00E3613C" w:rsidP="00E3613C">
      <w:r>
        <w:t xml:space="preserve">                gd.used_cube[1][n],</w:t>
      </w:r>
    </w:p>
    <w:p w14:paraId="399DE36B" w14:textId="77777777" w:rsidR="00E3613C" w:rsidRDefault="00E3613C" w:rsidP="00E3613C">
      <w:r>
        <w:t xml:space="preserve">            ) = (</w:t>
      </w:r>
    </w:p>
    <w:p w14:paraId="792A5463" w14:textId="77777777" w:rsidR="00E3613C" w:rsidRDefault="00E3613C" w:rsidP="00E3613C">
      <w:r>
        <w:t xml:space="preserve">                face1[n],</w:t>
      </w:r>
    </w:p>
    <w:p w14:paraId="67F455F8" w14:textId="77777777" w:rsidR="00E3613C" w:rsidRDefault="00E3613C" w:rsidP="00E3613C">
      <w:r>
        <w:t xml:space="preserve">                face2[n],</w:t>
      </w:r>
    </w:p>
    <w:p w14:paraId="2392FC9D" w14:textId="77777777" w:rsidR="00E3613C" w:rsidRDefault="00E3613C" w:rsidP="00E3613C">
      <w:r>
        <w:t xml:space="preserve">                face3[n],</w:t>
      </w:r>
    </w:p>
    <w:p w14:paraId="58F1CDA1" w14:textId="77777777" w:rsidR="00E3613C" w:rsidRDefault="00E3613C" w:rsidP="00E3613C">
      <w:r>
        <w:t xml:space="preserve">                face0[n],</w:t>
      </w:r>
    </w:p>
    <w:p w14:paraId="4F6A74FA" w14:textId="77777777" w:rsidR="00E3613C" w:rsidRDefault="00E3613C" w:rsidP="00E3613C">
      <w:r>
        <w:t xml:space="preserve">            )</w:t>
      </w:r>
    </w:p>
    <w:p w14:paraId="42166C58" w14:textId="77777777" w:rsidR="00E3613C" w:rsidRDefault="00E3613C" w:rsidP="00E3613C">
      <w:r>
        <w:t xml:space="preserve">            if number == 0:  # rotate the top face</w:t>
      </w:r>
    </w:p>
    <w:p w14:paraId="7147376B" w14:textId="77777777" w:rsidR="00E3613C" w:rsidRDefault="00E3613C" w:rsidP="00E3613C">
      <w:r>
        <w:t xml:space="preserve">                gd.used_cube[4] = numpy.rot90(</w:t>
      </w:r>
    </w:p>
    <w:p w14:paraId="542600B3" w14:textId="77777777" w:rsidR="00E3613C" w:rsidRDefault="00E3613C" w:rsidP="00E3613C">
      <w:r>
        <w:t xml:space="preserve">                    gd.used_cube[4], k=1, axes=(0, 1)</w:t>
      </w:r>
    </w:p>
    <w:p w14:paraId="50F5C48B" w14:textId="77777777" w:rsidR="00E3613C" w:rsidRDefault="00E3613C" w:rsidP="00E3613C">
      <w:r>
        <w:t xml:space="preserve">                ).tolist()</w:t>
      </w:r>
    </w:p>
    <w:p w14:paraId="7F81E973" w14:textId="77777777" w:rsidR="00E3613C" w:rsidRDefault="00E3613C" w:rsidP="00E3613C">
      <w:r>
        <w:t xml:space="preserve">            elif number == 2:  # rotate the bottom face</w:t>
      </w:r>
    </w:p>
    <w:p w14:paraId="35E5E2A1" w14:textId="77777777" w:rsidR="00E3613C" w:rsidRDefault="00E3613C" w:rsidP="00E3613C">
      <w:r>
        <w:t xml:space="preserve">                gd.used_cube[5] = numpy.rot90(</w:t>
      </w:r>
    </w:p>
    <w:p w14:paraId="4F340C16" w14:textId="77777777" w:rsidR="00E3613C" w:rsidRDefault="00E3613C" w:rsidP="00E3613C">
      <w:r>
        <w:t xml:space="preserve">                    gd.used_cube[5], k=1, axes=(1, 0)</w:t>
      </w:r>
    </w:p>
    <w:p w14:paraId="1AC07A6A" w14:textId="77777777" w:rsidR="00E3613C" w:rsidRDefault="00E3613C" w:rsidP="00E3613C">
      <w:r>
        <w:t xml:space="preserve">                ).tolist()</w:t>
      </w:r>
    </w:p>
    <w:p w14:paraId="652506DA" w14:textId="77777777" w:rsidR="00E3613C" w:rsidRDefault="00E3613C" w:rsidP="00E3613C">
      <w:r>
        <w:t xml:space="preserve">        else:  # turn the column</w:t>
      </w:r>
    </w:p>
    <w:p w14:paraId="5884CAEF" w14:textId="77777777" w:rsidR="00E3613C" w:rsidRDefault="00E3613C" w:rsidP="00E3613C">
      <w:r>
        <w:t xml:space="preserve">            for i in range(3):</w:t>
      </w:r>
    </w:p>
    <w:p w14:paraId="796A28AF" w14:textId="77777777" w:rsidR="00E3613C" w:rsidRDefault="00E3613C" w:rsidP="00E3613C">
      <w:r>
        <w:lastRenderedPageBreak/>
        <w:t xml:space="preserve">                gd.used_cube[1][i][n] = face5[i][n]</w:t>
      </w:r>
    </w:p>
    <w:p w14:paraId="78A7B70F" w14:textId="77777777" w:rsidR="00E3613C" w:rsidRDefault="00E3613C" w:rsidP="00E3613C">
      <w:r>
        <w:t xml:space="preserve">                # 2-i flips the row number for the back</w:t>
      </w:r>
    </w:p>
    <w:p w14:paraId="5526B375" w14:textId="77777777" w:rsidR="00E3613C" w:rsidRDefault="00E3613C" w:rsidP="00E3613C">
      <w:r>
        <w:t xml:space="preserve">                # 2 - n flips the column number for the back</w:t>
      </w:r>
    </w:p>
    <w:p w14:paraId="48BF76D4" w14:textId="77777777" w:rsidR="00E3613C" w:rsidRDefault="00E3613C" w:rsidP="00E3613C">
      <w:r>
        <w:t xml:space="preserve">                gd.used_cube[5][2 - i][n] = face3[i][2 - n]</w:t>
      </w:r>
    </w:p>
    <w:p w14:paraId="743E8F5C" w14:textId="77777777" w:rsidR="00E3613C" w:rsidRDefault="00E3613C" w:rsidP="00E3613C">
      <w:r>
        <w:t xml:space="preserve">                gd.used_cube[3][2 - i][2 - n] = face4[i][n]</w:t>
      </w:r>
    </w:p>
    <w:p w14:paraId="1F0EAF4A" w14:textId="77777777" w:rsidR="00E3613C" w:rsidRDefault="00E3613C" w:rsidP="00E3613C">
      <w:r>
        <w:t xml:space="preserve">                gd.used_cube[4][i][n] = face1[i][n]</w:t>
      </w:r>
    </w:p>
    <w:p w14:paraId="11676EE5" w14:textId="77777777" w:rsidR="00E3613C" w:rsidRDefault="00E3613C" w:rsidP="00E3613C"/>
    <w:p w14:paraId="481605D5" w14:textId="77777777" w:rsidR="00E3613C" w:rsidRDefault="00E3613C" w:rsidP="00E3613C">
      <w:r>
        <w:t xml:space="preserve">            if number == 0:  # rotate left face</w:t>
      </w:r>
    </w:p>
    <w:p w14:paraId="0FEA9087" w14:textId="77777777" w:rsidR="00E3613C" w:rsidRDefault="00E3613C" w:rsidP="00E3613C">
      <w:r>
        <w:t xml:space="preserve">                gd.used_cube[0] = numpy.rot90(</w:t>
      </w:r>
    </w:p>
    <w:p w14:paraId="34B73DD8" w14:textId="77777777" w:rsidR="00E3613C" w:rsidRDefault="00E3613C" w:rsidP="00E3613C">
      <w:r>
        <w:t xml:space="preserve">                    gd.used_cube[0], k=1, axes=(0, 1)</w:t>
      </w:r>
    </w:p>
    <w:p w14:paraId="74CC6726" w14:textId="77777777" w:rsidR="00E3613C" w:rsidRDefault="00E3613C" w:rsidP="00E3613C">
      <w:r>
        <w:t xml:space="preserve">                ).tolist()</w:t>
      </w:r>
    </w:p>
    <w:p w14:paraId="609E1B48" w14:textId="77777777" w:rsidR="00E3613C" w:rsidRDefault="00E3613C" w:rsidP="00E3613C">
      <w:r>
        <w:t xml:space="preserve">            elif number == 2:  # rotate right face</w:t>
      </w:r>
    </w:p>
    <w:p w14:paraId="2C898A60" w14:textId="77777777" w:rsidR="00E3613C" w:rsidRDefault="00E3613C" w:rsidP="00E3613C">
      <w:r>
        <w:t xml:space="preserve">                gd.used_cube[2] = numpy.rot90(</w:t>
      </w:r>
    </w:p>
    <w:p w14:paraId="338E49F6" w14:textId="77777777" w:rsidR="00E3613C" w:rsidRDefault="00E3613C" w:rsidP="00E3613C">
      <w:r>
        <w:t xml:space="preserve">                    gd.used_cube[2], k=1, axes=(1, 0)</w:t>
      </w:r>
    </w:p>
    <w:p w14:paraId="74B827F9" w14:textId="77777777" w:rsidR="00E3613C" w:rsidRDefault="00E3613C" w:rsidP="00E3613C">
      <w:r>
        <w:t xml:space="preserve">                ).tolist()</w:t>
      </w:r>
    </w:p>
    <w:p w14:paraId="57E271D8" w14:textId="77777777" w:rsidR="00E3613C" w:rsidRDefault="00E3613C" w:rsidP="00E3613C"/>
    <w:p w14:paraId="25364503" w14:textId="77777777" w:rsidR="00E3613C" w:rsidRDefault="00E3613C" w:rsidP="00E3613C"/>
    <w:p w14:paraId="2E0239E4" w14:textId="77777777" w:rsidR="00E3613C" w:rsidRDefault="00E3613C" w:rsidP="00E3613C">
      <w:r>
        <w:t>def rotate(axis, ignore_moves=False):</w:t>
      </w:r>
    </w:p>
    <w:p w14:paraId="2673A357" w14:textId="77777777" w:rsidR="00E3613C" w:rsidRDefault="00E3613C" w:rsidP="00E3613C">
      <w:r>
        <w:t xml:space="preserve">    """</w:t>
      </w:r>
    </w:p>
    <w:p w14:paraId="3D4E0D55" w14:textId="77777777" w:rsidR="00E3613C" w:rsidRDefault="00E3613C" w:rsidP="00E3613C">
      <w:r>
        <w:t xml:space="preserve">    Rotates the view of the cube without changing layout</w:t>
      </w:r>
    </w:p>
    <w:p w14:paraId="76624FB7" w14:textId="77777777" w:rsidR="00E3613C" w:rsidRDefault="00E3613C" w:rsidP="00E3613C"/>
    <w:p w14:paraId="34991784" w14:textId="77777777" w:rsidR="00E3613C" w:rsidRDefault="00E3613C" w:rsidP="00E3613C">
      <w:r>
        <w:t xml:space="preserve">    :param axis: x, y, z</w:t>
      </w:r>
    </w:p>
    <w:p w14:paraId="7027FC7D" w14:textId="77777777" w:rsidR="00E3613C" w:rsidRDefault="00E3613C" w:rsidP="00E3613C">
      <w:r>
        <w:t xml:space="preserve">    :type axis: str</w:t>
      </w:r>
    </w:p>
    <w:p w14:paraId="490E49EF" w14:textId="77777777" w:rsidR="00E3613C" w:rsidRDefault="00E3613C" w:rsidP="00E3613C">
      <w:r>
        <w:t xml:space="preserve">    :param ignore_moves: whether to add the move to the moves list, defaults to False</w:t>
      </w:r>
    </w:p>
    <w:p w14:paraId="44373FD9" w14:textId="77777777" w:rsidR="00E3613C" w:rsidRDefault="00E3613C" w:rsidP="00E3613C">
      <w:r>
        <w:t xml:space="preserve">    :type ignore_moves: bool or optional</w:t>
      </w:r>
    </w:p>
    <w:p w14:paraId="16994280" w14:textId="77777777" w:rsidR="00E3613C" w:rsidRDefault="00E3613C" w:rsidP="00E3613C">
      <w:r>
        <w:t xml:space="preserve">    :rtype: None</w:t>
      </w:r>
    </w:p>
    <w:p w14:paraId="1098D3BD" w14:textId="77777777" w:rsidR="00E3613C" w:rsidRDefault="00E3613C" w:rsidP="00E3613C">
      <w:r>
        <w:t xml:space="preserve">    """</w:t>
      </w:r>
    </w:p>
    <w:p w14:paraId="51FFA5B8" w14:textId="77777777" w:rsidR="00E3613C" w:rsidRDefault="00E3613C" w:rsidP="00E3613C">
      <w:r>
        <w:t xml:space="preserve">    # make copies of the faces of the cube so the original state isn't lost</w:t>
      </w:r>
    </w:p>
    <w:p w14:paraId="57855630" w14:textId="77777777" w:rsidR="00E3613C" w:rsidRDefault="00E3613C" w:rsidP="00E3613C">
      <w:r>
        <w:t xml:space="preserve">    # deepcopy prevents pass by reference shenanigans</w:t>
      </w:r>
    </w:p>
    <w:p w14:paraId="3148612E" w14:textId="77777777" w:rsidR="00E3613C" w:rsidRDefault="00E3613C" w:rsidP="00E3613C">
      <w:r>
        <w:t xml:space="preserve">    # by copying the value instead of creating a reference</w:t>
      </w:r>
    </w:p>
    <w:p w14:paraId="40C4F136" w14:textId="77777777" w:rsidR="00E3613C" w:rsidRDefault="00E3613C" w:rsidP="00E3613C">
      <w:r>
        <w:t xml:space="preserve">    face0 = copy.deepcopy(gd.used_cube[0])</w:t>
      </w:r>
    </w:p>
    <w:p w14:paraId="5E6673BD" w14:textId="77777777" w:rsidR="00E3613C" w:rsidRDefault="00E3613C" w:rsidP="00E3613C">
      <w:r>
        <w:lastRenderedPageBreak/>
        <w:t xml:space="preserve">    face1 = copy.deepcopy(gd.used_cube[1])</w:t>
      </w:r>
    </w:p>
    <w:p w14:paraId="1B7312AC" w14:textId="77777777" w:rsidR="00E3613C" w:rsidRDefault="00E3613C" w:rsidP="00E3613C">
      <w:r>
        <w:t xml:space="preserve">    face2 = copy.deepcopy(gd.used_cube[2])</w:t>
      </w:r>
    </w:p>
    <w:p w14:paraId="28A01160" w14:textId="77777777" w:rsidR="00E3613C" w:rsidRDefault="00E3613C" w:rsidP="00E3613C">
      <w:r>
        <w:t xml:space="preserve">    face3 = copy.deepcopy(gd.used_cube[2])</w:t>
      </w:r>
    </w:p>
    <w:p w14:paraId="1FC74EE4" w14:textId="77777777" w:rsidR="00E3613C" w:rsidRDefault="00E3613C" w:rsidP="00E3613C">
      <w:r>
        <w:t xml:space="preserve">    face3 = copy.deepcopy(gd.used_cube[3])</w:t>
      </w:r>
    </w:p>
    <w:p w14:paraId="3C2A5174" w14:textId="77777777" w:rsidR="00E3613C" w:rsidRDefault="00E3613C" w:rsidP="00E3613C">
      <w:r>
        <w:t xml:space="preserve">    face4 = copy.deepcopy(gd.used_cube[4])</w:t>
      </w:r>
    </w:p>
    <w:p w14:paraId="3E8393B3" w14:textId="77777777" w:rsidR="00E3613C" w:rsidRDefault="00E3613C" w:rsidP="00E3613C">
      <w:r>
        <w:t xml:space="preserve">    face5 = copy.deepcopy(gd.used_cube[5])</w:t>
      </w:r>
    </w:p>
    <w:p w14:paraId="58C61B95" w14:textId="77777777" w:rsidR="00E3613C" w:rsidRDefault="00E3613C" w:rsidP="00E3613C"/>
    <w:p w14:paraId="431D1000" w14:textId="77777777" w:rsidR="00E3613C" w:rsidRDefault="00E3613C" w:rsidP="00E3613C">
      <w:r>
        <w:t xml:space="preserve">    if not ignore_moves:  # add the move to the moves list</w:t>
      </w:r>
    </w:p>
    <w:p w14:paraId="4CFBA6EB" w14:textId="77777777" w:rsidR="00E3613C" w:rsidRDefault="00E3613C" w:rsidP="00E3613C">
      <w:r>
        <w:t xml:space="preserve">        # ignoring is useful for solving</w:t>
      </w:r>
    </w:p>
    <w:p w14:paraId="6D3F53D2" w14:textId="77777777" w:rsidR="00E3613C" w:rsidRDefault="00E3613C" w:rsidP="00E3613C">
      <w:r>
        <w:t xml:space="preserve">        gd.moves.push({"rotation": True, "direction": axis})</w:t>
      </w:r>
    </w:p>
    <w:p w14:paraId="317F7FF3" w14:textId="77777777" w:rsidR="00E3613C" w:rsidRDefault="00E3613C" w:rsidP="00E3613C">
      <w:r>
        <w:t xml:space="preserve">        gd.move_count += 1</w:t>
      </w:r>
    </w:p>
    <w:p w14:paraId="035C4D0C" w14:textId="77777777" w:rsidR="00E3613C" w:rsidRDefault="00E3613C" w:rsidP="00E3613C">
      <w:r>
        <w:t xml:space="preserve">    else:</w:t>
      </w:r>
    </w:p>
    <w:p w14:paraId="07046894" w14:textId="77777777" w:rsidR="00E3613C" w:rsidRDefault="00E3613C" w:rsidP="00E3613C">
      <w:r>
        <w:t xml:space="preserve">        gd.move_count -= 1</w:t>
      </w:r>
    </w:p>
    <w:p w14:paraId="4F2CB77A" w14:textId="77777777" w:rsidR="00E3613C" w:rsidRDefault="00E3613C" w:rsidP="00E3613C"/>
    <w:p w14:paraId="0187A8A1" w14:textId="77777777" w:rsidR="00E3613C" w:rsidRDefault="00E3613C" w:rsidP="00E3613C">
      <w:r>
        <w:t xml:space="preserve">    if axis == "x":</w:t>
      </w:r>
    </w:p>
    <w:p w14:paraId="4C5CCBC7" w14:textId="77777777" w:rsidR="00E3613C" w:rsidRDefault="00E3613C" w:rsidP="00E3613C">
      <w:r>
        <w:t xml:space="preserve">        for i in range(3):  # equivalent to a rotation along the x axis</w:t>
      </w:r>
    </w:p>
    <w:p w14:paraId="1F028057" w14:textId="77777777" w:rsidR="00E3613C" w:rsidRDefault="00E3613C" w:rsidP="00E3613C">
      <w:r>
        <w:t xml:space="preserve">            turn(True, i, ignore_moves=True)</w:t>
      </w:r>
    </w:p>
    <w:p w14:paraId="3E024FE3" w14:textId="77777777" w:rsidR="00E3613C" w:rsidRDefault="00E3613C" w:rsidP="00E3613C">
      <w:r>
        <w:t xml:space="preserve">    elif axis == "y":</w:t>
      </w:r>
    </w:p>
    <w:p w14:paraId="79BF9FD6" w14:textId="77777777" w:rsidR="00E3613C" w:rsidRDefault="00E3613C" w:rsidP="00E3613C">
      <w:r>
        <w:t xml:space="preserve">        for i in range(3):  # equivalent to a rotation along the y axis</w:t>
      </w:r>
    </w:p>
    <w:p w14:paraId="4763D5EB" w14:textId="77777777" w:rsidR="00E3613C" w:rsidRDefault="00E3613C" w:rsidP="00E3613C">
      <w:r>
        <w:t xml:space="preserve">            turn(False, i, ignore_moves=True)</w:t>
      </w:r>
    </w:p>
    <w:p w14:paraId="5C1277E7" w14:textId="77777777" w:rsidR="00E3613C" w:rsidRDefault="00E3613C" w:rsidP="00E3613C">
      <w:r>
        <w:t xml:space="preserve">    elif axis == "z":  # equivalent to a rotation along the z axis</w:t>
      </w:r>
    </w:p>
    <w:p w14:paraId="4B8EC976" w14:textId="77777777" w:rsidR="00E3613C" w:rsidRDefault="00E3613C" w:rsidP="00E3613C">
      <w:r>
        <w:t xml:space="preserve">        # rotate the front and back faces</w:t>
      </w:r>
    </w:p>
    <w:p w14:paraId="3FD386F7" w14:textId="77777777" w:rsidR="00E3613C" w:rsidRDefault="00E3613C" w:rsidP="00E3613C">
      <w:r>
        <w:t xml:space="preserve">        gd.used_cube[1] = numpy.rot90(gd.used_cube[1], k=1, axes=(1, 0)).tolist()</w:t>
      </w:r>
    </w:p>
    <w:p w14:paraId="30ED7611" w14:textId="77777777" w:rsidR="00E3613C" w:rsidRDefault="00E3613C" w:rsidP="00E3613C">
      <w:r>
        <w:t xml:space="preserve">        gd.used_cube[3] = numpy.rot90(gd.used_cube[3], k=1, axes=(0, 1)).tolist()</w:t>
      </w:r>
    </w:p>
    <w:p w14:paraId="20D736D4" w14:textId="77777777" w:rsidR="00E3613C" w:rsidRDefault="00E3613C" w:rsidP="00E3613C"/>
    <w:p w14:paraId="7B5F35E2" w14:textId="77777777" w:rsidR="00E3613C" w:rsidRDefault="00E3613C" w:rsidP="00E3613C">
      <w:r>
        <w:t xml:space="preserve">        # required a lot of manual testing</w:t>
      </w:r>
    </w:p>
    <w:p w14:paraId="0EA31B43" w14:textId="77777777" w:rsidR="00E3613C" w:rsidRDefault="00E3613C" w:rsidP="00E3613C">
      <w:r>
        <w:t xml:space="preserve">        # carefully test any changes</w:t>
      </w:r>
    </w:p>
    <w:p w14:paraId="22598C12" w14:textId="77777777" w:rsidR="00E3613C" w:rsidRDefault="00E3613C" w:rsidP="00E3613C">
      <w:r>
        <w:t xml:space="preserve">        for j in range(3):</w:t>
      </w:r>
    </w:p>
    <w:p w14:paraId="605F40E4" w14:textId="77777777" w:rsidR="00E3613C" w:rsidRDefault="00E3613C" w:rsidP="00E3613C">
      <w:r>
        <w:t xml:space="preserve">            for i in range(3):</w:t>
      </w:r>
    </w:p>
    <w:p w14:paraId="41494711" w14:textId="77777777" w:rsidR="00E3613C" w:rsidRDefault="00E3613C" w:rsidP="00E3613C">
      <w:r>
        <w:t xml:space="preserve">                gd.used_cube[0][j][2 - i] = face5[i][j]</w:t>
      </w:r>
    </w:p>
    <w:p w14:paraId="333821A8" w14:textId="77777777" w:rsidR="00E3613C" w:rsidRDefault="00E3613C" w:rsidP="00E3613C">
      <w:r>
        <w:t xml:space="preserve">                gd.used_cube[4][j][2 - i] = face0[i][j]</w:t>
      </w:r>
    </w:p>
    <w:p w14:paraId="0B6FF2A4" w14:textId="77777777" w:rsidR="00E3613C" w:rsidRDefault="00E3613C" w:rsidP="00E3613C">
      <w:r>
        <w:lastRenderedPageBreak/>
        <w:t xml:space="preserve">                gd.used_cube[2][j][2 - i] = face4[i][j]</w:t>
      </w:r>
    </w:p>
    <w:p w14:paraId="3FF7AFAB" w14:textId="60BC316D" w:rsidR="00E3613C" w:rsidRDefault="00E3613C" w:rsidP="00E3613C">
      <w:r>
        <w:t xml:space="preserve">                gd.used_cube[5][j][2 - i] = face2[i][j]</w:t>
      </w:r>
    </w:p>
    <w:p w14:paraId="40A07852" w14:textId="77777777" w:rsidR="00E3613C" w:rsidRDefault="00E3613C" w:rsidP="00E3613C"/>
    <w:p w14:paraId="6B9931F8" w14:textId="7518C796" w:rsidR="00E3613C" w:rsidRDefault="00E3613C" w:rsidP="00E3613C">
      <w:pPr>
        <w:pStyle w:val="Heading2"/>
      </w:pPr>
      <w:bookmarkStart w:id="1627" w:name="_Toc190004490"/>
      <w:r>
        <w:t>features.py</w:t>
      </w:r>
      <w:bookmarkEnd w:id="1627"/>
    </w:p>
    <w:p w14:paraId="11582C5B" w14:textId="77777777" w:rsidR="00E3613C" w:rsidRDefault="00E3613C" w:rsidP="00E3613C">
      <w:r>
        <w:t>"""</w:t>
      </w:r>
    </w:p>
    <w:p w14:paraId="7EAA65DD" w14:textId="77777777" w:rsidR="00E3613C" w:rsidRDefault="00E3613C" w:rsidP="00E3613C">
      <w:r>
        <w:t>This file contains all the features of the program available to the user</w:t>
      </w:r>
    </w:p>
    <w:p w14:paraId="6A12C213" w14:textId="77777777" w:rsidR="00E3613C" w:rsidRDefault="00E3613C" w:rsidP="00E3613C"/>
    <w:p w14:paraId="6CAC373B" w14:textId="77777777" w:rsidR="00E3613C" w:rsidRDefault="00E3613C" w:rsidP="00E3613C">
      <w:r>
        <w:t>These provide additional functionality</w:t>
      </w:r>
    </w:p>
    <w:p w14:paraId="25CFB497" w14:textId="77777777" w:rsidR="00E3613C" w:rsidRDefault="00E3613C" w:rsidP="00E3613C">
      <w:r>
        <w:t>beyond the basic turn and rotation functions of the cube</w:t>
      </w:r>
    </w:p>
    <w:p w14:paraId="2C4FDCE6" w14:textId="77777777" w:rsidR="00E3613C" w:rsidRDefault="00E3613C" w:rsidP="00E3613C"/>
    <w:p w14:paraId="0EDA2771" w14:textId="77777777" w:rsidR="00E3613C" w:rsidRDefault="00E3613C" w:rsidP="00E3613C">
      <w:r>
        <w:t>black, isort and flake8 used for formatting</w:t>
      </w:r>
    </w:p>
    <w:p w14:paraId="6227E341" w14:textId="77777777" w:rsidR="00E3613C" w:rsidRDefault="00E3613C" w:rsidP="00E3613C">
      <w:r>
        <w:t>"""</w:t>
      </w:r>
    </w:p>
    <w:p w14:paraId="2F462036" w14:textId="77777777" w:rsidR="00E3613C" w:rsidRDefault="00E3613C" w:rsidP="00E3613C"/>
    <w:p w14:paraId="304E8B2A" w14:textId="77777777" w:rsidR="00E3613C" w:rsidRDefault="00E3613C" w:rsidP="00E3613C">
      <w:r>
        <w:t>import copy</w:t>
      </w:r>
    </w:p>
    <w:p w14:paraId="503D920A" w14:textId="77777777" w:rsidR="00E3613C" w:rsidRDefault="00E3613C" w:rsidP="00E3613C">
      <w:r>
        <w:t>import time</w:t>
      </w:r>
    </w:p>
    <w:p w14:paraId="651863EB" w14:textId="77777777" w:rsidR="00E3613C" w:rsidRDefault="00E3613C" w:rsidP="00E3613C">
      <w:r>
        <w:t>from random import randint</w:t>
      </w:r>
    </w:p>
    <w:p w14:paraId="73BE29DA" w14:textId="77777777" w:rsidR="00E3613C" w:rsidRDefault="00E3613C" w:rsidP="00E3613C"/>
    <w:p w14:paraId="61587738" w14:textId="77777777" w:rsidR="00E3613C" w:rsidRDefault="00E3613C" w:rsidP="00E3613C">
      <w:r>
        <w:t>import game_data as gd</w:t>
      </w:r>
    </w:p>
    <w:p w14:paraId="19E29642" w14:textId="77777777" w:rsidR="00E3613C" w:rsidRDefault="00E3613C" w:rsidP="00E3613C">
      <w:r>
        <w:t>import interface</w:t>
      </w:r>
    </w:p>
    <w:p w14:paraId="24AB1F92" w14:textId="77777777" w:rsidR="00E3613C" w:rsidRDefault="00E3613C" w:rsidP="00E3613C">
      <w:r>
        <w:t>import numpy</w:t>
      </w:r>
    </w:p>
    <w:p w14:paraId="53E6E35A" w14:textId="77777777" w:rsidR="00E3613C" w:rsidRDefault="00E3613C" w:rsidP="00E3613C">
      <w:r>
        <w:t>import pygame</w:t>
      </w:r>
    </w:p>
    <w:p w14:paraId="5BACE031" w14:textId="77777777" w:rsidR="00E3613C" w:rsidRDefault="00E3613C" w:rsidP="00E3613C">
      <w:r>
        <w:t>import tools</w:t>
      </w:r>
    </w:p>
    <w:p w14:paraId="1221923E" w14:textId="77777777" w:rsidR="00E3613C" w:rsidRDefault="00E3613C" w:rsidP="00E3613C">
      <w:r>
        <w:t>import user_data as ud</w:t>
      </w:r>
    </w:p>
    <w:p w14:paraId="2CF41138" w14:textId="77777777" w:rsidR="00E3613C" w:rsidRDefault="00E3613C" w:rsidP="00E3613C">
      <w:r>
        <w:t>from cube import rotate, turn</w:t>
      </w:r>
    </w:p>
    <w:p w14:paraId="2A4549C4" w14:textId="77777777" w:rsidR="00E3613C" w:rsidRDefault="00E3613C" w:rsidP="00E3613C">
      <w:r>
        <w:t>from game_data import BLACK, default_colour, default_cube, default_font</w:t>
      </w:r>
    </w:p>
    <w:p w14:paraId="3F2BB56D" w14:textId="77777777" w:rsidR="00E3613C" w:rsidRDefault="00E3613C" w:rsidP="00E3613C">
      <w:r>
        <w:t>from validation import ValidateScreenPositions</w:t>
      </w:r>
    </w:p>
    <w:p w14:paraId="0ADBEC8B" w14:textId="77777777" w:rsidR="00E3613C" w:rsidRDefault="00E3613C" w:rsidP="00E3613C"/>
    <w:p w14:paraId="320E5116" w14:textId="77777777" w:rsidR="00E3613C" w:rsidRDefault="00E3613C" w:rsidP="00E3613C">
      <w:r>
        <w:t>val = ValidateScreenPositions(1600, 900)</w:t>
      </w:r>
    </w:p>
    <w:p w14:paraId="6A49827F" w14:textId="77777777" w:rsidR="00E3613C" w:rsidRDefault="00E3613C" w:rsidP="00E3613C"/>
    <w:p w14:paraId="2120233F" w14:textId="77777777" w:rsidR="00E3613C" w:rsidRDefault="00E3613C" w:rsidP="00E3613C"/>
    <w:p w14:paraId="68F4EAF2" w14:textId="77777777" w:rsidR="00E3613C" w:rsidRDefault="00E3613C" w:rsidP="00E3613C">
      <w:r>
        <w:t>def scramble():</w:t>
      </w:r>
    </w:p>
    <w:p w14:paraId="16E6358F" w14:textId="77777777" w:rsidR="00E3613C" w:rsidRDefault="00E3613C" w:rsidP="00E3613C">
      <w:r>
        <w:lastRenderedPageBreak/>
        <w:t xml:space="preserve">    """</w:t>
      </w:r>
    </w:p>
    <w:p w14:paraId="18A17B27" w14:textId="77777777" w:rsidR="00E3613C" w:rsidRDefault="00E3613C" w:rsidP="00E3613C">
      <w:r>
        <w:t xml:space="preserve">    Randomly scrambles the cube by making between 15 and 25 moves randomly</w:t>
      </w:r>
    </w:p>
    <w:p w14:paraId="05FE5699" w14:textId="77777777" w:rsidR="00E3613C" w:rsidRDefault="00E3613C" w:rsidP="00E3613C"/>
    <w:p w14:paraId="094CCD61" w14:textId="77777777" w:rsidR="00E3613C" w:rsidRDefault="00E3613C" w:rsidP="00E3613C">
      <w:r>
        <w:t xml:space="preserve">    :rtype: None</w:t>
      </w:r>
    </w:p>
    <w:p w14:paraId="626FB2A4" w14:textId="77777777" w:rsidR="00E3613C" w:rsidRDefault="00E3613C" w:rsidP="00E3613C">
      <w:r>
        <w:t xml:space="preserve">    """</w:t>
      </w:r>
    </w:p>
    <w:p w14:paraId="72252474" w14:textId="77777777" w:rsidR="00E3613C" w:rsidRDefault="00E3613C" w:rsidP="00E3613C">
      <w:r>
        <w:t xml:space="preserve">    # reset the cube</w:t>
      </w:r>
    </w:p>
    <w:p w14:paraId="15F45F0B" w14:textId="77777777" w:rsidR="00E3613C" w:rsidRDefault="00E3613C" w:rsidP="00E3613C">
      <w:r>
        <w:t xml:space="preserve">    gd.used_cube = copy.deepcopy(default_cube)</w:t>
      </w:r>
    </w:p>
    <w:p w14:paraId="5AEEE7DC" w14:textId="77777777" w:rsidR="00E3613C" w:rsidRDefault="00E3613C" w:rsidP="00E3613C"/>
    <w:p w14:paraId="1A41CBF9" w14:textId="77777777" w:rsidR="00E3613C" w:rsidRDefault="00E3613C" w:rsidP="00E3613C">
      <w:r>
        <w:t xml:space="preserve">    count = randint(15, 25)</w:t>
      </w:r>
    </w:p>
    <w:p w14:paraId="693ADC42" w14:textId="77777777" w:rsidR="00E3613C" w:rsidRDefault="00E3613C" w:rsidP="00E3613C">
      <w:r>
        <w:t xml:space="preserve">    gd.scrambler_count = count</w:t>
      </w:r>
    </w:p>
    <w:p w14:paraId="1220B0C9" w14:textId="77777777" w:rsidR="00E3613C" w:rsidRDefault="00E3613C" w:rsidP="00E3613C">
      <w:r>
        <w:t xml:space="preserve">    for _ in range(count):</w:t>
      </w:r>
    </w:p>
    <w:p w14:paraId="0B2ADC93" w14:textId="77777777" w:rsidR="00E3613C" w:rsidRDefault="00E3613C" w:rsidP="00E3613C">
      <w:r>
        <w:t xml:space="preserve">        # randomise every aspect of the turn</w:t>
      </w:r>
    </w:p>
    <w:p w14:paraId="065CA6CF" w14:textId="77777777" w:rsidR="00E3613C" w:rsidRDefault="00E3613C" w:rsidP="00E3613C">
      <w:r>
        <w:t xml:space="preserve">        direction = bool(randint(0, 1))</w:t>
      </w:r>
    </w:p>
    <w:p w14:paraId="2B77F78B" w14:textId="77777777" w:rsidR="00E3613C" w:rsidRDefault="00E3613C" w:rsidP="00E3613C">
      <w:r>
        <w:t xml:space="preserve">        number = randint(0, 2)</w:t>
      </w:r>
    </w:p>
    <w:p w14:paraId="346046A5" w14:textId="77777777" w:rsidR="00E3613C" w:rsidRDefault="00E3613C" w:rsidP="00E3613C">
      <w:r>
        <w:t xml:space="preserve">        backwards = bool(randint(0, 1))</w:t>
      </w:r>
    </w:p>
    <w:p w14:paraId="6C82F5CA" w14:textId="77777777" w:rsidR="00E3613C" w:rsidRDefault="00E3613C" w:rsidP="00E3613C"/>
    <w:p w14:paraId="771C3C04" w14:textId="77777777" w:rsidR="00E3613C" w:rsidRDefault="00E3613C" w:rsidP="00E3613C">
      <w:r>
        <w:t xml:space="preserve">        turn(direction, number, backwards)</w:t>
      </w:r>
    </w:p>
    <w:p w14:paraId="11376C8D" w14:textId="77777777" w:rsidR="00E3613C" w:rsidRDefault="00E3613C" w:rsidP="00E3613C"/>
    <w:p w14:paraId="164C23E2" w14:textId="77777777" w:rsidR="00E3613C" w:rsidRDefault="00E3613C" w:rsidP="00E3613C"/>
    <w:p w14:paraId="02095399" w14:textId="77777777" w:rsidR="00E3613C" w:rsidRDefault="00E3613C" w:rsidP="00E3613C">
      <w:r>
        <w:t>class Solver:</w:t>
      </w:r>
    </w:p>
    <w:p w14:paraId="3AD8B46D" w14:textId="77777777" w:rsidR="00E3613C" w:rsidRDefault="00E3613C" w:rsidP="00E3613C">
      <w:r>
        <w:t xml:space="preserve">    """</w:t>
      </w:r>
    </w:p>
    <w:p w14:paraId="268E9B02" w14:textId="77777777" w:rsidR="00E3613C" w:rsidRDefault="00E3613C" w:rsidP="00E3613C">
      <w:r>
        <w:t xml:space="preserve">    Solve the cube, one turn per game loop</w:t>
      </w:r>
    </w:p>
    <w:p w14:paraId="47DD6B4D" w14:textId="77777777" w:rsidR="00E3613C" w:rsidRDefault="00E3613C" w:rsidP="00E3613C"/>
    <w:p w14:paraId="146A3F11" w14:textId="77777777" w:rsidR="00E3613C" w:rsidRDefault="00E3613C" w:rsidP="00E3613C">
      <w:r>
        <w:t xml:space="preserve">    The solve function must be called once per game loop</w:t>
      </w:r>
    </w:p>
    <w:p w14:paraId="4B023DB3" w14:textId="77777777" w:rsidR="00E3613C" w:rsidRDefault="00E3613C" w:rsidP="00E3613C">
      <w:r>
        <w:t xml:space="preserve">    until it returns False</w:t>
      </w:r>
    </w:p>
    <w:p w14:paraId="3005E3A8" w14:textId="77777777" w:rsidR="00E3613C" w:rsidRDefault="00E3613C" w:rsidP="00E3613C">
      <w:r>
        <w:t xml:space="preserve">    to completely solve the cube</w:t>
      </w:r>
    </w:p>
    <w:p w14:paraId="6CFB5F86" w14:textId="77777777" w:rsidR="00E3613C" w:rsidRDefault="00E3613C" w:rsidP="00E3613C"/>
    <w:p w14:paraId="028C7A11" w14:textId="77777777" w:rsidR="00E3613C" w:rsidRDefault="00E3613C" w:rsidP="00E3613C">
      <w:r>
        <w:t xml:space="preserve">    The attribute first should be updated to True before each complete solve</w:t>
      </w:r>
    </w:p>
    <w:p w14:paraId="62337E51" w14:textId="77777777" w:rsidR="00E3613C" w:rsidRDefault="00E3613C" w:rsidP="00E3613C"/>
    <w:p w14:paraId="6C81E6B5" w14:textId="77777777" w:rsidR="00E3613C" w:rsidRDefault="00E3613C" w:rsidP="00E3613C">
      <w:r>
        <w:t xml:space="preserve">    A solve can optionally be made to take 5 seconds. To do this, implement a</w:t>
      </w:r>
    </w:p>
    <w:p w14:paraId="4E7C9335" w14:textId="77777777" w:rsidR="00E3613C" w:rsidRDefault="00E3613C" w:rsidP="00E3613C">
      <w:r>
        <w:t xml:space="preserve">    time.sleep(this_object.sleep_time) before the this_object.solve() call</w:t>
      </w:r>
    </w:p>
    <w:p w14:paraId="1C282FFF" w14:textId="77777777" w:rsidR="00E3613C" w:rsidRDefault="00E3613C" w:rsidP="00E3613C">
      <w:r>
        <w:lastRenderedPageBreak/>
        <w:t xml:space="preserve">    """</w:t>
      </w:r>
    </w:p>
    <w:p w14:paraId="4CC61803" w14:textId="77777777" w:rsidR="00E3613C" w:rsidRDefault="00E3613C" w:rsidP="00E3613C"/>
    <w:p w14:paraId="669404C7" w14:textId="77777777" w:rsidR="00E3613C" w:rsidRDefault="00E3613C" w:rsidP="00E3613C">
      <w:r>
        <w:t xml:space="preserve">    def __init__(self):</w:t>
      </w:r>
    </w:p>
    <w:p w14:paraId="57883064" w14:textId="77777777" w:rsidR="00E3613C" w:rsidRDefault="00E3613C" w:rsidP="00E3613C">
      <w:r>
        <w:t xml:space="preserve">        self.first = True</w:t>
      </w:r>
    </w:p>
    <w:p w14:paraId="1EB54DF6" w14:textId="77777777" w:rsidR="00E3613C" w:rsidRDefault="00E3613C" w:rsidP="00E3613C">
      <w:r>
        <w:t xml:space="preserve">        """If it is the first move of the solve</w:t>
      </w:r>
    </w:p>
    <w:p w14:paraId="2C7CA3D8" w14:textId="77777777" w:rsidR="00E3613C" w:rsidRDefault="00E3613C" w:rsidP="00E3613C">
      <w:r>
        <w:t xml:space="preserve">        :type: bool"""</w:t>
      </w:r>
    </w:p>
    <w:p w14:paraId="44A66844" w14:textId="77777777" w:rsidR="00E3613C" w:rsidRDefault="00E3613C" w:rsidP="00E3613C">
      <w:r>
        <w:t xml:space="preserve">        self.sleep_time = 0.2</w:t>
      </w:r>
    </w:p>
    <w:p w14:paraId="3EFAC787" w14:textId="77777777" w:rsidR="00E3613C" w:rsidRDefault="00E3613C" w:rsidP="00E3613C">
      <w:r>
        <w:t xml:space="preserve">        """The amount of time to wait between each move</w:t>
      </w:r>
    </w:p>
    <w:p w14:paraId="35C5632E" w14:textId="77777777" w:rsidR="00E3613C" w:rsidRDefault="00E3613C" w:rsidP="00E3613C">
      <w:r>
        <w:t xml:space="preserve">        :type: float"""</w:t>
      </w:r>
    </w:p>
    <w:p w14:paraId="707AAD15" w14:textId="77777777" w:rsidR="00E3613C" w:rsidRDefault="00E3613C" w:rsidP="00E3613C"/>
    <w:p w14:paraId="2D4EE283" w14:textId="77777777" w:rsidR="00E3613C" w:rsidRDefault="00E3613C" w:rsidP="00E3613C">
      <w:r>
        <w:t xml:space="preserve">    def solve(self):</w:t>
      </w:r>
    </w:p>
    <w:p w14:paraId="46547403" w14:textId="77777777" w:rsidR="00E3613C" w:rsidRDefault="00E3613C" w:rsidP="00E3613C">
      <w:r>
        <w:t xml:space="preserve">        """</w:t>
      </w:r>
    </w:p>
    <w:p w14:paraId="30F36850" w14:textId="77777777" w:rsidR="00E3613C" w:rsidRDefault="00E3613C" w:rsidP="00E3613C">
      <w:r>
        <w:t xml:space="preserve">        Does the reverse of the last done move and removes it from the moves list</w:t>
      </w:r>
    </w:p>
    <w:p w14:paraId="04F59B02" w14:textId="77777777" w:rsidR="00E3613C" w:rsidRDefault="00E3613C" w:rsidP="00E3613C"/>
    <w:p w14:paraId="5D485C50" w14:textId="77777777" w:rsidR="00E3613C" w:rsidRDefault="00E3613C" w:rsidP="00E3613C">
      <w:r>
        <w:t xml:space="preserve">        :return: False if the cube is solved, True otherwise</w:t>
      </w:r>
    </w:p>
    <w:p w14:paraId="3C0A58EE" w14:textId="77777777" w:rsidR="00E3613C" w:rsidRDefault="00E3613C" w:rsidP="00E3613C">
      <w:r>
        <w:t xml:space="preserve">        :rtype: bool</w:t>
      </w:r>
    </w:p>
    <w:p w14:paraId="74028391" w14:textId="77777777" w:rsidR="00E3613C" w:rsidRDefault="00E3613C" w:rsidP="00E3613C">
      <w:r>
        <w:t xml:space="preserve">        """</w:t>
      </w:r>
    </w:p>
    <w:p w14:paraId="1F7E3B1A" w14:textId="77777777" w:rsidR="00E3613C" w:rsidRDefault="00E3613C" w:rsidP="00E3613C">
      <w:r>
        <w:t xml:space="preserve">        # guard clause</w:t>
      </w:r>
    </w:p>
    <w:p w14:paraId="48AE1DCD" w14:textId="77777777" w:rsidR="00E3613C" w:rsidRDefault="00E3613C" w:rsidP="00E3613C">
      <w:r>
        <w:t xml:space="preserve">        if gd.moves.size() == 0 or self.check_solved():</w:t>
      </w:r>
    </w:p>
    <w:p w14:paraId="5ABA14A4" w14:textId="77777777" w:rsidR="00E3613C" w:rsidRDefault="00E3613C" w:rsidP="00E3613C">
      <w:r>
        <w:t xml:space="preserve">            return False</w:t>
      </w:r>
    </w:p>
    <w:p w14:paraId="2FB6C93F" w14:textId="77777777" w:rsidR="00E3613C" w:rsidRDefault="00E3613C" w:rsidP="00E3613C"/>
    <w:p w14:paraId="12533E6C" w14:textId="77777777" w:rsidR="00E3613C" w:rsidRDefault="00E3613C" w:rsidP="00E3613C">
      <w:r>
        <w:t xml:space="preserve">        # calculate time to wait between move</w:t>
      </w:r>
    </w:p>
    <w:p w14:paraId="1E8E621E" w14:textId="77777777" w:rsidR="00E3613C" w:rsidRDefault="00E3613C" w:rsidP="00E3613C">
      <w:r>
        <w:t xml:space="preserve">        if self.first:</w:t>
      </w:r>
    </w:p>
    <w:p w14:paraId="5756EB2B" w14:textId="77777777" w:rsidR="00E3613C" w:rsidRDefault="00E3613C" w:rsidP="00E3613C">
      <w:r>
        <w:t xml:space="preserve">            if gd.moves.size() &gt; 0:</w:t>
      </w:r>
    </w:p>
    <w:p w14:paraId="3C88BB65" w14:textId="77777777" w:rsidR="00E3613C" w:rsidRDefault="00E3613C" w:rsidP="00E3613C">
      <w:r>
        <w:t xml:space="preserve">                # every solve should take 5 seconds regardless of moves required,</w:t>
      </w:r>
    </w:p>
    <w:p w14:paraId="6489E54F" w14:textId="77777777" w:rsidR="00E3613C" w:rsidRDefault="00E3613C" w:rsidP="00E3613C">
      <w:r>
        <w:t xml:space="preserve">                # although this can be affected by hardware limitations</w:t>
      </w:r>
    </w:p>
    <w:p w14:paraId="192EFCD1" w14:textId="77777777" w:rsidR="00E3613C" w:rsidRDefault="00E3613C" w:rsidP="00E3613C">
      <w:r>
        <w:t xml:space="preserve">                self.sleep_time = 5 / gd.moves.size()</w:t>
      </w:r>
    </w:p>
    <w:p w14:paraId="3AA58DBB" w14:textId="77777777" w:rsidR="00E3613C" w:rsidRDefault="00E3613C" w:rsidP="00E3613C">
      <w:r>
        <w:t xml:space="preserve">                self.first = False</w:t>
      </w:r>
    </w:p>
    <w:p w14:paraId="7C3B146C" w14:textId="77777777" w:rsidR="00E3613C" w:rsidRDefault="00E3613C" w:rsidP="00E3613C">
      <w:r>
        <w:t xml:space="preserve">            else:</w:t>
      </w:r>
    </w:p>
    <w:p w14:paraId="018B7D1B" w14:textId="77777777" w:rsidR="00E3613C" w:rsidRDefault="00E3613C" w:rsidP="00E3613C">
      <w:r>
        <w:t xml:space="preserve">                # wait upon every button press so the user knows it has 'worked'</w:t>
      </w:r>
    </w:p>
    <w:p w14:paraId="5F4B30AD" w14:textId="77777777" w:rsidR="00E3613C" w:rsidRDefault="00E3613C" w:rsidP="00E3613C">
      <w:r>
        <w:t xml:space="preserve">                # even when the cube is already solved</w:t>
      </w:r>
    </w:p>
    <w:p w14:paraId="62973BB5" w14:textId="77777777" w:rsidR="00E3613C" w:rsidRDefault="00E3613C" w:rsidP="00E3613C">
      <w:r>
        <w:lastRenderedPageBreak/>
        <w:t xml:space="preserve">                self.sleep_time = 1</w:t>
      </w:r>
    </w:p>
    <w:p w14:paraId="5EDA7268" w14:textId="77777777" w:rsidR="00E3613C" w:rsidRDefault="00E3613C" w:rsidP="00E3613C"/>
    <w:p w14:paraId="7D63EFF2" w14:textId="77777777" w:rsidR="00E3613C" w:rsidRDefault="00E3613C" w:rsidP="00E3613C">
      <w:r>
        <w:t xml:space="preserve">        return self.pop_move()</w:t>
      </w:r>
    </w:p>
    <w:p w14:paraId="7DF913E4" w14:textId="77777777" w:rsidR="00E3613C" w:rsidRDefault="00E3613C" w:rsidP="00E3613C"/>
    <w:p w14:paraId="577D1121" w14:textId="77777777" w:rsidR="00E3613C" w:rsidRDefault="00E3613C" w:rsidP="00E3613C">
      <w:r>
        <w:t xml:space="preserve">    @staticmethod</w:t>
      </w:r>
    </w:p>
    <w:p w14:paraId="74071034" w14:textId="77777777" w:rsidR="00E3613C" w:rsidRDefault="00E3613C" w:rsidP="00E3613C">
      <w:r>
        <w:t xml:space="preserve">    def check_solved():</w:t>
      </w:r>
    </w:p>
    <w:p w14:paraId="4E058656" w14:textId="77777777" w:rsidR="00E3613C" w:rsidRDefault="00E3613C" w:rsidP="00E3613C">
      <w:r>
        <w:t xml:space="preserve">        """</w:t>
      </w:r>
    </w:p>
    <w:p w14:paraId="44FF7D5D" w14:textId="77777777" w:rsidR="00E3613C" w:rsidRDefault="00E3613C" w:rsidP="00E3613C">
      <w:r>
        <w:t xml:space="preserve">        Checks whether the cube is in a solved state</w:t>
      </w:r>
    </w:p>
    <w:p w14:paraId="187936BF" w14:textId="77777777" w:rsidR="00E3613C" w:rsidRDefault="00E3613C" w:rsidP="00E3613C"/>
    <w:p w14:paraId="7D360EAE" w14:textId="77777777" w:rsidR="00E3613C" w:rsidRDefault="00E3613C" w:rsidP="00E3613C">
      <w:r>
        <w:t xml:space="preserve">        :return: True if the cube is solved, False otherwise</w:t>
      </w:r>
    </w:p>
    <w:p w14:paraId="1DDE2C7D" w14:textId="77777777" w:rsidR="00E3613C" w:rsidRDefault="00E3613C" w:rsidP="00E3613C">
      <w:r>
        <w:t xml:space="preserve">        :rtype: bool</w:t>
      </w:r>
    </w:p>
    <w:p w14:paraId="6F5D73E0" w14:textId="77777777" w:rsidR="00E3613C" w:rsidRDefault="00E3613C" w:rsidP="00E3613C">
      <w:r>
        <w:t xml:space="preserve">        """</w:t>
      </w:r>
    </w:p>
    <w:p w14:paraId="6F33489D" w14:textId="77777777" w:rsidR="00E3613C" w:rsidRDefault="00E3613C" w:rsidP="00E3613C">
      <w:r>
        <w:t xml:space="preserve">        not_solved = False</w:t>
      </w:r>
    </w:p>
    <w:p w14:paraId="1D75B323" w14:textId="77777777" w:rsidR="00E3613C" w:rsidRDefault="00E3613C" w:rsidP="00E3613C">
      <w:r>
        <w:t xml:space="preserve">        for i in range(6):  # face</w:t>
      </w:r>
    </w:p>
    <w:p w14:paraId="4766022F" w14:textId="77777777" w:rsidR="00E3613C" w:rsidRDefault="00E3613C" w:rsidP="00E3613C">
      <w:r>
        <w:t xml:space="preserve">            for j in range(3):  # row</w:t>
      </w:r>
    </w:p>
    <w:p w14:paraId="2F6E8EF4" w14:textId="77777777" w:rsidR="00E3613C" w:rsidRDefault="00E3613C" w:rsidP="00E3613C">
      <w:r>
        <w:t xml:space="preserve">                for k in range(3):  # column</w:t>
      </w:r>
    </w:p>
    <w:p w14:paraId="3F6F043A" w14:textId="77777777" w:rsidR="00E3613C" w:rsidRDefault="00E3613C" w:rsidP="00E3613C">
      <w:r>
        <w:t xml:space="preserve">                    # checks for any square not the same colour</w:t>
      </w:r>
    </w:p>
    <w:p w14:paraId="2101F9E4" w14:textId="77777777" w:rsidR="00E3613C" w:rsidRDefault="00E3613C" w:rsidP="00E3613C">
      <w:r>
        <w:t xml:space="preserve">                    # as the middle square on the same face</w:t>
      </w:r>
    </w:p>
    <w:p w14:paraId="63DC6AFB" w14:textId="77777777" w:rsidR="00E3613C" w:rsidRDefault="00E3613C" w:rsidP="00E3613C">
      <w:r>
        <w:t xml:space="preserve">                    # numpy.all handles it being a tuple comparison</w:t>
      </w:r>
    </w:p>
    <w:p w14:paraId="1A010025" w14:textId="77777777" w:rsidR="00E3613C" w:rsidRDefault="00E3613C" w:rsidP="00E3613C">
      <w:r>
        <w:t xml:space="preserve">                    if not numpy.all(gd.used_cube[i][j][k] == gd.used_cube[i][1][1]):</w:t>
      </w:r>
    </w:p>
    <w:p w14:paraId="336F4091" w14:textId="77777777" w:rsidR="00E3613C" w:rsidRDefault="00E3613C" w:rsidP="00E3613C">
      <w:r>
        <w:t xml:space="preserve">                        not_solved = True</w:t>
      </w:r>
    </w:p>
    <w:p w14:paraId="4E0CCC32" w14:textId="77777777" w:rsidR="00E3613C" w:rsidRDefault="00E3613C" w:rsidP="00E3613C">
      <w:r>
        <w:t xml:space="preserve">        # sys.exit()</w:t>
      </w:r>
    </w:p>
    <w:p w14:paraId="5C028BFB" w14:textId="77777777" w:rsidR="00E3613C" w:rsidRDefault="00E3613C" w:rsidP="00E3613C">
      <w:r>
        <w:t xml:space="preserve">        return not not_solved</w:t>
      </w:r>
    </w:p>
    <w:p w14:paraId="68C0F2A6" w14:textId="77777777" w:rsidR="00E3613C" w:rsidRDefault="00E3613C" w:rsidP="00E3613C"/>
    <w:p w14:paraId="4D29BBAC" w14:textId="77777777" w:rsidR="00E3613C" w:rsidRDefault="00E3613C" w:rsidP="00E3613C">
      <w:r>
        <w:t xml:space="preserve">    @staticmethod</w:t>
      </w:r>
    </w:p>
    <w:p w14:paraId="55118881" w14:textId="77777777" w:rsidR="00E3613C" w:rsidRDefault="00E3613C" w:rsidP="00E3613C">
      <w:r>
        <w:t xml:space="preserve">    def pop_move():</w:t>
      </w:r>
    </w:p>
    <w:p w14:paraId="1CAEA098" w14:textId="77777777" w:rsidR="00E3613C" w:rsidRDefault="00E3613C" w:rsidP="00E3613C">
      <w:r>
        <w:t xml:space="preserve">        """</w:t>
      </w:r>
    </w:p>
    <w:p w14:paraId="7253B7FD" w14:textId="77777777" w:rsidR="00E3613C" w:rsidRDefault="00E3613C" w:rsidP="00E3613C">
      <w:r>
        <w:t xml:space="preserve">        Removes a move from the moves list and does the reverse</w:t>
      </w:r>
    </w:p>
    <w:p w14:paraId="10C65DC6" w14:textId="77777777" w:rsidR="00E3613C" w:rsidRDefault="00E3613C" w:rsidP="00E3613C"/>
    <w:p w14:paraId="250827F5" w14:textId="77777777" w:rsidR="00E3613C" w:rsidRDefault="00E3613C" w:rsidP="00E3613C">
      <w:r>
        <w:t xml:space="preserve">        :return: False if the cube is solved, True otherwise</w:t>
      </w:r>
    </w:p>
    <w:p w14:paraId="44F1B03B" w14:textId="77777777" w:rsidR="00E3613C" w:rsidRDefault="00E3613C" w:rsidP="00E3613C">
      <w:r>
        <w:t xml:space="preserve">        :rtype: bool</w:t>
      </w:r>
    </w:p>
    <w:p w14:paraId="07029331" w14:textId="77777777" w:rsidR="00E3613C" w:rsidRDefault="00E3613C" w:rsidP="00E3613C">
      <w:r>
        <w:lastRenderedPageBreak/>
        <w:t xml:space="preserve">        """</w:t>
      </w:r>
    </w:p>
    <w:p w14:paraId="08D5646B" w14:textId="77777777" w:rsidR="00E3613C" w:rsidRDefault="00E3613C" w:rsidP="00E3613C">
      <w:r>
        <w:t xml:space="preserve">        # guard clause</w:t>
      </w:r>
    </w:p>
    <w:p w14:paraId="7D7A1763" w14:textId="77777777" w:rsidR="00E3613C" w:rsidRDefault="00E3613C" w:rsidP="00E3613C">
      <w:r>
        <w:t xml:space="preserve">        if gd.moves.size() == 0:</w:t>
      </w:r>
    </w:p>
    <w:p w14:paraId="4FE02BD9" w14:textId="77777777" w:rsidR="00E3613C" w:rsidRDefault="00E3613C" w:rsidP="00E3613C">
      <w:r>
        <w:t xml:space="preserve">            return False</w:t>
      </w:r>
    </w:p>
    <w:p w14:paraId="65FEF979" w14:textId="77777777" w:rsidR="00E3613C" w:rsidRDefault="00E3613C" w:rsidP="00E3613C"/>
    <w:p w14:paraId="01B58867" w14:textId="77777777" w:rsidR="00E3613C" w:rsidRDefault="00E3613C" w:rsidP="00E3613C">
      <w:r>
        <w:t xml:space="preserve">        move = gd.moves.pop()  # get the move dictionary</w:t>
      </w:r>
    </w:p>
    <w:p w14:paraId="2C3E8B0C" w14:textId="77777777" w:rsidR="00E3613C" w:rsidRDefault="00E3613C" w:rsidP="00E3613C">
      <w:r>
        <w:t xml:space="preserve">        if "rotation" in move.keys():  # check if the move was a rotation</w:t>
      </w:r>
    </w:p>
    <w:p w14:paraId="7669049B" w14:textId="77777777" w:rsidR="00E3613C" w:rsidRDefault="00E3613C" w:rsidP="00E3613C">
      <w:r>
        <w:t xml:space="preserve">            # rotate does not have a backwards parameter,</w:t>
      </w:r>
    </w:p>
    <w:p w14:paraId="35E29676" w14:textId="77777777" w:rsidR="00E3613C" w:rsidRDefault="00E3613C" w:rsidP="00E3613C">
      <w:r>
        <w:t xml:space="preserve">            # so achieve via 3 'forward' turns</w:t>
      </w:r>
    </w:p>
    <w:p w14:paraId="50B2F2ED" w14:textId="77777777" w:rsidR="00E3613C" w:rsidRDefault="00E3613C" w:rsidP="00E3613C">
      <w:r>
        <w:t xml:space="preserve">            for _ in range(3):</w:t>
      </w:r>
    </w:p>
    <w:p w14:paraId="7C1E4190" w14:textId="77777777" w:rsidR="00E3613C" w:rsidRDefault="00E3613C" w:rsidP="00E3613C">
      <w:r>
        <w:t xml:space="preserve">                # ignore move as it is part of the solve, not the user or scramble</w:t>
      </w:r>
    </w:p>
    <w:p w14:paraId="2FC63EDA" w14:textId="77777777" w:rsidR="00E3613C" w:rsidRDefault="00E3613C" w:rsidP="00E3613C">
      <w:r>
        <w:t xml:space="preserve">                rotate(move["direction"], ignore_moves=True)</w:t>
      </w:r>
    </w:p>
    <w:p w14:paraId="63660FAE" w14:textId="77777777" w:rsidR="00E3613C" w:rsidRDefault="00E3613C" w:rsidP="00E3613C">
      <w:r>
        <w:t xml:space="preserve">        else:  # if not rotation must be turn</w:t>
      </w:r>
    </w:p>
    <w:p w14:paraId="5D7461EC" w14:textId="77777777" w:rsidR="00E3613C" w:rsidRDefault="00E3613C" w:rsidP="00E3613C">
      <w:r>
        <w:t xml:space="preserve">            # not move["backwards"] to always undo the move</w:t>
      </w:r>
    </w:p>
    <w:p w14:paraId="54DD8129" w14:textId="77777777" w:rsidR="00E3613C" w:rsidRDefault="00E3613C" w:rsidP="00E3613C">
      <w:r>
        <w:t xml:space="preserve">            # ignore move as part of solve</w:t>
      </w:r>
    </w:p>
    <w:p w14:paraId="50B0E759" w14:textId="77777777" w:rsidR="00E3613C" w:rsidRDefault="00E3613C" w:rsidP="00E3613C">
      <w:r>
        <w:t xml:space="preserve">            turn(move["direction"], move["number"], not move["backwards"], True)</w:t>
      </w:r>
    </w:p>
    <w:p w14:paraId="2DA818ED" w14:textId="77777777" w:rsidR="00E3613C" w:rsidRDefault="00E3613C" w:rsidP="00E3613C">
      <w:r>
        <w:t xml:space="preserve">        if gd.moves.size() == 0:  # must be solved</w:t>
      </w:r>
    </w:p>
    <w:p w14:paraId="24D0FC8A" w14:textId="77777777" w:rsidR="00E3613C" w:rsidRDefault="00E3613C" w:rsidP="00E3613C">
      <w:r>
        <w:t xml:space="preserve">            return False</w:t>
      </w:r>
    </w:p>
    <w:p w14:paraId="0074F5B4" w14:textId="77777777" w:rsidR="00E3613C" w:rsidRDefault="00E3613C" w:rsidP="00E3613C">
      <w:r>
        <w:t xml:space="preserve">        else:</w:t>
      </w:r>
    </w:p>
    <w:p w14:paraId="2202BD61" w14:textId="77777777" w:rsidR="00E3613C" w:rsidRDefault="00E3613C" w:rsidP="00E3613C">
      <w:r>
        <w:t xml:space="preserve">            return True  # continue solving</w:t>
      </w:r>
    </w:p>
    <w:p w14:paraId="5E27F48D" w14:textId="77777777" w:rsidR="00E3613C" w:rsidRDefault="00E3613C" w:rsidP="00E3613C"/>
    <w:p w14:paraId="3DDDA10C" w14:textId="77777777" w:rsidR="00E3613C" w:rsidRDefault="00E3613C" w:rsidP="00E3613C"/>
    <w:p w14:paraId="7A782704" w14:textId="77777777" w:rsidR="00E3613C" w:rsidRDefault="00E3613C" w:rsidP="00E3613C">
      <w:r>
        <w:t>class Timer:</w:t>
      </w:r>
    </w:p>
    <w:p w14:paraId="6E7DC69A" w14:textId="77777777" w:rsidR="00E3613C" w:rsidRDefault="00E3613C" w:rsidP="00E3613C">
      <w:r>
        <w:t xml:space="preserve">    """This class handles timing how long it takes the user to complete a solve"""</w:t>
      </w:r>
    </w:p>
    <w:p w14:paraId="6A38EF6A" w14:textId="77777777" w:rsidR="00E3613C" w:rsidRDefault="00E3613C" w:rsidP="00E3613C"/>
    <w:p w14:paraId="25459DE3" w14:textId="77777777" w:rsidR="00E3613C" w:rsidRDefault="00E3613C" w:rsidP="00E3613C">
      <w:r>
        <w:t xml:space="preserve">    def __init__(self):</w:t>
      </w:r>
    </w:p>
    <w:p w14:paraId="7AC6C1E9" w14:textId="77777777" w:rsidR="00E3613C" w:rsidRDefault="00E3613C" w:rsidP="00E3613C">
      <w:r>
        <w:t xml:space="preserve">        self.start_time = 0.0</w:t>
      </w:r>
    </w:p>
    <w:p w14:paraId="360A0D8B" w14:textId="77777777" w:rsidR="00E3613C" w:rsidRDefault="00E3613C" w:rsidP="00E3613C">
      <w:r>
        <w:t xml:space="preserve">        """The time since epoch that the timer was started</w:t>
      </w:r>
    </w:p>
    <w:p w14:paraId="3AB657C0" w14:textId="77777777" w:rsidR="00E3613C" w:rsidRDefault="00E3613C" w:rsidP="00E3613C">
      <w:r>
        <w:t xml:space="preserve">        :type: float"""</w:t>
      </w:r>
    </w:p>
    <w:p w14:paraId="00513AD1" w14:textId="77777777" w:rsidR="00E3613C" w:rsidRDefault="00E3613C" w:rsidP="00E3613C">
      <w:r>
        <w:t xml:space="preserve">        self.end = 0.0</w:t>
      </w:r>
    </w:p>
    <w:p w14:paraId="474A2424" w14:textId="77777777" w:rsidR="00E3613C" w:rsidRDefault="00E3613C" w:rsidP="00E3613C">
      <w:r>
        <w:t xml:space="preserve">        """The time since epoch that the timer was stopped</w:t>
      </w:r>
    </w:p>
    <w:p w14:paraId="0259461C" w14:textId="77777777" w:rsidR="00E3613C" w:rsidRDefault="00E3613C" w:rsidP="00E3613C">
      <w:r>
        <w:lastRenderedPageBreak/>
        <w:t xml:space="preserve">        :type: float"""</w:t>
      </w:r>
    </w:p>
    <w:p w14:paraId="35E3578B" w14:textId="77777777" w:rsidR="00E3613C" w:rsidRDefault="00E3613C" w:rsidP="00E3613C">
      <w:r>
        <w:t xml:space="preserve">        self.elapsed = 0.0</w:t>
      </w:r>
    </w:p>
    <w:p w14:paraId="6DA25240" w14:textId="77777777" w:rsidR="00E3613C" w:rsidRDefault="00E3613C" w:rsidP="00E3613C">
      <w:r>
        <w:t xml:space="preserve">        """The amount of time that has elapsed since the timer was started</w:t>
      </w:r>
    </w:p>
    <w:p w14:paraId="073A6188" w14:textId="77777777" w:rsidR="00E3613C" w:rsidRDefault="00E3613C" w:rsidP="00E3613C">
      <w:r>
        <w:t xml:space="preserve">        :type: float"""</w:t>
      </w:r>
    </w:p>
    <w:p w14:paraId="65BC50AE" w14:textId="77777777" w:rsidR="00E3613C" w:rsidRDefault="00E3613C" w:rsidP="00E3613C">
      <w:r>
        <w:t xml:space="preserve">        self.exists = False</w:t>
      </w:r>
    </w:p>
    <w:p w14:paraId="04701ED9" w14:textId="77777777" w:rsidR="00E3613C" w:rsidRDefault="00E3613C" w:rsidP="00E3613C">
      <w:r>
        <w:t xml:space="preserve">        """Whether the timer has ever been started for this solve</w:t>
      </w:r>
    </w:p>
    <w:p w14:paraId="5C5C1311" w14:textId="77777777" w:rsidR="00E3613C" w:rsidRDefault="00E3613C" w:rsidP="00E3613C">
      <w:r>
        <w:t xml:space="preserve">        :type: bool"""</w:t>
      </w:r>
    </w:p>
    <w:p w14:paraId="535461C5" w14:textId="77777777" w:rsidR="00E3613C" w:rsidRDefault="00E3613C" w:rsidP="00E3613C">
      <w:r>
        <w:t xml:space="preserve">        self.running = False</w:t>
      </w:r>
    </w:p>
    <w:p w14:paraId="6737A04D" w14:textId="77777777" w:rsidR="00E3613C" w:rsidRDefault="00E3613C" w:rsidP="00E3613C">
      <w:r>
        <w:t xml:space="preserve">        """Whether the timer is actively running</w:t>
      </w:r>
    </w:p>
    <w:p w14:paraId="5C0D8CBA" w14:textId="77777777" w:rsidR="00E3613C" w:rsidRDefault="00E3613C" w:rsidP="00E3613C">
      <w:r>
        <w:t xml:space="preserve">        :type: bool"""</w:t>
      </w:r>
    </w:p>
    <w:p w14:paraId="0EDCA4D9" w14:textId="77777777" w:rsidR="00E3613C" w:rsidRDefault="00E3613C" w:rsidP="00E3613C"/>
    <w:p w14:paraId="41ACD42D" w14:textId="77777777" w:rsidR="00E3613C" w:rsidRDefault="00E3613C" w:rsidP="00E3613C">
      <w:r>
        <w:t xml:space="preserve">    def start(self):</w:t>
      </w:r>
    </w:p>
    <w:p w14:paraId="1E5496CB" w14:textId="77777777" w:rsidR="00E3613C" w:rsidRDefault="00E3613C" w:rsidP="00E3613C">
      <w:r>
        <w:t xml:space="preserve">        """Starts the timer and marks it as running"""</w:t>
      </w:r>
    </w:p>
    <w:p w14:paraId="2E29B86C" w14:textId="77777777" w:rsidR="00E3613C" w:rsidRDefault="00E3613C" w:rsidP="00E3613C">
      <w:r>
        <w:t xml:space="preserve">        self.exists = True</w:t>
      </w:r>
    </w:p>
    <w:p w14:paraId="1194D670" w14:textId="77777777" w:rsidR="00E3613C" w:rsidRDefault="00E3613C" w:rsidP="00E3613C">
      <w:r>
        <w:t xml:space="preserve">        self.running = True</w:t>
      </w:r>
    </w:p>
    <w:p w14:paraId="15F339F1" w14:textId="77777777" w:rsidR="00E3613C" w:rsidRDefault="00E3613C" w:rsidP="00E3613C">
      <w:r>
        <w:t xml:space="preserve">        self.start_time = time.time()</w:t>
      </w:r>
    </w:p>
    <w:p w14:paraId="2F028F52" w14:textId="77777777" w:rsidR="00E3613C" w:rsidRDefault="00E3613C" w:rsidP="00E3613C">
      <w:r>
        <w:t xml:space="preserve">        gd.start_time = self.start_time</w:t>
      </w:r>
    </w:p>
    <w:p w14:paraId="1040FC2E" w14:textId="77777777" w:rsidR="00E3613C" w:rsidRDefault="00E3613C" w:rsidP="00E3613C"/>
    <w:p w14:paraId="28173DD0" w14:textId="77777777" w:rsidR="00E3613C" w:rsidRDefault="00E3613C" w:rsidP="00E3613C">
      <w:r>
        <w:t xml:space="preserve">    def stop(self):</w:t>
      </w:r>
    </w:p>
    <w:p w14:paraId="1EAB2AE2" w14:textId="77777777" w:rsidR="00E3613C" w:rsidRDefault="00E3613C" w:rsidP="00E3613C">
      <w:r>
        <w:t xml:space="preserve">        """Gets the final time elapsed and stops the timer"""</w:t>
      </w:r>
    </w:p>
    <w:p w14:paraId="2798DD2C" w14:textId="77777777" w:rsidR="00E3613C" w:rsidRDefault="00E3613C" w:rsidP="00E3613C">
      <w:r>
        <w:t xml:space="preserve">        self.update()</w:t>
      </w:r>
    </w:p>
    <w:p w14:paraId="2E6995E3" w14:textId="77777777" w:rsidR="00E3613C" w:rsidRDefault="00E3613C" w:rsidP="00E3613C">
      <w:r>
        <w:t xml:space="preserve">        self.running = False</w:t>
      </w:r>
    </w:p>
    <w:p w14:paraId="23A7E215" w14:textId="77777777" w:rsidR="00E3613C" w:rsidRDefault="00E3613C" w:rsidP="00E3613C"/>
    <w:p w14:paraId="7A991771" w14:textId="77777777" w:rsidR="00E3613C" w:rsidRDefault="00E3613C" w:rsidP="00E3613C">
      <w:r>
        <w:t xml:space="preserve">    def delete(self):</w:t>
      </w:r>
    </w:p>
    <w:p w14:paraId="5E2545C2" w14:textId="77777777" w:rsidR="00E3613C" w:rsidRDefault="00E3613C" w:rsidP="00E3613C">
      <w:r>
        <w:t xml:space="preserve">        """Marks the timer as not having run for the current solve"""</w:t>
      </w:r>
    </w:p>
    <w:p w14:paraId="56F1F91E" w14:textId="77777777" w:rsidR="00E3613C" w:rsidRDefault="00E3613C" w:rsidP="00E3613C">
      <w:r>
        <w:t xml:space="preserve">        self.exists = False</w:t>
      </w:r>
    </w:p>
    <w:p w14:paraId="1BEEE558" w14:textId="77777777" w:rsidR="00E3613C" w:rsidRDefault="00E3613C" w:rsidP="00E3613C">
      <w:r>
        <w:t xml:space="preserve">        self.running = False</w:t>
      </w:r>
    </w:p>
    <w:p w14:paraId="36E11498" w14:textId="77777777" w:rsidR="00E3613C" w:rsidRDefault="00E3613C" w:rsidP="00E3613C">
      <w:r>
        <w:t xml:space="preserve">        gd.time_taken = 0.0</w:t>
      </w:r>
    </w:p>
    <w:p w14:paraId="73DFEAD3" w14:textId="77777777" w:rsidR="00E3613C" w:rsidRDefault="00E3613C" w:rsidP="00E3613C">
      <w:r>
        <w:t xml:space="preserve">        gd.start_time = 0.0</w:t>
      </w:r>
    </w:p>
    <w:p w14:paraId="70409829" w14:textId="77777777" w:rsidR="00E3613C" w:rsidRDefault="00E3613C" w:rsidP="00E3613C"/>
    <w:p w14:paraId="791A524E" w14:textId="77777777" w:rsidR="00E3613C" w:rsidRDefault="00E3613C" w:rsidP="00E3613C">
      <w:r>
        <w:t xml:space="preserve">    def update(self):</w:t>
      </w:r>
    </w:p>
    <w:p w14:paraId="01D46C75" w14:textId="77777777" w:rsidR="00E3613C" w:rsidRDefault="00E3613C" w:rsidP="00E3613C">
      <w:r>
        <w:lastRenderedPageBreak/>
        <w:t xml:space="preserve">        """Updates the time elapsed if the timer is running"""</w:t>
      </w:r>
    </w:p>
    <w:p w14:paraId="4D516A31" w14:textId="77777777" w:rsidR="00E3613C" w:rsidRDefault="00E3613C" w:rsidP="00E3613C">
      <w:r>
        <w:t xml:space="preserve">        if self.running:</w:t>
      </w:r>
    </w:p>
    <w:p w14:paraId="4763C1A7" w14:textId="77777777" w:rsidR="00E3613C" w:rsidRDefault="00E3613C" w:rsidP="00E3613C">
      <w:r>
        <w:t xml:space="preserve">            self.end = time.time()</w:t>
      </w:r>
    </w:p>
    <w:p w14:paraId="59090B11" w14:textId="77777777" w:rsidR="00E3613C" w:rsidRDefault="00E3613C" w:rsidP="00E3613C">
      <w:r>
        <w:t xml:space="preserve">            self.elapsed = self.end - self.start_time</w:t>
      </w:r>
    </w:p>
    <w:p w14:paraId="4AFA7E7D" w14:textId="77777777" w:rsidR="00E3613C" w:rsidRDefault="00E3613C" w:rsidP="00E3613C">
      <w:r>
        <w:t xml:space="preserve">            gd.time_taken = self.elapsed</w:t>
      </w:r>
    </w:p>
    <w:p w14:paraId="06D37028" w14:textId="77777777" w:rsidR="00E3613C" w:rsidRDefault="00E3613C" w:rsidP="00E3613C"/>
    <w:p w14:paraId="788273D6" w14:textId="77777777" w:rsidR="00E3613C" w:rsidRDefault="00E3613C" w:rsidP="00E3613C">
      <w:r>
        <w:t xml:space="preserve">    def display_elapsed(self):</w:t>
      </w:r>
    </w:p>
    <w:p w14:paraId="3FA2D99F" w14:textId="77777777" w:rsidR="00E3613C" w:rsidRDefault="00E3613C" w:rsidP="00E3613C">
      <w:r>
        <w:t xml:space="preserve">        """</w:t>
      </w:r>
    </w:p>
    <w:p w14:paraId="65836C6C" w14:textId="77777777" w:rsidR="00E3613C" w:rsidRDefault="00E3613C" w:rsidP="00E3613C">
      <w:r>
        <w:t xml:space="preserve">        Creates a text image displaying the time elapsed</w:t>
      </w:r>
    </w:p>
    <w:p w14:paraId="7DE345E5" w14:textId="77777777" w:rsidR="00E3613C" w:rsidRDefault="00E3613C" w:rsidP="00E3613C"/>
    <w:p w14:paraId="12FD5A28" w14:textId="77777777" w:rsidR="00E3613C" w:rsidRDefault="00E3613C" w:rsidP="00E3613C">
      <w:r>
        <w:t xml:space="preserve">        :return: The text image</w:t>
      </w:r>
    </w:p>
    <w:p w14:paraId="1C785CAB" w14:textId="77777777" w:rsidR="00E3613C" w:rsidRDefault="00E3613C" w:rsidP="00E3613C">
      <w:r>
        <w:t xml:space="preserve">        :rtype: pygame.Surface</w:t>
      </w:r>
    </w:p>
    <w:p w14:paraId="5087BF12" w14:textId="77777777" w:rsidR="00E3613C" w:rsidRDefault="00E3613C" w:rsidP="00E3613C">
      <w:r>
        <w:t xml:space="preserve">        """</w:t>
      </w:r>
    </w:p>
    <w:p w14:paraId="02BA032A" w14:textId="77777777" w:rsidR="00E3613C" w:rsidRDefault="00E3613C" w:rsidP="00E3613C">
      <w:r>
        <w:t xml:space="preserve">        # if time is less than a minute</w:t>
      </w:r>
    </w:p>
    <w:p w14:paraId="35180BC5" w14:textId="77777777" w:rsidR="00E3613C" w:rsidRDefault="00E3613C" w:rsidP="00E3613C">
      <w:r>
        <w:t xml:space="preserve">        if self.elapsed &lt; 60:  # display time as seconds and milliseconds</w:t>
      </w:r>
    </w:p>
    <w:p w14:paraId="7688502B" w14:textId="77777777" w:rsidR="00E3613C" w:rsidRDefault="00E3613C" w:rsidP="00E3613C">
      <w:r>
        <w:t xml:space="preserve">            image = interface.text(</w:t>
      </w:r>
    </w:p>
    <w:p w14:paraId="66787D07" w14:textId="77777777" w:rsidR="00E3613C" w:rsidRDefault="00E3613C" w:rsidP="00E3613C">
      <w:r>
        <w:t xml:space="preserve">                str(round(self.elapsed, 3)) + " seconds",  # round to milliseconds</w:t>
      </w:r>
    </w:p>
    <w:p w14:paraId="376155AD" w14:textId="77777777" w:rsidR="00E3613C" w:rsidRDefault="00E3613C" w:rsidP="00E3613C">
      <w:r>
        <w:t xml:space="preserve">                gd.default_font,</w:t>
      </w:r>
    </w:p>
    <w:p w14:paraId="2C20A969" w14:textId="77777777" w:rsidR="00E3613C" w:rsidRDefault="00E3613C" w:rsidP="00E3613C">
      <w:r>
        <w:t xml:space="preserve">                BLACK,</w:t>
      </w:r>
    </w:p>
    <w:p w14:paraId="7C0FF9A2" w14:textId="77777777" w:rsidR="00E3613C" w:rsidRDefault="00E3613C" w:rsidP="00E3613C">
      <w:r>
        <w:t xml:space="preserve">                default_colour,</w:t>
      </w:r>
    </w:p>
    <w:p w14:paraId="0BE8A98D" w14:textId="77777777" w:rsidR="00E3613C" w:rsidRDefault="00E3613C" w:rsidP="00E3613C">
      <w:r>
        <w:t xml:space="preserve">            )</w:t>
      </w:r>
    </w:p>
    <w:p w14:paraId="77BD36B3" w14:textId="77777777" w:rsidR="00E3613C" w:rsidRDefault="00E3613C" w:rsidP="00E3613C">
      <w:r>
        <w:t xml:space="preserve">        else:  # display time as minutes and seconds</w:t>
      </w:r>
    </w:p>
    <w:p w14:paraId="30E85EE0" w14:textId="77777777" w:rsidR="00E3613C" w:rsidRDefault="00E3613C" w:rsidP="00E3613C">
      <w:r>
        <w:t xml:space="preserve">            image = interface.text(</w:t>
      </w:r>
    </w:p>
    <w:p w14:paraId="5D8C75F0" w14:textId="77777777" w:rsidR="00E3613C" w:rsidRDefault="00E3613C" w:rsidP="00E3613C">
      <w:r>
        <w:t xml:space="preserve">                str(int(self.elapsed / 60))  # minutes</w:t>
      </w:r>
    </w:p>
    <w:p w14:paraId="70956BB9" w14:textId="77777777" w:rsidR="00E3613C" w:rsidRDefault="00E3613C" w:rsidP="00E3613C">
      <w:r>
        <w:t xml:space="preserve">                + "m "</w:t>
      </w:r>
    </w:p>
    <w:p w14:paraId="2F529BDB" w14:textId="77777777" w:rsidR="00E3613C" w:rsidRDefault="00E3613C" w:rsidP="00E3613C">
      <w:r>
        <w:t xml:space="preserve">                + str(int(self.elapsed % 60))  # seconds</w:t>
      </w:r>
    </w:p>
    <w:p w14:paraId="0F31FFF2" w14:textId="77777777" w:rsidR="00E3613C" w:rsidRDefault="00E3613C" w:rsidP="00E3613C">
      <w:r>
        <w:t xml:space="preserve">                + "s ",</w:t>
      </w:r>
    </w:p>
    <w:p w14:paraId="0C34A329" w14:textId="77777777" w:rsidR="00E3613C" w:rsidRDefault="00E3613C" w:rsidP="00E3613C">
      <w:r>
        <w:t xml:space="preserve">                gd.default_font,</w:t>
      </w:r>
    </w:p>
    <w:p w14:paraId="5A6410DE" w14:textId="77777777" w:rsidR="00E3613C" w:rsidRDefault="00E3613C" w:rsidP="00E3613C">
      <w:r>
        <w:t xml:space="preserve">                BLACK,</w:t>
      </w:r>
    </w:p>
    <w:p w14:paraId="4BE7FE99" w14:textId="77777777" w:rsidR="00E3613C" w:rsidRDefault="00E3613C" w:rsidP="00E3613C">
      <w:r>
        <w:t xml:space="preserve">                default_colour,</w:t>
      </w:r>
    </w:p>
    <w:p w14:paraId="1E1F0748" w14:textId="77777777" w:rsidR="00E3613C" w:rsidRDefault="00E3613C" w:rsidP="00E3613C">
      <w:r>
        <w:t xml:space="preserve">            )</w:t>
      </w:r>
    </w:p>
    <w:p w14:paraId="27670483" w14:textId="77777777" w:rsidR="00E3613C" w:rsidRDefault="00E3613C" w:rsidP="00E3613C"/>
    <w:p w14:paraId="3624E7A3" w14:textId="77777777" w:rsidR="00E3613C" w:rsidRDefault="00E3613C" w:rsidP="00E3613C">
      <w:r>
        <w:t xml:space="preserve">        return image</w:t>
      </w:r>
    </w:p>
    <w:p w14:paraId="40D72E15" w14:textId="77777777" w:rsidR="00E3613C" w:rsidRDefault="00E3613C" w:rsidP="00E3613C"/>
    <w:p w14:paraId="1A0FBB9D" w14:textId="77777777" w:rsidR="00E3613C" w:rsidRDefault="00E3613C" w:rsidP="00E3613C"/>
    <w:p w14:paraId="689D43A9" w14:textId="77777777" w:rsidR="00E3613C" w:rsidRDefault="00E3613C" w:rsidP="00E3613C">
      <w:r>
        <w:t>class DisplayHistory:</w:t>
      </w:r>
    </w:p>
    <w:p w14:paraId="74398B20" w14:textId="77777777" w:rsidR="00E3613C" w:rsidRDefault="00E3613C" w:rsidP="00E3613C">
      <w:r>
        <w:t xml:space="preserve">    """This class manages fetching and displaying the user's game history"""</w:t>
      </w:r>
    </w:p>
    <w:p w14:paraId="5E9B3792" w14:textId="77777777" w:rsidR="00E3613C" w:rsidRDefault="00E3613C" w:rsidP="00E3613C"/>
    <w:p w14:paraId="03AFBA14" w14:textId="77777777" w:rsidR="00E3613C" w:rsidRDefault="00E3613C" w:rsidP="00E3613C">
      <w:r>
        <w:t xml:space="preserve">    def __init__(self, screen, pos):</w:t>
      </w:r>
    </w:p>
    <w:p w14:paraId="0782432C" w14:textId="77777777" w:rsidR="00E3613C" w:rsidRDefault="00E3613C" w:rsidP="00E3613C">
      <w:r>
        <w:t xml:space="preserve">        """</w:t>
      </w:r>
    </w:p>
    <w:p w14:paraId="2B57A16A" w14:textId="77777777" w:rsidR="00E3613C" w:rsidRDefault="00E3613C" w:rsidP="00E3613C">
      <w:r>
        <w:t xml:space="preserve">        :param screen: The screen that this is to be blitted to</w:t>
      </w:r>
    </w:p>
    <w:p w14:paraId="5BD81C59" w14:textId="77777777" w:rsidR="00E3613C" w:rsidRDefault="00E3613C" w:rsidP="00E3613C">
      <w:r>
        <w:t xml:space="preserve">        :param pos: The top-left position that this is to be blitted to: x,y</w:t>
      </w:r>
    </w:p>
    <w:p w14:paraId="0CC46F0E" w14:textId="77777777" w:rsidR="00E3613C" w:rsidRDefault="00E3613C" w:rsidP="00E3613C">
      <w:r>
        <w:t xml:space="preserve">        :type screen: pygame.Surface</w:t>
      </w:r>
    </w:p>
    <w:p w14:paraId="66E53510" w14:textId="77777777" w:rsidR="00E3613C" w:rsidRDefault="00E3613C" w:rsidP="00E3613C">
      <w:r>
        <w:t xml:space="preserve">        :type pos: list[int] or tuple[int, int]</w:t>
      </w:r>
    </w:p>
    <w:p w14:paraId="0231A3DF" w14:textId="77777777" w:rsidR="00E3613C" w:rsidRDefault="00E3613C" w:rsidP="00E3613C">
      <w:r>
        <w:t xml:space="preserve">        """</w:t>
      </w:r>
    </w:p>
    <w:p w14:paraId="45685B8F" w14:textId="77777777" w:rsidR="00E3613C" w:rsidRDefault="00E3613C" w:rsidP="00E3613C">
      <w:r>
        <w:t xml:space="preserve">        self.screen = screen</w:t>
      </w:r>
    </w:p>
    <w:p w14:paraId="4F8D439C" w14:textId="77777777" w:rsidR="00E3613C" w:rsidRDefault="00E3613C" w:rsidP="00E3613C">
      <w:r>
        <w:t xml:space="preserve">        self.pos = pos</w:t>
      </w:r>
    </w:p>
    <w:p w14:paraId="79678D29" w14:textId="77777777" w:rsidR="00E3613C" w:rsidRDefault="00E3613C" w:rsidP="00E3613C"/>
    <w:p w14:paraId="149F67C4" w14:textId="77777777" w:rsidR="00E3613C" w:rsidRDefault="00E3613C" w:rsidP="00E3613C">
      <w:r>
        <w:t xml:space="preserve">        self.history = []</w:t>
      </w:r>
    </w:p>
    <w:p w14:paraId="425C8612" w14:textId="77777777" w:rsidR="00E3613C" w:rsidRDefault="00E3613C" w:rsidP="00E3613C">
      <w:r>
        <w:t xml:space="preserve">        """A 2D array where each row is a game and each column is text to display</w:t>
      </w:r>
    </w:p>
    <w:p w14:paraId="72903F65" w14:textId="77777777" w:rsidR="00E3613C" w:rsidRDefault="00E3613C" w:rsidP="00E3613C">
      <w:r>
        <w:t xml:space="preserve">        :type: list[list]"""</w:t>
      </w:r>
    </w:p>
    <w:p w14:paraId="22DD043F" w14:textId="77777777" w:rsidR="00E3613C" w:rsidRDefault="00E3613C" w:rsidP="00E3613C"/>
    <w:p w14:paraId="13F8B6C9" w14:textId="77777777" w:rsidR="00E3613C" w:rsidRDefault="00E3613C" w:rsidP="00E3613C">
      <w:r>
        <w:t xml:space="preserve">        self.y_offset = 0</w:t>
      </w:r>
    </w:p>
    <w:p w14:paraId="478904F3" w14:textId="77777777" w:rsidR="00E3613C" w:rsidRDefault="00E3613C" w:rsidP="00E3613C">
      <w:r>
        <w:t xml:space="preserve">        """The amount the image should be offset vertically </w:t>
      </w:r>
    </w:p>
    <w:p w14:paraId="6E8FC680" w14:textId="77777777" w:rsidR="00E3613C" w:rsidRDefault="00E3613C" w:rsidP="00E3613C">
      <w:r>
        <w:t xml:space="preserve">        - the amount it has been scrolled</w:t>
      </w:r>
    </w:p>
    <w:p w14:paraId="1CBF0FBE" w14:textId="77777777" w:rsidR="00E3613C" w:rsidRDefault="00E3613C" w:rsidP="00E3613C">
      <w:r>
        <w:t xml:space="preserve">        :type: int"""</w:t>
      </w:r>
    </w:p>
    <w:p w14:paraId="68CBAD95" w14:textId="77777777" w:rsidR="00E3613C" w:rsidRDefault="00E3613C" w:rsidP="00E3613C"/>
    <w:p w14:paraId="68CF2ADB" w14:textId="77777777" w:rsidR="00E3613C" w:rsidRDefault="00E3613C" w:rsidP="00E3613C">
      <w:r>
        <w:t xml:space="preserve">    def format_history(self):</w:t>
      </w:r>
    </w:p>
    <w:p w14:paraId="6EAC0BD1" w14:textId="77777777" w:rsidR="00E3613C" w:rsidRDefault="00E3613C" w:rsidP="00E3613C">
      <w:r>
        <w:t xml:space="preserve">        """Formats the user's game history into a 2D array</w:t>
      </w:r>
    </w:p>
    <w:p w14:paraId="594E3F38" w14:textId="77777777" w:rsidR="00E3613C" w:rsidRDefault="00E3613C" w:rsidP="00E3613C">
      <w:r>
        <w:t xml:space="preserve">        that contains elements to be displayed"""</w:t>
      </w:r>
    </w:p>
    <w:p w14:paraId="29DC2F92" w14:textId="77777777" w:rsidR="00E3613C" w:rsidRDefault="00E3613C" w:rsidP="00E3613C">
      <w:r>
        <w:t xml:space="preserve">        history_data = ud.game_history.get_history()</w:t>
      </w:r>
    </w:p>
    <w:p w14:paraId="7F19C0E9" w14:textId="77777777" w:rsidR="00E3613C" w:rsidRDefault="00E3613C" w:rsidP="00E3613C">
      <w:r>
        <w:t xml:space="preserve">        self.history = []</w:t>
      </w:r>
    </w:p>
    <w:p w14:paraId="1A0AB8C9" w14:textId="77777777" w:rsidR="00E3613C" w:rsidRDefault="00E3613C" w:rsidP="00E3613C"/>
    <w:p w14:paraId="285FC087" w14:textId="77777777" w:rsidR="00E3613C" w:rsidRDefault="00E3613C" w:rsidP="00E3613C">
      <w:r>
        <w:t xml:space="preserve">        for i in range(len(history_data)):  # one game</w:t>
      </w:r>
    </w:p>
    <w:p w14:paraId="7C69B5C9" w14:textId="77777777" w:rsidR="00E3613C" w:rsidRDefault="00E3613C" w:rsidP="00E3613C">
      <w:r>
        <w:t xml:space="preserve">            game = history_data[i]</w:t>
      </w:r>
    </w:p>
    <w:p w14:paraId="7E6FC971" w14:textId="77777777" w:rsidR="00E3613C" w:rsidRDefault="00E3613C" w:rsidP="00E3613C">
      <w:r>
        <w:t xml:space="preserve">            game_array = []</w:t>
      </w:r>
    </w:p>
    <w:p w14:paraId="218FE3C5" w14:textId="77777777" w:rsidR="00E3613C" w:rsidRDefault="00E3613C" w:rsidP="00E3613C"/>
    <w:p w14:paraId="2821CFD0" w14:textId="77777777" w:rsidR="00E3613C" w:rsidRDefault="00E3613C" w:rsidP="00E3613C">
      <w:r>
        <w:t xml:space="preserve">            # date of solve</w:t>
      </w:r>
    </w:p>
    <w:p w14:paraId="342E30D6" w14:textId="77777777" w:rsidR="00E3613C" w:rsidRDefault="00E3613C" w:rsidP="00E3613C">
      <w:r>
        <w:t xml:space="preserve">            game_array.append(str(time.strftime("%d/%m/%Y", time.localtime(game[5]))))</w:t>
      </w:r>
    </w:p>
    <w:p w14:paraId="6B144626" w14:textId="77777777" w:rsidR="00E3613C" w:rsidRDefault="00E3613C" w:rsidP="00E3613C"/>
    <w:p w14:paraId="03D419CB" w14:textId="77777777" w:rsidR="00E3613C" w:rsidRDefault="00E3613C" w:rsidP="00E3613C">
      <w:r>
        <w:t xml:space="preserve">            # solved or unsolved</w:t>
      </w:r>
    </w:p>
    <w:p w14:paraId="7AEE2921" w14:textId="77777777" w:rsidR="00E3613C" w:rsidRDefault="00E3613C" w:rsidP="00E3613C">
      <w:r>
        <w:t xml:space="preserve">            if game[6]:</w:t>
      </w:r>
    </w:p>
    <w:p w14:paraId="1DACD386" w14:textId="77777777" w:rsidR="00E3613C" w:rsidRDefault="00E3613C" w:rsidP="00E3613C">
      <w:r>
        <w:t xml:space="preserve">                game_array.append("SOLVED")</w:t>
      </w:r>
    </w:p>
    <w:p w14:paraId="0A3B6AF7" w14:textId="77777777" w:rsidR="00E3613C" w:rsidRDefault="00E3613C" w:rsidP="00E3613C">
      <w:r>
        <w:t xml:space="preserve">            else:</w:t>
      </w:r>
    </w:p>
    <w:p w14:paraId="24832A73" w14:textId="77777777" w:rsidR="00E3613C" w:rsidRDefault="00E3613C" w:rsidP="00E3613C">
      <w:r>
        <w:t xml:space="preserve">                game_array.append("UNSOLVED")</w:t>
      </w:r>
    </w:p>
    <w:p w14:paraId="57003167" w14:textId="77777777" w:rsidR="00E3613C" w:rsidRDefault="00E3613C" w:rsidP="00E3613C"/>
    <w:p w14:paraId="3D741C07" w14:textId="77777777" w:rsidR="00E3613C" w:rsidRDefault="00E3613C" w:rsidP="00E3613C">
      <w:r>
        <w:t xml:space="preserve">            # move count for the user</w:t>
      </w:r>
    </w:p>
    <w:p w14:paraId="2A6409B1" w14:textId="77777777" w:rsidR="00E3613C" w:rsidRDefault="00E3613C" w:rsidP="00E3613C">
      <w:r>
        <w:t xml:space="preserve">            game_array.append(str(game[1] - game[3]))</w:t>
      </w:r>
    </w:p>
    <w:p w14:paraId="5AD49A46" w14:textId="77777777" w:rsidR="00E3613C" w:rsidRDefault="00E3613C" w:rsidP="00E3613C"/>
    <w:p w14:paraId="292F5A81" w14:textId="77777777" w:rsidR="00E3613C" w:rsidRDefault="00E3613C" w:rsidP="00E3613C">
      <w:r>
        <w:t xml:space="preserve">            # time taken</w:t>
      </w:r>
    </w:p>
    <w:p w14:paraId="18AFCFFF" w14:textId="77777777" w:rsidR="00E3613C" w:rsidRDefault="00E3613C" w:rsidP="00E3613C">
      <w:r>
        <w:t xml:space="preserve">            game_array.append(str(time.strftime("%H:%M:%S", (time.gmtime(game[4])))))</w:t>
      </w:r>
    </w:p>
    <w:p w14:paraId="2BCB27E7" w14:textId="77777777" w:rsidR="00E3613C" w:rsidRDefault="00E3613C" w:rsidP="00E3613C"/>
    <w:p w14:paraId="2BC6A096" w14:textId="77777777" w:rsidR="00E3613C" w:rsidRDefault="00E3613C" w:rsidP="00E3613C">
      <w:r>
        <w:t xml:space="preserve">            # hints used</w:t>
      </w:r>
    </w:p>
    <w:p w14:paraId="7E0B61E5" w14:textId="77777777" w:rsidR="00E3613C" w:rsidRDefault="00E3613C" w:rsidP="00E3613C">
      <w:r>
        <w:t xml:space="preserve">            game_array.append(str(game[7]))</w:t>
      </w:r>
    </w:p>
    <w:p w14:paraId="15B7925E" w14:textId="77777777" w:rsidR="00E3613C" w:rsidRDefault="00E3613C" w:rsidP="00E3613C"/>
    <w:p w14:paraId="3E76E382" w14:textId="77777777" w:rsidR="00E3613C" w:rsidRDefault="00E3613C" w:rsidP="00E3613C">
      <w:r>
        <w:t xml:space="preserve">            self.history.append(game_array)</w:t>
      </w:r>
    </w:p>
    <w:p w14:paraId="7202D761" w14:textId="77777777" w:rsidR="00E3613C" w:rsidRDefault="00E3613C" w:rsidP="00E3613C"/>
    <w:p w14:paraId="720D8651" w14:textId="77777777" w:rsidR="00E3613C" w:rsidRDefault="00E3613C" w:rsidP="00E3613C">
      <w:r>
        <w:t xml:space="preserve">    def get_image(self):</w:t>
      </w:r>
    </w:p>
    <w:p w14:paraId="0BE6C8CA" w14:textId="77777777" w:rsidR="00E3613C" w:rsidRDefault="00E3613C" w:rsidP="00E3613C">
      <w:r>
        <w:t xml:space="preserve">        """</w:t>
      </w:r>
    </w:p>
    <w:p w14:paraId="2FB1AE7F" w14:textId="77777777" w:rsidR="00E3613C" w:rsidRDefault="00E3613C" w:rsidP="00E3613C">
      <w:r>
        <w:t xml:space="preserve">        Creates a text image displaying the user's game history</w:t>
      </w:r>
    </w:p>
    <w:p w14:paraId="4E80120E" w14:textId="77777777" w:rsidR="00E3613C" w:rsidRDefault="00E3613C" w:rsidP="00E3613C"/>
    <w:p w14:paraId="22418DB6" w14:textId="77777777" w:rsidR="00E3613C" w:rsidRDefault="00E3613C" w:rsidP="00E3613C">
      <w:r>
        <w:t xml:space="preserve">        This will get and format the user's game history before creating the image</w:t>
      </w:r>
    </w:p>
    <w:p w14:paraId="47E644CD" w14:textId="77777777" w:rsidR="00E3613C" w:rsidRDefault="00E3613C" w:rsidP="00E3613C">
      <w:r>
        <w:t xml:space="preserve">        """</w:t>
      </w:r>
    </w:p>
    <w:p w14:paraId="67EA4376" w14:textId="77777777" w:rsidR="00E3613C" w:rsidRDefault="00E3613C" w:rsidP="00E3613C">
      <w:r>
        <w:lastRenderedPageBreak/>
        <w:t xml:space="preserve">        self.format_history()</w:t>
      </w:r>
    </w:p>
    <w:p w14:paraId="212B01A7" w14:textId="77777777" w:rsidR="00E3613C" w:rsidRDefault="00E3613C" w:rsidP="00E3613C"/>
    <w:p w14:paraId="09EB19D8" w14:textId="77777777" w:rsidR="00E3613C" w:rsidRDefault="00E3613C" w:rsidP="00E3613C">
      <w:r>
        <w:t xml:space="preserve">        img_height = 0  # will vary on size of history</w:t>
      </w:r>
    </w:p>
    <w:p w14:paraId="1B4B3376" w14:textId="77777777" w:rsidR="00E3613C" w:rsidRDefault="00E3613C" w:rsidP="00E3613C">
      <w:r>
        <w:t xml:space="preserve">        img_list = []  # will vary on size of history, to be added to returned surf</w:t>
      </w:r>
    </w:p>
    <w:p w14:paraId="2F01EDFD" w14:textId="77777777" w:rsidR="00E3613C" w:rsidRDefault="00E3613C" w:rsidP="00E3613C"/>
    <w:p w14:paraId="7813DE9F" w14:textId="77777777" w:rsidR="00E3613C" w:rsidRDefault="00E3613C" w:rsidP="00E3613C">
      <w:r>
        <w:t xml:space="preserve">        # header</w:t>
      </w:r>
    </w:p>
    <w:p w14:paraId="2D506031" w14:textId="77777777" w:rsidR="00E3613C" w:rsidRDefault="00E3613C" w:rsidP="00E3613C">
      <w:r>
        <w:t xml:space="preserve">        img = interface.text(</w:t>
      </w:r>
    </w:p>
    <w:p w14:paraId="7F86F6F6" w14:textId="77777777" w:rsidR="00E3613C" w:rsidRDefault="00E3613C" w:rsidP="00E3613C">
      <w:r>
        <w:t xml:space="preserve">            "  DATE  |  STATE  |  MOVES  |  TIME  |  HINTS USED  ",</w:t>
      </w:r>
    </w:p>
    <w:p w14:paraId="77BD4049" w14:textId="77777777" w:rsidR="00E3613C" w:rsidRDefault="00E3613C" w:rsidP="00E3613C">
      <w:r>
        <w:t xml:space="preserve">            default_font,</w:t>
      </w:r>
    </w:p>
    <w:p w14:paraId="325839B7" w14:textId="77777777" w:rsidR="00E3613C" w:rsidRDefault="00E3613C" w:rsidP="00E3613C">
      <w:r>
        <w:t xml:space="preserve">            BLACK,</w:t>
      </w:r>
    </w:p>
    <w:p w14:paraId="7DAAEB6E" w14:textId="77777777" w:rsidR="00E3613C" w:rsidRDefault="00E3613C" w:rsidP="00E3613C">
      <w:r>
        <w:t xml:space="preserve">            default_colour,</w:t>
      </w:r>
    </w:p>
    <w:p w14:paraId="2116E5E1" w14:textId="77777777" w:rsidR="00E3613C" w:rsidRDefault="00E3613C" w:rsidP="00E3613C">
      <w:r>
        <w:t xml:space="preserve">        )</w:t>
      </w:r>
    </w:p>
    <w:p w14:paraId="067DB997" w14:textId="77777777" w:rsidR="00E3613C" w:rsidRDefault="00E3613C" w:rsidP="00E3613C">
      <w:r>
        <w:t xml:space="preserve">        img_height += img.get_height()</w:t>
      </w:r>
    </w:p>
    <w:p w14:paraId="204588F5" w14:textId="77777777" w:rsidR="00E3613C" w:rsidRDefault="00E3613C" w:rsidP="00E3613C">
      <w:r>
        <w:t xml:space="preserve">        img_width = img.get_width()</w:t>
      </w:r>
    </w:p>
    <w:p w14:paraId="26A3F433" w14:textId="77777777" w:rsidR="00E3613C" w:rsidRDefault="00E3613C" w:rsidP="00E3613C">
      <w:r>
        <w:t xml:space="preserve">        img_list.append(img)</w:t>
      </w:r>
    </w:p>
    <w:p w14:paraId="7ADC1028" w14:textId="77777777" w:rsidR="00E3613C" w:rsidRDefault="00E3613C" w:rsidP="00E3613C"/>
    <w:p w14:paraId="6764C13F" w14:textId="77777777" w:rsidR="00E3613C" w:rsidRDefault="00E3613C" w:rsidP="00E3613C">
      <w:r>
        <w:t xml:space="preserve">        for i in range(len(self.history)):</w:t>
      </w:r>
    </w:p>
    <w:p w14:paraId="1F566B53" w14:textId="77777777" w:rsidR="00E3613C" w:rsidRDefault="00E3613C" w:rsidP="00E3613C">
      <w:r>
        <w:t xml:space="preserve">            img = interface.text(</w:t>
      </w:r>
    </w:p>
    <w:p w14:paraId="51601609" w14:textId="77777777" w:rsidR="00E3613C" w:rsidRDefault="00E3613C" w:rsidP="00E3613C">
      <w:r>
        <w:t xml:space="preserve">                self.history[i][0]</w:t>
      </w:r>
    </w:p>
    <w:p w14:paraId="6E3A2AAA" w14:textId="77777777" w:rsidR="00E3613C" w:rsidRDefault="00E3613C" w:rsidP="00E3613C">
      <w:r>
        <w:t xml:space="preserve">                + " | "</w:t>
      </w:r>
    </w:p>
    <w:p w14:paraId="48839BF7" w14:textId="77777777" w:rsidR="00E3613C" w:rsidRDefault="00E3613C" w:rsidP="00E3613C">
      <w:r>
        <w:t xml:space="preserve">                + self.history[i][1]</w:t>
      </w:r>
    </w:p>
    <w:p w14:paraId="7C033542" w14:textId="77777777" w:rsidR="00E3613C" w:rsidRDefault="00E3613C" w:rsidP="00E3613C">
      <w:r>
        <w:t xml:space="preserve">                + " | "</w:t>
      </w:r>
    </w:p>
    <w:p w14:paraId="221F1FB6" w14:textId="77777777" w:rsidR="00E3613C" w:rsidRDefault="00E3613C" w:rsidP="00E3613C">
      <w:r>
        <w:t xml:space="preserve">                + self.history[i][2]</w:t>
      </w:r>
    </w:p>
    <w:p w14:paraId="1F1050FA" w14:textId="77777777" w:rsidR="00E3613C" w:rsidRDefault="00E3613C" w:rsidP="00E3613C">
      <w:r>
        <w:t xml:space="preserve">                + " | "</w:t>
      </w:r>
    </w:p>
    <w:p w14:paraId="4FFF41B7" w14:textId="77777777" w:rsidR="00E3613C" w:rsidRDefault="00E3613C" w:rsidP="00E3613C">
      <w:r>
        <w:t xml:space="preserve">                + self.history[i][3]</w:t>
      </w:r>
    </w:p>
    <w:p w14:paraId="0E88DA7B" w14:textId="77777777" w:rsidR="00E3613C" w:rsidRDefault="00E3613C" w:rsidP="00E3613C">
      <w:r>
        <w:t xml:space="preserve">                + " | "</w:t>
      </w:r>
    </w:p>
    <w:p w14:paraId="333261B9" w14:textId="77777777" w:rsidR="00E3613C" w:rsidRDefault="00E3613C" w:rsidP="00E3613C">
      <w:r>
        <w:t xml:space="preserve">                + self.history[i][4],</w:t>
      </w:r>
    </w:p>
    <w:p w14:paraId="2EDBC329" w14:textId="77777777" w:rsidR="00E3613C" w:rsidRDefault="00E3613C" w:rsidP="00E3613C">
      <w:r>
        <w:t xml:space="preserve">                default_font,</w:t>
      </w:r>
    </w:p>
    <w:p w14:paraId="3FDAC447" w14:textId="77777777" w:rsidR="00E3613C" w:rsidRDefault="00E3613C" w:rsidP="00E3613C">
      <w:r>
        <w:t xml:space="preserve">                BLACK,</w:t>
      </w:r>
    </w:p>
    <w:p w14:paraId="46A89D1A" w14:textId="77777777" w:rsidR="00E3613C" w:rsidRDefault="00E3613C" w:rsidP="00E3613C">
      <w:r>
        <w:t xml:space="preserve">                default_colour,</w:t>
      </w:r>
    </w:p>
    <w:p w14:paraId="4D9FC8F5" w14:textId="77777777" w:rsidR="00E3613C" w:rsidRDefault="00E3613C" w:rsidP="00E3613C">
      <w:r>
        <w:t xml:space="preserve">            )</w:t>
      </w:r>
    </w:p>
    <w:p w14:paraId="05ED4908" w14:textId="77777777" w:rsidR="00E3613C" w:rsidRDefault="00E3613C" w:rsidP="00E3613C">
      <w:r>
        <w:lastRenderedPageBreak/>
        <w:t xml:space="preserve">            img_height += img.get_height()</w:t>
      </w:r>
    </w:p>
    <w:p w14:paraId="7B176C34" w14:textId="77777777" w:rsidR="00E3613C" w:rsidRDefault="00E3613C" w:rsidP="00E3613C">
      <w:r>
        <w:t xml:space="preserve">            img_list.append(img)</w:t>
      </w:r>
    </w:p>
    <w:p w14:paraId="4C9EFEDA" w14:textId="77777777" w:rsidR="00E3613C" w:rsidRDefault="00E3613C" w:rsidP="00E3613C"/>
    <w:p w14:paraId="0AA3C3B2" w14:textId="77777777" w:rsidR="00E3613C" w:rsidRDefault="00E3613C" w:rsidP="00E3613C">
      <w:r>
        <w:t xml:space="preserve">        surf = pygame.Surface((img_width, img_height))</w:t>
      </w:r>
    </w:p>
    <w:p w14:paraId="4797369D" w14:textId="77777777" w:rsidR="00E3613C" w:rsidRDefault="00E3613C" w:rsidP="00E3613C">
      <w:r>
        <w:t xml:space="preserve">        surf.fill(default_colour)</w:t>
      </w:r>
    </w:p>
    <w:p w14:paraId="0F1712A9" w14:textId="77777777" w:rsidR="00E3613C" w:rsidRDefault="00E3613C" w:rsidP="00E3613C">
      <w:r>
        <w:t xml:space="preserve">        for i in range(len(img_list)):</w:t>
      </w:r>
    </w:p>
    <w:p w14:paraId="033386E9" w14:textId="77777777" w:rsidR="00E3613C" w:rsidRDefault="00E3613C" w:rsidP="00E3613C">
      <w:r>
        <w:t xml:space="preserve">            surf.blit(img_list[i], (0, i * img_list[i].get_height()))</w:t>
      </w:r>
    </w:p>
    <w:p w14:paraId="6ACB3DE2" w14:textId="77777777" w:rsidR="00E3613C" w:rsidRDefault="00E3613C" w:rsidP="00E3613C"/>
    <w:p w14:paraId="1211EB83" w14:textId="77777777" w:rsidR="00E3613C" w:rsidRDefault="00E3613C" w:rsidP="00E3613C">
      <w:r>
        <w:t xml:space="preserve">        return surf</w:t>
      </w:r>
    </w:p>
    <w:p w14:paraId="5484B411" w14:textId="77777777" w:rsidR="00E3613C" w:rsidRDefault="00E3613C" w:rsidP="00E3613C"/>
    <w:p w14:paraId="01FCC1DA" w14:textId="77777777" w:rsidR="00E3613C" w:rsidRDefault="00E3613C" w:rsidP="00E3613C">
      <w:r>
        <w:t xml:space="preserve">    def update(self):</w:t>
      </w:r>
    </w:p>
    <w:p w14:paraId="58A57B38" w14:textId="77777777" w:rsidR="00E3613C" w:rsidRDefault="00E3613C" w:rsidP="00E3613C">
      <w:r>
        <w:t xml:space="preserve">        """</w:t>
      </w:r>
    </w:p>
    <w:p w14:paraId="5F7507EF" w14:textId="77777777" w:rsidR="00E3613C" w:rsidRDefault="00E3613C" w:rsidP="00E3613C">
      <w:r>
        <w:t xml:space="preserve">        Updates the history image and blits it to the screen</w:t>
      </w:r>
    </w:p>
    <w:p w14:paraId="27BE3E95" w14:textId="77777777" w:rsidR="00E3613C" w:rsidRDefault="00E3613C" w:rsidP="00E3613C"/>
    <w:p w14:paraId="48739D0A" w14:textId="77777777" w:rsidR="00E3613C" w:rsidRDefault="00E3613C" w:rsidP="00E3613C">
      <w:r>
        <w:t xml:space="preserve">        This takes into account the y_offset (amount scrolled) and adjusts it vertically</w:t>
      </w:r>
    </w:p>
    <w:p w14:paraId="165C6A58" w14:textId="77777777" w:rsidR="00E3613C" w:rsidRDefault="00E3613C" w:rsidP="00E3613C">
      <w:r>
        <w:t xml:space="preserve">        """</w:t>
      </w:r>
    </w:p>
    <w:p w14:paraId="7268600C" w14:textId="77777777" w:rsidR="00E3613C" w:rsidRDefault="00E3613C" w:rsidP="00E3613C">
      <w:r>
        <w:t xml:space="preserve">        img = self.get_image()</w:t>
      </w:r>
    </w:p>
    <w:p w14:paraId="2939A166" w14:textId="77777777" w:rsidR="00E3613C" w:rsidRDefault="00E3613C" w:rsidP="00E3613C">
      <w:r>
        <w:t xml:space="preserve">        self.screen.blit(</w:t>
      </w:r>
    </w:p>
    <w:p w14:paraId="22F19568" w14:textId="77777777" w:rsidR="00E3613C" w:rsidRDefault="00E3613C" w:rsidP="00E3613C">
      <w:r>
        <w:t xml:space="preserve">            img, [self.pos[0] - img.get_width() // 2, self.pos[1] + self.y_offset]</w:t>
      </w:r>
    </w:p>
    <w:p w14:paraId="28FD77F8" w14:textId="77777777" w:rsidR="00E3613C" w:rsidRDefault="00E3613C" w:rsidP="00E3613C">
      <w:r>
        <w:t xml:space="preserve">        )</w:t>
      </w:r>
    </w:p>
    <w:p w14:paraId="1EF03FFC" w14:textId="77777777" w:rsidR="00E3613C" w:rsidRDefault="00E3613C" w:rsidP="00E3613C"/>
    <w:p w14:paraId="01D366B1" w14:textId="77777777" w:rsidR="00E3613C" w:rsidRDefault="00E3613C" w:rsidP="00E3613C">
      <w:r>
        <w:t xml:space="preserve">    def scroll(self, amount):</w:t>
      </w:r>
    </w:p>
    <w:p w14:paraId="261733FF" w14:textId="77777777" w:rsidR="00E3613C" w:rsidRDefault="00E3613C" w:rsidP="00E3613C">
      <w:r>
        <w:t xml:space="preserve">        """</w:t>
      </w:r>
    </w:p>
    <w:p w14:paraId="6332911B" w14:textId="77777777" w:rsidR="00E3613C" w:rsidRDefault="00E3613C" w:rsidP="00E3613C">
      <w:r>
        <w:t xml:space="preserve">        Changes the y position the image is blitted to,</w:t>
      </w:r>
    </w:p>
    <w:p w14:paraId="25F5B6FD" w14:textId="77777777" w:rsidR="00E3613C" w:rsidRDefault="00E3613C" w:rsidP="00E3613C">
      <w:r>
        <w:t xml:space="preserve">        which allows it to be scrolled</w:t>
      </w:r>
    </w:p>
    <w:p w14:paraId="5E79DD40" w14:textId="77777777" w:rsidR="00E3613C" w:rsidRDefault="00E3613C" w:rsidP="00E3613C"/>
    <w:p w14:paraId="0429DC2F" w14:textId="77777777" w:rsidR="00E3613C" w:rsidRDefault="00E3613C" w:rsidP="00E3613C">
      <w:r>
        <w:t xml:space="preserve">        :param amount: The amount to scroll by, positive or negative</w:t>
      </w:r>
    </w:p>
    <w:p w14:paraId="54F0BB2F" w14:textId="77777777" w:rsidR="00E3613C" w:rsidRDefault="00E3613C" w:rsidP="00E3613C">
      <w:r>
        <w:t xml:space="preserve">        :type amount: int</w:t>
      </w:r>
    </w:p>
    <w:p w14:paraId="3249D82F" w14:textId="77777777" w:rsidR="00E3613C" w:rsidRDefault="00E3613C" w:rsidP="00E3613C">
      <w:r>
        <w:t xml:space="preserve">        """</w:t>
      </w:r>
    </w:p>
    <w:p w14:paraId="55F7624F" w14:textId="77777777" w:rsidR="00E3613C" w:rsidRDefault="00E3613C" w:rsidP="00E3613C">
      <w:r>
        <w:t xml:space="preserve">        self.y_offset += amount</w:t>
      </w:r>
    </w:p>
    <w:p w14:paraId="0E83455F" w14:textId="77777777" w:rsidR="00E3613C" w:rsidRDefault="00E3613C" w:rsidP="00E3613C"/>
    <w:p w14:paraId="5D090ABA" w14:textId="77777777" w:rsidR="00E3613C" w:rsidRDefault="00E3613C" w:rsidP="00E3613C"/>
    <w:p w14:paraId="3EED6AC5" w14:textId="77777777" w:rsidR="00E3613C" w:rsidRDefault="00E3613C" w:rsidP="00E3613C">
      <w:r>
        <w:t>class Leaderboard:</w:t>
      </w:r>
    </w:p>
    <w:p w14:paraId="3525E24E" w14:textId="77777777" w:rsidR="00E3613C" w:rsidRDefault="00E3613C" w:rsidP="00E3613C">
      <w:r>
        <w:t xml:space="preserve">    """This class manages creating and displaying the leaderboard"""</w:t>
      </w:r>
    </w:p>
    <w:p w14:paraId="0967A2E8" w14:textId="77777777" w:rsidR="00E3613C" w:rsidRDefault="00E3613C" w:rsidP="00E3613C"/>
    <w:p w14:paraId="67E14637" w14:textId="77777777" w:rsidR="00E3613C" w:rsidRDefault="00E3613C" w:rsidP="00E3613C">
      <w:r>
        <w:t xml:space="preserve">    class Entry:</w:t>
      </w:r>
    </w:p>
    <w:p w14:paraId="484FA510" w14:textId="77777777" w:rsidR="00E3613C" w:rsidRDefault="00E3613C" w:rsidP="00E3613C">
      <w:r>
        <w:t xml:space="preserve">        """</w:t>
      </w:r>
    </w:p>
    <w:p w14:paraId="327C4508" w14:textId="77777777" w:rsidR="00E3613C" w:rsidRDefault="00E3613C" w:rsidP="00E3613C">
      <w:r>
        <w:t xml:space="preserve">        This class represents an entry in the leaderboard</w:t>
      </w:r>
    </w:p>
    <w:p w14:paraId="64712529" w14:textId="77777777" w:rsidR="00E3613C" w:rsidRDefault="00E3613C" w:rsidP="00E3613C"/>
    <w:p w14:paraId="63AB8D41" w14:textId="77777777" w:rsidR="00E3613C" w:rsidRDefault="00E3613C" w:rsidP="00E3613C">
      <w:r>
        <w:t xml:space="preserve">        This is deigned to be used by tools.File</w:t>
      </w:r>
    </w:p>
    <w:p w14:paraId="4756DE04" w14:textId="77777777" w:rsidR="00E3613C" w:rsidRDefault="00E3613C" w:rsidP="00E3613C">
      <w:r>
        <w:t xml:space="preserve">        and as such all its attributes must also be parameters</w:t>
      </w:r>
    </w:p>
    <w:p w14:paraId="6A900C67" w14:textId="77777777" w:rsidR="00E3613C" w:rsidRDefault="00E3613C" w:rsidP="00E3613C">
      <w:r>
        <w:t xml:space="preserve">        """</w:t>
      </w:r>
    </w:p>
    <w:p w14:paraId="3338BA2A" w14:textId="77777777" w:rsidR="00E3613C" w:rsidRDefault="00E3613C" w:rsidP="00E3613C"/>
    <w:p w14:paraId="224AA292" w14:textId="77777777" w:rsidR="00E3613C" w:rsidRDefault="00E3613C" w:rsidP="00E3613C">
      <w:r>
        <w:t xml:space="preserve">        def __init__(self, id, name, time, moves):</w:t>
      </w:r>
    </w:p>
    <w:p w14:paraId="244B6F31" w14:textId="77777777" w:rsidR="00E3613C" w:rsidRDefault="00E3613C" w:rsidP="00E3613C">
      <w:r>
        <w:t xml:space="preserve">            """</w:t>
      </w:r>
    </w:p>
    <w:p w14:paraId="7CF56E75" w14:textId="77777777" w:rsidR="00E3613C" w:rsidRDefault="00E3613C" w:rsidP="00E3613C">
      <w:r>
        <w:t xml:space="preserve">            :param id: a unique identifier for each object</w:t>
      </w:r>
    </w:p>
    <w:p w14:paraId="6E9B7F87" w14:textId="77777777" w:rsidR="00E3613C" w:rsidRDefault="00E3613C" w:rsidP="00E3613C">
      <w:r>
        <w:t xml:space="preserve">            :type id: int</w:t>
      </w:r>
    </w:p>
    <w:p w14:paraId="5E785627" w14:textId="77777777" w:rsidR="00E3613C" w:rsidRDefault="00E3613C" w:rsidP="00E3613C">
      <w:r>
        <w:t xml:space="preserve">            :param name: the username of the player</w:t>
      </w:r>
    </w:p>
    <w:p w14:paraId="498DF69A" w14:textId="77777777" w:rsidR="00E3613C" w:rsidRDefault="00E3613C" w:rsidP="00E3613C">
      <w:r>
        <w:t xml:space="preserve">            :type name: str</w:t>
      </w:r>
    </w:p>
    <w:p w14:paraId="663A4304" w14:textId="77777777" w:rsidR="00E3613C" w:rsidRDefault="00E3613C" w:rsidP="00E3613C">
      <w:r>
        <w:t xml:space="preserve">            :param time: the time taken to solve the cube</w:t>
      </w:r>
    </w:p>
    <w:p w14:paraId="6429DED2" w14:textId="77777777" w:rsidR="00E3613C" w:rsidRDefault="00E3613C" w:rsidP="00E3613C">
      <w:r>
        <w:t xml:space="preserve">            :type time: float</w:t>
      </w:r>
    </w:p>
    <w:p w14:paraId="35560D7C" w14:textId="77777777" w:rsidR="00E3613C" w:rsidRDefault="00E3613C" w:rsidP="00E3613C">
      <w:r>
        <w:t xml:space="preserve">            :param moves: the number of moves the user did to solve the cube</w:t>
      </w:r>
    </w:p>
    <w:p w14:paraId="415016CD" w14:textId="77777777" w:rsidR="00E3613C" w:rsidRDefault="00E3613C" w:rsidP="00E3613C">
      <w:r>
        <w:t xml:space="preserve">            :type moves: int</w:t>
      </w:r>
    </w:p>
    <w:p w14:paraId="38879EA0" w14:textId="77777777" w:rsidR="00E3613C" w:rsidRDefault="00E3613C" w:rsidP="00E3613C">
      <w:r>
        <w:t xml:space="preserve">            """</w:t>
      </w:r>
    </w:p>
    <w:p w14:paraId="45DD2608" w14:textId="77777777" w:rsidR="00E3613C" w:rsidRDefault="00E3613C" w:rsidP="00E3613C">
      <w:r>
        <w:t xml:space="preserve">            self.id = id</w:t>
      </w:r>
    </w:p>
    <w:p w14:paraId="5008ECCD" w14:textId="77777777" w:rsidR="00E3613C" w:rsidRDefault="00E3613C" w:rsidP="00E3613C">
      <w:r>
        <w:t xml:space="preserve">            self.name = name</w:t>
      </w:r>
    </w:p>
    <w:p w14:paraId="017163E5" w14:textId="77777777" w:rsidR="00E3613C" w:rsidRDefault="00E3613C" w:rsidP="00E3613C">
      <w:r>
        <w:t xml:space="preserve">            self.time = time</w:t>
      </w:r>
    </w:p>
    <w:p w14:paraId="7611FF7C" w14:textId="77777777" w:rsidR="00E3613C" w:rsidRDefault="00E3613C" w:rsidP="00E3613C">
      <w:r>
        <w:t xml:space="preserve">            self.moves = moves</w:t>
      </w:r>
    </w:p>
    <w:p w14:paraId="2B833A33" w14:textId="77777777" w:rsidR="00E3613C" w:rsidRDefault="00E3613C" w:rsidP="00E3613C"/>
    <w:p w14:paraId="645C892C" w14:textId="77777777" w:rsidR="00E3613C" w:rsidRDefault="00E3613C" w:rsidP="00E3613C">
      <w:r>
        <w:t xml:space="preserve">    leaderboard_file = tools.File("leaderboard.txt", Entry)</w:t>
      </w:r>
    </w:p>
    <w:p w14:paraId="4D07443C" w14:textId="77777777" w:rsidR="00E3613C" w:rsidRDefault="00E3613C" w:rsidP="00E3613C"/>
    <w:p w14:paraId="2AD1972D" w14:textId="77777777" w:rsidR="00E3613C" w:rsidRDefault="00E3613C" w:rsidP="00E3613C">
      <w:r>
        <w:t xml:space="preserve">    def __init__(self, screen, pos):</w:t>
      </w:r>
    </w:p>
    <w:p w14:paraId="45A169F8" w14:textId="77777777" w:rsidR="00E3613C" w:rsidRDefault="00E3613C" w:rsidP="00E3613C">
      <w:r>
        <w:lastRenderedPageBreak/>
        <w:t xml:space="preserve">        """</w:t>
      </w:r>
    </w:p>
    <w:p w14:paraId="5C6B3A04" w14:textId="77777777" w:rsidR="00E3613C" w:rsidRDefault="00E3613C" w:rsidP="00E3613C">
      <w:r>
        <w:t xml:space="preserve">        :param screen: the screen that this is to be blitted to</w:t>
      </w:r>
    </w:p>
    <w:p w14:paraId="189D8D03" w14:textId="77777777" w:rsidR="00E3613C" w:rsidRDefault="00E3613C" w:rsidP="00E3613C">
      <w:r>
        <w:t xml:space="preserve">        :type screen: pygame.Surface</w:t>
      </w:r>
    </w:p>
    <w:p w14:paraId="6F377298" w14:textId="77777777" w:rsidR="00E3613C" w:rsidRDefault="00E3613C" w:rsidP="00E3613C">
      <w:r>
        <w:t xml:space="preserve">        :param pos: the centre position that this is to be blitted to: x,y</w:t>
      </w:r>
    </w:p>
    <w:p w14:paraId="3D342E80" w14:textId="77777777" w:rsidR="00E3613C" w:rsidRDefault="00E3613C" w:rsidP="00E3613C">
      <w:r>
        <w:t xml:space="preserve">        :type pos: list[int] or tuple[int, int]</w:t>
      </w:r>
    </w:p>
    <w:p w14:paraId="15E8B2F4" w14:textId="77777777" w:rsidR="00E3613C" w:rsidRDefault="00E3613C" w:rsidP="00E3613C">
      <w:r>
        <w:t xml:space="preserve">        """</w:t>
      </w:r>
    </w:p>
    <w:p w14:paraId="1B25F4F0" w14:textId="77777777" w:rsidR="00E3613C" w:rsidRDefault="00E3613C" w:rsidP="00E3613C">
      <w:r>
        <w:t xml:space="preserve">        self.screen = screen</w:t>
      </w:r>
    </w:p>
    <w:p w14:paraId="1A325ACE" w14:textId="77777777" w:rsidR="00E3613C" w:rsidRDefault="00E3613C" w:rsidP="00E3613C">
      <w:r>
        <w:t xml:space="preserve">        self.pos = pos</w:t>
      </w:r>
    </w:p>
    <w:p w14:paraId="18D24C7B" w14:textId="77777777" w:rsidR="00E3613C" w:rsidRDefault="00E3613C" w:rsidP="00E3613C"/>
    <w:p w14:paraId="56CCD4A3" w14:textId="77777777" w:rsidR="00E3613C" w:rsidRDefault="00E3613C" w:rsidP="00E3613C">
      <w:r>
        <w:t xml:space="preserve">        self.entries = self.leaderboard_file.get_list()</w:t>
      </w:r>
    </w:p>
    <w:p w14:paraId="0B0655C6" w14:textId="77777777" w:rsidR="00E3613C" w:rsidRDefault="00E3613C" w:rsidP="00E3613C">
      <w:r>
        <w:t xml:space="preserve">        """The top ten quickest solve times, should be kept in in order</w:t>
      </w:r>
    </w:p>
    <w:p w14:paraId="0D153745" w14:textId="77777777" w:rsidR="00E3613C" w:rsidRDefault="00E3613C" w:rsidP="00E3613C">
      <w:r>
        <w:t xml:space="preserve">        :type: list[Entry]"""</w:t>
      </w:r>
    </w:p>
    <w:p w14:paraId="01F5F73C" w14:textId="77777777" w:rsidR="00E3613C" w:rsidRDefault="00E3613C" w:rsidP="00E3613C">
      <w:r>
        <w:t xml:space="preserve">        self.sort()</w:t>
      </w:r>
    </w:p>
    <w:p w14:paraId="541A6FDE" w14:textId="77777777" w:rsidR="00E3613C" w:rsidRDefault="00E3613C" w:rsidP="00E3613C"/>
    <w:p w14:paraId="154284E6" w14:textId="77777777" w:rsidR="00E3613C" w:rsidRDefault="00E3613C" w:rsidP="00E3613C">
      <w:r>
        <w:t xml:space="preserve">    def update_list(self, time, moves):</w:t>
      </w:r>
    </w:p>
    <w:p w14:paraId="33F12F97" w14:textId="77777777" w:rsidR="00E3613C" w:rsidRDefault="00E3613C" w:rsidP="00E3613C">
      <w:r>
        <w:t xml:space="preserve">        """</w:t>
      </w:r>
    </w:p>
    <w:p w14:paraId="46BB8AFF" w14:textId="77777777" w:rsidR="00E3613C" w:rsidRDefault="00E3613C" w:rsidP="00E3613C">
      <w:r>
        <w:t xml:space="preserve">        Checks if the user has a leaderboard worthy time and updates the ordered list</w:t>
      </w:r>
    </w:p>
    <w:p w14:paraId="23D03BFE" w14:textId="77777777" w:rsidR="00E3613C" w:rsidRDefault="00E3613C" w:rsidP="00E3613C"/>
    <w:p w14:paraId="069A5392" w14:textId="77777777" w:rsidR="00E3613C" w:rsidRDefault="00E3613C" w:rsidP="00E3613C">
      <w:r>
        <w:t xml:space="preserve">        :param time: the time taken to solve the cube</w:t>
      </w:r>
    </w:p>
    <w:p w14:paraId="6984C8C6" w14:textId="77777777" w:rsidR="00E3613C" w:rsidRDefault="00E3613C" w:rsidP="00E3613C">
      <w:r>
        <w:t xml:space="preserve">        :type time: float</w:t>
      </w:r>
    </w:p>
    <w:p w14:paraId="261751BC" w14:textId="77777777" w:rsidR="00E3613C" w:rsidRDefault="00E3613C" w:rsidP="00E3613C">
      <w:r>
        <w:t xml:space="preserve">        :param moves: the number of moves the user did to solve the cube</w:t>
      </w:r>
    </w:p>
    <w:p w14:paraId="67A77229" w14:textId="77777777" w:rsidR="00E3613C" w:rsidRDefault="00E3613C" w:rsidP="00E3613C">
      <w:r>
        <w:t xml:space="preserve">        :type moves: int</w:t>
      </w:r>
    </w:p>
    <w:p w14:paraId="1DD37912" w14:textId="77777777" w:rsidR="00E3613C" w:rsidRDefault="00E3613C" w:rsidP="00E3613C">
      <w:r>
        <w:t xml:space="preserve">        """</w:t>
      </w:r>
    </w:p>
    <w:p w14:paraId="54D869C6" w14:textId="77777777" w:rsidR="00E3613C" w:rsidRDefault="00E3613C" w:rsidP="00E3613C">
      <w:r>
        <w:t xml:space="preserve">        if len(self.entries) &lt; 10:  # add new entry</w:t>
      </w:r>
    </w:p>
    <w:p w14:paraId="0D5EC0A7" w14:textId="77777777" w:rsidR="00E3613C" w:rsidRDefault="00E3613C" w:rsidP="00E3613C">
      <w:r>
        <w:t xml:space="preserve">            self.entries.append(</w:t>
      </w:r>
    </w:p>
    <w:p w14:paraId="0711737B" w14:textId="77777777" w:rsidR="00E3613C" w:rsidRDefault="00E3613C" w:rsidP="00E3613C">
      <w:r>
        <w:t xml:space="preserve">                Leaderboard.Entry(len(self.entries), ud.Manager.username, time, moves)</w:t>
      </w:r>
    </w:p>
    <w:p w14:paraId="4387DAA0" w14:textId="77777777" w:rsidR="00E3613C" w:rsidRDefault="00E3613C" w:rsidP="00E3613C">
      <w:r>
        <w:t xml:space="preserve">            )</w:t>
      </w:r>
    </w:p>
    <w:p w14:paraId="4DDAF4A8" w14:textId="77777777" w:rsidR="00E3613C" w:rsidRDefault="00E3613C" w:rsidP="00E3613C">
      <w:r>
        <w:t xml:space="preserve">        elif self.entries[-1].time &lt;= time:  # if no new entry, stop</w:t>
      </w:r>
    </w:p>
    <w:p w14:paraId="63E8A446" w14:textId="77777777" w:rsidR="00E3613C" w:rsidRDefault="00E3613C" w:rsidP="00E3613C">
      <w:r>
        <w:t xml:space="preserve">            return</w:t>
      </w:r>
    </w:p>
    <w:p w14:paraId="6EF30A10" w14:textId="77777777" w:rsidR="00E3613C" w:rsidRDefault="00E3613C" w:rsidP="00E3613C"/>
    <w:p w14:paraId="7CD5F295" w14:textId="77777777" w:rsidR="00E3613C" w:rsidRDefault="00E3613C" w:rsidP="00E3613C">
      <w:r>
        <w:t xml:space="preserve">        elif self.entries[-1].time &gt; time:  # if new entry replace slowest</w:t>
      </w:r>
    </w:p>
    <w:p w14:paraId="36C83830" w14:textId="77777777" w:rsidR="00E3613C" w:rsidRDefault="00E3613C" w:rsidP="00E3613C">
      <w:r>
        <w:lastRenderedPageBreak/>
        <w:t xml:space="preserve">            self.entries[-1] = Leaderboard.Entry(</w:t>
      </w:r>
    </w:p>
    <w:p w14:paraId="3A205F3B" w14:textId="77777777" w:rsidR="00E3613C" w:rsidRDefault="00E3613C" w:rsidP="00E3613C">
      <w:r>
        <w:t xml:space="preserve">                self.entries[-1].id, ud.Manager.username, time, moves</w:t>
      </w:r>
    </w:p>
    <w:p w14:paraId="06F23374" w14:textId="77777777" w:rsidR="00E3613C" w:rsidRDefault="00E3613C" w:rsidP="00E3613C">
      <w:r>
        <w:t xml:space="preserve">            )</w:t>
      </w:r>
    </w:p>
    <w:p w14:paraId="14AC9487" w14:textId="77777777" w:rsidR="00E3613C" w:rsidRDefault="00E3613C" w:rsidP="00E3613C"/>
    <w:p w14:paraId="3BCAB90A" w14:textId="77777777" w:rsidR="00E3613C" w:rsidRDefault="00E3613C" w:rsidP="00E3613C">
      <w:r>
        <w:t xml:space="preserve">        self.sort()</w:t>
      </w:r>
    </w:p>
    <w:p w14:paraId="6B297EBC" w14:textId="77777777" w:rsidR="00E3613C" w:rsidRDefault="00E3613C" w:rsidP="00E3613C">
      <w:r>
        <w:t xml:space="preserve">        self.leaderboard_file.replace_list(self.entries)</w:t>
      </w:r>
    </w:p>
    <w:p w14:paraId="31EFE4CA" w14:textId="77777777" w:rsidR="00E3613C" w:rsidRDefault="00E3613C" w:rsidP="00E3613C">
      <w:r>
        <w:t xml:space="preserve">        self.leaderboard_file.save()</w:t>
      </w:r>
    </w:p>
    <w:p w14:paraId="5B28E1D6" w14:textId="77777777" w:rsidR="00E3613C" w:rsidRDefault="00E3613C" w:rsidP="00E3613C"/>
    <w:p w14:paraId="4A6CC162" w14:textId="77777777" w:rsidR="00E3613C" w:rsidRDefault="00E3613C" w:rsidP="00E3613C">
      <w:r>
        <w:t xml:space="preserve">    def sort(self):</w:t>
      </w:r>
    </w:p>
    <w:p w14:paraId="4943A2FE" w14:textId="77777777" w:rsidR="00E3613C" w:rsidRDefault="00E3613C" w:rsidP="00E3613C">
      <w:r>
        <w:t xml:space="preserve">        """Sorts the entries list by time"""</w:t>
      </w:r>
    </w:p>
    <w:p w14:paraId="42D0D4AC" w14:textId="77777777" w:rsidR="00E3613C" w:rsidRDefault="00E3613C" w:rsidP="00E3613C">
      <w:r>
        <w:t xml:space="preserve">        self.entries.sort(key=lambda Entry: Entry.time)</w:t>
      </w:r>
    </w:p>
    <w:p w14:paraId="607BA1A0" w14:textId="77777777" w:rsidR="00E3613C" w:rsidRDefault="00E3613C" w:rsidP="00E3613C"/>
    <w:p w14:paraId="01F45A7C" w14:textId="77777777" w:rsidR="00E3613C" w:rsidRDefault="00E3613C" w:rsidP="00E3613C">
      <w:r>
        <w:t xml:space="preserve">    def update(self):</w:t>
      </w:r>
    </w:p>
    <w:p w14:paraId="163FF4FB" w14:textId="77777777" w:rsidR="00E3613C" w:rsidRDefault="00E3613C" w:rsidP="00E3613C">
      <w:r>
        <w:t xml:space="preserve">        """Updates the leaderboard image and blits it to the screen"""</w:t>
      </w:r>
    </w:p>
    <w:p w14:paraId="2EA601ED" w14:textId="77777777" w:rsidR="00E3613C" w:rsidRDefault="00E3613C" w:rsidP="00E3613C">
      <w:r>
        <w:t xml:space="preserve">        img = self.get_image()</w:t>
      </w:r>
    </w:p>
    <w:p w14:paraId="31A4A92E" w14:textId="77777777" w:rsidR="00E3613C" w:rsidRDefault="00E3613C" w:rsidP="00E3613C">
      <w:r>
        <w:t xml:space="preserve">        self.screen.blit(img, img.get_rect(center=self.pos))</w:t>
      </w:r>
    </w:p>
    <w:p w14:paraId="14FB1983" w14:textId="77777777" w:rsidR="00E3613C" w:rsidRDefault="00E3613C" w:rsidP="00E3613C"/>
    <w:p w14:paraId="000E7B3A" w14:textId="77777777" w:rsidR="00E3613C" w:rsidRDefault="00E3613C" w:rsidP="00E3613C">
      <w:r>
        <w:t xml:space="preserve">    def get_image(self):</w:t>
      </w:r>
    </w:p>
    <w:p w14:paraId="469A223B" w14:textId="77777777" w:rsidR="00E3613C" w:rsidRDefault="00E3613C" w:rsidP="00E3613C">
      <w:r>
        <w:t xml:space="preserve">        """Creates the image of the leaderboard"""</w:t>
      </w:r>
    </w:p>
    <w:p w14:paraId="22201A30" w14:textId="77777777" w:rsidR="00E3613C" w:rsidRDefault="00E3613C" w:rsidP="00E3613C">
      <w:r>
        <w:t xml:space="preserve">        img_height = 0</w:t>
      </w:r>
    </w:p>
    <w:p w14:paraId="44996201" w14:textId="77777777" w:rsidR="00E3613C" w:rsidRDefault="00E3613C" w:rsidP="00E3613C">
      <w:r>
        <w:t xml:space="preserve">        img_list = []</w:t>
      </w:r>
    </w:p>
    <w:p w14:paraId="4B518D8A" w14:textId="77777777" w:rsidR="00E3613C" w:rsidRDefault="00E3613C" w:rsidP="00E3613C"/>
    <w:p w14:paraId="12AFC46C" w14:textId="77777777" w:rsidR="00E3613C" w:rsidRDefault="00E3613C" w:rsidP="00E3613C">
      <w:r>
        <w:t xml:space="preserve">        # header</w:t>
      </w:r>
    </w:p>
    <w:p w14:paraId="7C0F1C2D" w14:textId="77777777" w:rsidR="00E3613C" w:rsidRDefault="00E3613C" w:rsidP="00E3613C">
      <w:r>
        <w:t xml:space="preserve">        img = interface.text(</w:t>
      </w:r>
    </w:p>
    <w:p w14:paraId="6AB8EC59" w14:textId="77777777" w:rsidR="00E3613C" w:rsidRDefault="00E3613C" w:rsidP="00E3613C">
      <w:r>
        <w:t xml:space="preserve">            "  POSITION  |  NAME  |  TIME  |  MOVES  ",</w:t>
      </w:r>
    </w:p>
    <w:p w14:paraId="534FF1DD" w14:textId="77777777" w:rsidR="00E3613C" w:rsidRDefault="00E3613C" w:rsidP="00E3613C">
      <w:r>
        <w:t xml:space="preserve">            default_font,</w:t>
      </w:r>
    </w:p>
    <w:p w14:paraId="3CFE9BD4" w14:textId="77777777" w:rsidR="00E3613C" w:rsidRDefault="00E3613C" w:rsidP="00E3613C">
      <w:r>
        <w:t xml:space="preserve">            BLACK,</w:t>
      </w:r>
    </w:p>
    <w:p w14:paraId="0EACE71D" w14:textId="77777777" w:rsidR="00E3613C" w:rsidRDefault="00E3613C" w:rsidP="00E3613C">
      <w:r>
        <w:t xml:space="preserve">            default_colour,</w:t>
      </w:r>
    </w:p>
    <w:p w14:paraId="1A2B07DF" w14:textId="77777777" w:rsidR="00E3613C" w:rsidRDefault="00E3613C" w:rsidP="00E3613C">
      <w:r>
        <w:t xml:space="preserve">        )</w:t>
      </w:r>
    </w:p>
    <w:p w14:paraId="7FD9C2A9" w14:textId="77777777" w:rsidR="00E3613C" w:rsidRDefault="00E3613C" w:rsidP="00E3613C">
      <w:r>
        <w:t xml:space="preserve">        img_height += img.get_height()  # ensures the surd isn't too small</w:t>
      </w:r>
    </w:p>
    <w:p w14:paraId="600DC6A0" w14:textId="77777777" w:rsidR="00E3613C" w:rsidRDefault="00E3613C" w:rsidP="00E3613C">
      <w:r>
        <w:t xml:space="preserve">        img_width = img.get_width()</w:t>
      </w:r>
    </w:p>
    <w:p w14:paraId="0B89E46F" w14:textId="77777777" w:rsidR="00E3613C" w:rsidRDefault="00E3613C" w:rsidP="00E3613C">
      <w:r>
        <w:lastRenderedPageBreak/>
        <w:t xml:space="preserve">        img_list.append(img)</w:t>
      </w:r>
    </w:p>
    <w:p w14:paraId="440D36EA" w14:textId="77777777" w:rsidR="00E3613C" w:rsidRDefault="00E3613C" w:rsidP="00E3613C"/>
    <w:p w14:paraId="4A007883" w14:textId="77777777" w:rsidR="00E3613C" w:rsidRDefault="00E3613C" w:rsidP="00E3613C">
      <w:r>
        <w:t xml:space="preserve">        for i in range(len(self.entries)):</w:t>
      </w:r>
    </w:p>
    <w:p w14:paraId="0F1C1AB3" w14:textId="77777777" w:rsidR="00E3613C" w:rsidRDefault="00E3613C" w:rsidP="00E3613C">
      <w:r>
        <w:t xml:space="preserve">            img = interface.text(</w:t>
      </w:r>
    </w:p>
    <w:p w14:paraId="44390817" w14:textId="77777777" w:rsidR="00E3613C" w:rsidRDefault="00E3613C" w:rsidP="00E3613C">
      <w:r>
        <w:t xml:space="preserve">                str(i + 1)</w:t>
      </w:r>
    </w:p>
    <w:p w14:paraId="5AF823A2" w14:textId="77777777" w:rsidR="00E3613C" w:rsidRDefault="00E3613C" w:rsidP="00E3613C">
      <w:r>
        <w:t xml:space="preserve">                + " | "</w:t>
      </w:r>
    </w:p>
    <w:p w14:paraId="7C7BF06A" w14:textId="77777777" w:rsidR="00E3613C" w:rsidRDefault="00E3613C" w:rsidP="00E3613C">
      <w:r>
        <w:t xml:space="preserve">                + self.entries[i].name</w:t>
      </w:r>
    </w:p>
    <w:p w14:paraId="39C3084C" w14:textId="77777777" w:rsidR="00E3613C" w:rsidRDefault="00E3613C" w:rsidP="00E3613C">
      <w:r>
        <w:t xml:space="preserve">                + " | "</w:t>
      </w:r>
    </w:p>
    <w:p w14:paraId="0A2213C5" w14:textId="77777777" w:rsidR="00E3613C" w:rsidRDefault="00E3613C" w:rsidP="00E3613C">
      <w:r>
        <w:t xml:space="preserve">                + str(round(self.entries[i].time, 3))</w:t>
      </w:r>
    </w:p>
    <w:p w14:paraId="585D1CF8" w14:textId="77777777" w:rsidR="00E3613C" w:rsidRDefault="00E3613C" w:rsidP="00E3613C">
      <w:r>
        <w:t xml:space="preserve">                + " | "</w:t>
      </w:r>
    </w:p>
    <w:p w14:paraId="072D3CF9" w14:textId="77777777" w:rsidR="00E3613C" w:rsidRDefault="00E3613C" w:rsidP="00E3613C">
      <w:r>
        <w:t xml:space="preserve">                + str(self.entries[i].moves),</w:t>
      </w:r>
    </w:p>
    <w:p w14:paraId="6D88DEFE" w14:textId="77777777" w:rsidR="00E3613C" w:rsidRDefault="00E3613C" w:rsidP="00E3613C">
      <w:r>
        <w:t xml:space="preserve">                default_font,</w:t>
      </w:r>
    </w:p>
    <w:p w14:paraId="36DF9B81" w14:textId="77777777" w:rsidR="00E3613C" w:rsidRDefault="00E3613C" w:rsidP="00E3613C">
      <w:r>
        <w:t xml:space="preserve">                BLACK,</w:t>
      </w:r>
    </w:p>
    <w:p w14:paraId="3B5D66A0" w14:textId="77777777" w:rsidR="00E3613C" w:rsidRDefault="00E3613C" w:rsidP="00E3613C">
      <w:r>
        <w:t xml:space="preserve">                default_colour,</w:t>
      </w:r>
    </w:p>
    <w:p w14:paraId="0936DBE6" w14:textId="77777777" w:rsidR="00E3613C" w:rsidRDefault="00E3613C" w:rsidP="00E3613C">
      <w:r>
        <w:t xml:space="preserve">            )</w:t>
      </w:r>
    </w:p>
    <w:p w14:paraId="189EBCE1" w14:textId="77777777" w:rsidR="00E3613C" w:rsidRDefault="00E3613C" w:rsidP="00E3613C">
      <w:r>
        <w:t xml:space="preserve">            img_height += img.get_height()</w:t>
      </w:r>
    </w:p>
    <w:p w14:paraId="1CC0D1AB" w14:textId="77777777" w:rsidR="00E3613C" w:rsidRDefault="00E3613C" w:rsidP="00E3613C">
      <w:r>
        <w:t xml:space="preserve">            img_list.append(img)</w:t>
      </w:r>
    </w:p>
    <w:p w14:paraId="2C383D00" w14:textId="77777777" w:rsidR="00E3613C" w:rsidRDefault="00E3613C" w:rsidP="00E3613C"/>
    <w:p w14:paraId="04890577" w14:textId="77777777" w:rsidR="00E3613C" w:rsidRDefault="00E3613C" w:rsidP="00E3613C">
      <w:r>
        <w:t xml:space="preserve">        surf = pygame.Surface((img_width, img_height))</w:t>
      </w:r>
    </w:p>
    <w:p w14:paraId="17A35F41" w14:textId="77777777" w:rsidR="00E3613C" w:rsidRDefault="00E3613C" w:rsidP="00E3613C">
      <w:r>
        <w:t xml:space="preserve">        surf.fill(default_colour)</w:t>
      </w:r>
    </w:p>
    <w:p w14:paraId="7189FCDA" w14:textId="77777777" w:rsidR="00E3613C" w:rsidRDefault="00E3613C" w:rsidP="00E3613C">
      <w:r>
        <w:t xml:space="preserve">        for i in range(len(img_list)):</w:t>
      </w:r>
    </w:p>
    <w:p w14:paraId="55B638E5" w14:textId="77777777" w:rsidR="00E3613C" w:rsidRDefault="00E3613C" w:rsidP="00E3613C">
      <w:r>
        <w:t xml:space="preserve">            surf.blit(img_list[i], (0, i * img_list[i].get_height()))</w:t>
      </w:r>
    </w:p>
    <w:p w14:paraId="4AB19337" w14:textId="77777777" w:rsidR="00E3613C" w:rsidRDefault="00E3613C" w:rsidP="00E3613C"/>
    <w:p w14:paraId="27B775DF" w14:textId="19697FA5" w:rsidR="00E3613C" w:rsidRDefault="00E3613C" w:rsidP="00E3613C">
      <w:r>
        <w:t xml:space="preserve">        return surf</w:t>
      </w:r>
    </w:p>
    <w:p w14:paraId="21FEB68E" w14:textId="77777777" w:rsidR="00E3613C" w:rsidRDefault="00E3613C" w:rsidP="00E3613C"/>
    <w:p w14:paraId="0DA49735" w14:textId="2C4B03DA" w:rsidR="00E3613C" w:rsidRDefault="00E3613C" w:rsidP="00E3613C">
      <w:pPr>
        <w:pStyle w:val="Heading2"/>
      </w:pPr>
      <w:bookmarkStart w:id="1628" w:name="_Toc190004491"/>
      <w:r>
        <w:t>game_data.py</w:t>
      </w:r>
      <w:bookmarkEnd w:id="1628"/>
    </w:p>
    <w:p w14:paraId="7BA2D22F" w14:textId="77777777" w:rsidR="00E3613C" w:rsidRDefault="00E3613C" w:rsidP="00E3613C">
      <w:r>
        <w:t>"""</w:t>
      </w:r>
    </w:p>
    <w:p w14:paraId="30663E33" w14:textId="77777777" w:rsidR="00E3613C" w:rsidRDefault="00E3613C" w:rsidP="00E3613C">
      <w:r>
        <w:t>This file contains global data and settings information</w:t>
      </w:r>
    </w:p>
    <w:p w14:paraId="5D6CFE5F" w14:textId="77777777" w:rsidR="00E3613C" w:rsidRDefault="00E3613C" w:rsidP="00E3613C"/>
    <w:p w14:paraId="3967662B" w14:textId="77777777" w:rsidR="00E3613C" w:rsidRDefault="00E3613C" w:rsidP="00E3613C">
      <w:r>
        <w:t>This data is used by multiple files in the program. It may be edited here, or it may be</w:t>
      </w:r>
    </w:p>
    <w:p w14:paraId="4EC7496D" w14:textId="77777777" w:rsidR="00E3613C" w:rsidRDefault="00E3613C" w:rsidP="00E3613C">
      <w:r>
        <w:t>provided to the user as settings for them to change.</w:t>
      </w:r>
    </w:p>
    <w:p w14:paraId="4E58B137" w14:textId="77777777" w:rsidR="00E3613C" w:rsidRDefault="00E3613C" w:rsidP="00E3613C"/>
    <w:p w14:paraId="3B9363EC" w14:textId="77777777" w:rsidR="00E3613C" w:rsidRDefault="00E3613C" w:rsidP="00E3613C">
      <w:r>
        <w:t>black, isort and flake8 used for formatting</w:t>
      </w:r>
    </w:p>
    <w:p w14:paraId="206D1F84" w14:textId="77777777" w:rsidR="00E3613C" w:rsidRDefault="00E3613C" w:rsidP="00E3613C">
      <w:r>
        <w:t>"""</w:t>
      </w:r>
    </w:p>
    <w:p w14:paraId="155EC912" w14:textId="77777777" w:rsidR="00E3613C" w:rsidRDefault="00E3613C" w:rsidP="00E3613C">
      <w:r>
        <w:t>import copy</w:t>
      </w:r>
    </w:p>
    <w:p w14:paraId="70548144" w14:textId="77777777" w:rsidR="00E3613C" w:rsidRDefault="00E3613C" w:rsidP="00E3613C"/>
    <w:p w14:paraId="74F003B6" w14:textId="77777777" w:rsidR="00E3613C" w:rsidRDefault="00E3613C" w:rsidP="00E3613C">
      <w:r>
        <w:t>import pygame</w:t>
      </w:r>
    </w:p>
    <w:p w14:paraId="36CB609E" w14:textId="77777777" w:rsidR="00E3613C" w:rsidRDefault="00E3613C" w:rsidP="00E3613C">
      <w:r>
        <w:t>from pygame import freetype</w:t>
      </w:r>
    </w:p>
    <w:p w14:paraId="33465ED9" w14:textId="77777777" w:rsidR="00E3613C" w:rsidRDefault="00E3613C" w:rsidP="00E3613C"/>
    <w:p w14:paraId="2DB16F51" w14:textId="77777777" w:rsidR="00E3613C" w:rsidRDefault="00E3613C" w:rsidP="00E3613C">
      <w:r>
        <w:t>pygame.font.init()</w:t>
      </w:r>
    </w:p>
    <w:p w14:paraId="0B085105" w14:textId="77777777" w:rsidR="00E3613C" w:rsidRDefault="00E3613C" w:rsidP="00E3613C">
      <w:r>
        <w:t>pygame.freetype.init()</w:t>
      </w:r>
    </w:p>
    <w:p w14:paraId="5918D115" w14:textId="77777777" w:rsidR="00E3613C" w:rsidRDefault="00E3613C" w:rsidP="00E3613C"/>
    <w:p w14:paraId="2819E92C" w14:textId="77777777" w:rsidR="00E3613C" w:rsidRDefault="00E3613C" w:rsidP="00E3613C">
      <w:r>
        <w:t># colours</w:t>
      </w:r>
    </w:p>
    <w:p w14:paraId="05130EF6" w14:textId="77777777" w:rsidR="00E3613C" w:rsidRDefault="00E3613C" w:rsidP="00E3613C">
      <w:r>
        <w:t>BLACK = [0, 0, 0]</w:t>
      </w:r>
    </w:p>
    <w:p w14:paraId="47319BE7" w14:textId="77777777" w:rsidR="00E3613C" w:rsidRDefault="00E3613C" w:rsidP="00E3613C">
      <w:r>
        <w:t>WHITE = [255, 255, 255]</w:t>
      </w:r>
    </w:p>
    <w:p w14:paraId="5536D105" w14:textId="77777777" w:rsidR="00E3613C" w:rsidRDefault="00E3613C" w:rsidP="00E3613C">
      <w:r>
        <w:t>YELLOW = [255, 255, 0]</w:t>
      </w:r>
    </w:p>
    <w:p w14:paraId="32FDA06F" w14:textId="77777777" w:rsidR="00E3613C" w:rsidRDefault="00E3613C" w:rsidP="00E3613C">
      <w:r>
        <w:t>ORANGE = [255, 165, 0]</w:t>
      </w:r>
    </w:p>
    <w:p w14:paraId="47008037" w14:textId="77777777" w:rsidR="00E3613C" w:rsidRDefault="00E3613C" w:rsidP="00E3613C">
      <w:r>
        <w:t>RED = [255, 0, 0]</w:t>
      </w:r>
    </w:p>
    <w:p w14:paraId="7943992A" w14:textId="77777777" w:rsidR="00E3613C" w:rsidRDefault="00E3613C" w:rsidP="00E3613C">
      <w:r>
        <w:t>GREEN = [0, 255, 0]</w:t>
      </w:r>
    </w:p>
    <w:p w14:paraId="3157E2A2" w14:textId="77777777" w:rsidR="00E3613C" w:rsidRDefault="00E3613C" w:rsidP="00E3613C">
      <w:r>
        <w:t>BLUE = [0, 0, 255]</w:t>
      </w:r>
    </w:p>
    <w:p w14:paraId="139E3CCB" w14:textId="77777777" w:rsidR="00E3613C" w:rsidRDefault="00E3613C" w:rsidP="00E3613C">
      <w:r>
        <w:t>GREY = [169, 169, 169]</w:t>
      </w:r>
    </w:p>
    <w:p w14:paraId="388EE65A" w14:textId="77777777" w:rsidR="00E3613C" w:rsidRDefault="00E3613C" w:rsidP="00E3613C"/>
    <w:p w14:paraId="5D27E3C9" w14:textId="77777777" w:rsidR="00E3613C" w:rsidRDefault="00E3613C" w:rsidP="00E3613C">
      <w:r>
        <w:t>default_colour = GREY</w:t>
      </w:r>
    </w:p>
    <w:p w14:paraId="5E5A6EBC" w14:textId="77777777" w:rsidR="00E3613C" w:rsidRDefault="00E3613C" w:rsidP="00E3613C">
      <w:r>
        <w:t>guide_arrow_colour = BLACK</w:t>
      </w:r>
    </w:p>
    <w:p w14:paraId="4E56FE88" w14:textId="77777777" w:rsidR="00E3613C" w:rsidRDefault="00E3613C" w:rsidP="00E3613C"/>
    <w:p w14:paraId="7A6F983F" w14:textId="77777777" w:rsidR="00E3613C" w:rsidRDefault="00E3613C" w:rsidP="00E3613C"/>
    <w:p w14:paraId="263097DC" w14:textId="77777777" w:rsidR="00E3613C" w:rsidRDefault="00E3613C" w:rsidP="00E3613C">
      <w:r>
        <w:t># fonts</w:t>
      </w:r>
    </w:p>
    <w:p w14:paraId="313E86D9" w14:textId="77777777" w:rsidR="00E3613C" w:rsidRDefault="00E3613C" w:rsidP="00E3613C">
      <w:r>
        <w:t>default_font = pygame.freetype.SysFont("calibri", 20)</w:t>
      </w:r>
    </w:p>
    <w:p w14:paraId="46C807F3" w14:textId="77777777" w:rsidR="00E3613C" w:rsidRDefault="00E3613C" w:rsidP="00E3613C">
      <w:r>
        <w:t>guide_font = pygame.freetype.SysFont("calibri", 20, bold=True)</w:t>
      </w:r>
    </w:p>
    <w:p w14:paraId="02E5DC4F" w14:textId="77777777" w:rsidR="00E3613C" w:rsidRDefault="00E3613C" w:rsidP="00E3613C"/>
    <w:p w14:paraId="47416CCF" w14:textId="77777777" w:rsidR="00E3613C" w:rsidRDefault="00E3613C" w:rsidP="00E3613C"/>
    <w:p w14:paraId="33F81E30" w14:textId="77777777" w:rsidR="00E3613C" w:rsidRDefault="00E3613C" w:rsidP="00E3613C">
      <w:r>
        <w:t># cube design</w:t>
      </w:r>
    </w:p>
    <w:p w14:paraId="50AAF1E0" w14:textId="77777777" w:rsidR="00E3613C" w:rsidRDefault="00E3613C" w:rsidP="00E3613C">
      <w:r>
        <w:lastRenderedPageBreak/>
        <w:t># split into sides as easier to write</w:t>
      </w:r>
    </w:p>
    <w:p w14:paraId="490E016E" w14:textId="77777777" w:rsidR="00E3613C" w:rsidRDefault="00E3613C" w:rsidP="00E3613C">
      <w:r>
        <w:t>up = [</w:t>
      </w:r>
    </w:p>
    <w:p w14:paraId="3959B7BF" w14:textId="77777777" w:rsidR="00E3613C" w:rsidRDefault="00E3613C" w:rsidP="00E3613C">
      <w:r>
        <w:t xml:space="preserve">    [WHITE, WHITE, WHITE],</w:t>
      </w:r>
    </w:p>
    <w:p w14:paraId="41EAEB9C" w14:textId="77777777" w:rsidR="00E3613C" w:rsidRDefault="00E3613C" w:rsidP="00E3613C">
      <w:r>
        <w:t xml:space="preserve">    [WHITE, WHITE, WHITE],</w:t>
      </w:r>
    </w:p>
    <w:p w14:paraId="6C5D959D" w14:textId="77777777" w:rsidR="00E3613C" w:rsidRDefault="00E3613C" w:rsidP="00E3613C">
      <w:r>
        <w:t xml:space="preserve">    [WHITE, WHITE, WHITE],</w:t>
      </w:r>
    </w:p>
    <w:p w14:paraId="5D418EFC" w14:textId="77777777" w:rsidR="00E3613C" w:rsidRDefault="00E3613C" w:rsidP="00E3613C">
      <w:r>
        <w:t>]</w:t>
      </w:r>
    </w:p>
    <w:p w14:paraId="37174991" w14:textId="77777777" w:rsidR="00E3613C" w:rsidRDefault="00E3613C" w:rsidP="00E3613C">
      <w:r>
        <w:t>down = [</w:t>
      </w:r>
    </w:p>
    <w:p w14:paraId="136E085C" w14:textId="77777777" w:rsidR="00E3613C" w:rsidRDefault="00E3613C" w:rsidP="00E3613C">
      <w:r>
        <w:t xml:space="preserve">    [YELLOW, YELLOW, YELLOW],</w:t>
      </w:r>
    </w:p>
    <w:p w14:paraId="7F436C3D" w14:textId="77777777" w:rsidR="00E3613C" w:rsidRDefault="00E3613C" w:rsidP="00E3613C">
      <w:r>
        <w:t xml:space="preserve">    [YELLOW, YELLOW, YELLOW],</w:t>
      </w:r>
    </w:p>
    <w:p w14:paraId="589C508D" w14:textId="77777777" w:rsidR="00E3613C" w:rsidRDefault="00E3613C" w:rsidP="00E3613C">
      <w:r>
        <w:t xml:space="preserve">    [YELLOW, YELLOW, YELLOW],</w:t>
      </w:r>
    </w:p>
    <w:p w14:paraId="7FCB1CBE" w14:textId="77777777" w:rsidR="00E3613C" w:rsidRDefault="00E3613C" w:rsidP="00E3613C">
      <w:r>
        <w:t>]</w:t>
      </w:r>
    </w:p>
    <w:p w14:paraId="2E1A97F7" w14:textId="77777777" w:rsidR="00E3613C" w:rsidRDefault="00E3613C" w:rsidP="00E3613C"/>
    <w:p w14:paraId="4D44AAC8" w14:textId="77777777" w:rsidR="00E3613C" w:rsidRDefault="00E3613C" w:rsidP="00E3613C">
      <w:r>
        <w:t>left = [</w:t>
      </w:r>
    </w:p>
    <w:p w14:paraId="5E58A281" w14:textId="77777777" w:rsidR="00E3613C" w:rsidRDefault="00E3613C" w:rsidP="00E3613C">
      <w:r>
        <w:t xml:space="preserve">    [ORANGE, ORANGE, ORANGE],</w:t>
      </w:r>
    </w:p>
    <w:p w14:paraId="095F25A1" w14:textId="77777777" w:rsidR="00E3613C" w:rsidRDefault="00E3613C" w:rsidP="00E3613C">
      <w:r>
        <w:t xml:space="preserve">    [ORANGE, ORANGE, ORANGE],</w:t>
      </w:r>
    </w:p>
    <w:p w14:paraId="22334125" w14:textId="77777777" w:rsidR="00E3613C" w:rsidRDefault="00E3613C" w:rsidP="00E3613C">
      <w:r>
        <w:t xml:space="preserve">    [ORANGE, ORANGE, ORANGE],</w:t>
      </w:r>
    </w:p>
    <w:p w14:paraId="2356F000" w14:textId="77777777" w:rsidR="00E3613C" w:rsidRDefault="00E3613C" w:rsidP="00E3613C">
      <w:r>
        <w:t>]</w:t>
      </w:r>
    </w:p>
    <w:p w14:paraId="5941F562" w14:textId="77777777" w:rsidR="00E3613C" w:rsidRDefault="00E3613C" w:rsidP="00E3613C"/>
    <w:p w14:paraId="526F9215" w14:textId="77777777" w:rsidR="00E3613C" w:rsidRDefault="00E3613C" w:rsidP="00E3613C">
      <w:r>
        <w:t>right = [</w:t>
      </w:r>
    </w:p>
    <w:p w14:paraId="1D441589" w14:textId="77777777" w:rsidR="00E3613C" w:rsidRDefault="00E3613C" w:rsidP="00E3613C">
      <w:r>
        <w:t xml:space="preserve">    [RED, RED, RED],</w:t>
      </w:r>
    </w:p>
    <w:p w14:paraId="57FADD71" w14:textId="77777777" w:rsidR="00E3613C" w:rsidRDefault="00E3613C" w:rsidP="00E3613C">
      <w:r>
        <w:t xml:space="preserve">    [RED, RED, RED],</w:t>
      </w:r>
    </w:p>
    <w:p w14:paraId="4E0E2C7D" w14:textId="77777777" w:rsidR="00E3613C" w:rsidRDefault="00E3613C" w:rsidP="00E3613C">
      <w:r>
        <w:t xml:space="preserve">    [RED, RED, RED],</w:t>
      </w:r>
    </w:p>
    <w:p w14:paraId="10CD9B98" w14:textId="77777777" w:rsidR="00E3613C" w:rsidRDefault="00E3613C" w:rsidP="00E3613C">
      <w:r>
        <w:t>]</w:t>
      </w:r>
    </w:p>
    <w:p w14:paraId="3AD6C413" w14:textId="77777777" w:rsidR="00E3613C" w:rsidRDefault="00E3613C" w:rsidP="00E3613C"/>
    <w:p w14:paraId="5C2CED09" w14:textId="77777777" w:rsidR="00E3613C" w:rsidRDefault="00E3613C" w:rsidP="00E3613C">
      <w:r>
        <w:t>front = [</w:t>
      </w:r>
    </w:p>
    <w:p w14:paraId="428E4DD5" w14:textId="77777777" w:rsidR="00E3613C" w:rsidRDefault="00E3613C" w:rsidP="00E3613C">
      <w:r>
        <w:t xml:space="preserve">    [GREEN, GREEN, GREEN],</w:t>
      </w:r>
    </w:p>
    <w:p w14:paraId="684CBCDE" w14:textId="77777777" w:rsidR="00E3613C" w:rsidRDefault="00E3613C" w:rsidP="00E3613C">
      <w:r>
        <w:t xml:space="preserve">    [GREEN, GREEN, GREEN],</w:t>
      </w:r>
    </w:p>
    <w:p w14:paraId="62F67E57" w14:textId="77777777" w:rsidR="00E3613C" w:rsidRDefault="00E3613C" w:rsidP="00E3613C">
      <w:r>
        <w:t xml:space="preserve">    [GREEN, GREEN, GREEN],</w:t>
      </w:r>
    </w:p>
    <w:p w14:paraId="2559CCD0" w14:textId="77777777" w:rsidR="00E3613C" w:rsidRDefault="00E3613C" w:rsidP="00E3613C">
      <w:r>
        <w:t>]</w:t>
      </w:r>
    </w:p>
    <w:p w14:paraId="01130F0C" w14:textId="77777777" w:rsidR="00E3613C" w:rsidRDefault="00E3613C" w:rsidP="00E3613C"/>
    <w:p w14:paraId="5334FDC6" w14:textId="77777777" w:rsidR="00E3613C" w:rsidRDefault="00E3613C" w:rsidP="00E3613C">
      <w:r>
        <w:t>back = [</w:t>
      </w:r>
    </w:p>
    <w:p w14:paraId="32F87A89" w14:textId="77777777" w:rsidR="00E3613C" w:rsidRDefault="00E3613C" w:rsidP="00E3613C">
      <w:r>
        <w:lastRenderedPageBreak/>
        <w:t xml:space="preserve">    [BLUE, BLUE, BLUE],</w:t>
      </w:r>
    </w:p>
    <w:p w14:paraId="0181A467" w14:textId="77777777" w:rsidR="00E3613C" w:rsidRDefault="00E3613C" w:rsidP="00E3613C">
      <w:r>
        <w:t xml:space="preserve">    [BLUE, BLUE, BLUE],</w:t>
      </w:r>
    </w:p>
    <w:p w14:paraId="658CB398" w14:textId="77777777" w:rsidR="00E3613C" w:rsidRDefault="00E3613C" w:rsidP="00E3613C">
      <w:r>
        <w:t xml:space="preserve">    [BLUE, BLUE, BLUE],</w:t>
      </w:r>
    </w:p>
    <w:p w14:paraId="61D2C68E" w14:textId="77777777" w:rsidR="00E3613C" w:rsidRDefault="00E3613C" w:rsidP="00E3613C">
      <w:r>
        <w:t>]</w:t>
      </w:r>
    </w:p>
    <w:p w14:paraId="6E180FF2" w14:textId="77777777" w:rsidR="00E3613C" w:rsidRDefault="00E3613C" w:rsidP="00E3613C"/>
    <w:p w14:paraId="2C28B95E" w14:textId="77777777" w:rsidR="00E3613C" w:rsidRDefault="00E3613C" w:rsidP="00E3613C">
      <w:r>
        <w:t># so a default cube may always be shown and to check against for solves</w:t>
      </w:r>
    </w:p>
    <w:p w14:paraId="315C07C4" w14:textId="77777777" w:rsidR="00E3613C" w:rsidRDefault="00E3613C" w:rsidP="00E3613C">
      <w:r>
        <w:t>default_cube = [</w:t>
      </w:r>
    </w:p>
    <w:p w14:paraId="32A2C205" w14:textId="77777777" w:rsidR="00E3613C" w:rsidRDefault="00E3613C" w:rsidP="00E3613C">
      <w:r>
        <w:t xml:space="preserve">    left,</w:t>
      </w:r>
    </w:p>
    <w:p w14:paraId="28FA0F29" w14:textId="77777777" w:rsidR="00E3613C" w:rsidRDefault="00E3613C" w:rsidP="00E3613C">
      <w:r>
        <w:t xml:space="preserve">    front,</w:t>
      </w:r>
    </w:p>
    <w:p w14:paraId="1C246D77" w14:textId="77777777" w:rsidR="00E3613C" w:rsidRDefault="00E3613C" w:rsidP="00E3613C">
      <w:r>
        <w:t xml:space="preserve">    right,</w:t>
      </w:r>
    </w:p>
    <w:p w14:paraId="3C883257" w14:textId="77777777" w:rsidR="00E3613C" w:rsidRDefault="00E3613C" w:rsidP="00E3613C">
      <w:r>
        <w:t xml:space="preserve">    back,</w:t>
      </w:r>
    </w:p>
    <w:p w14:paraId="500011B7" w14:textId="77777777" w:rsidR="00E3613C" w:rsidRDefault="00E3613C" w:rsidP="00E3613C">
      <w:r>
        <w:t xml:space="preserve">    up,</w:t>
      </w:r>
    </w:p>
    <w:p w14:paraId="2DB478B7" w14:textId="77777777" w:rsidR="00E3613C" w:rsidRDefault="00E3613C" w:rsidP="00E3613C">
      <w:r>
        <w:t xml:space="preserve">    down,</w:t>
      </w:r>
    </w:p>
    <w:p w14:paraId="7F87D925" w14:textId="77777777" w:rsidR="00E3613C" w:rsidRDefault="00E3613C" w:rsidP="00E3613C">
      <w:r>
        <w:t>]</w:t>
      </w:r>
    </w:p>
    <w:p w14:paraId="19A26A63" w14:textId="77777777" w:rsidR="00E3613C" w:rsidRDefault="00E3613C" w:rsidP="00E3613C">
      <w:r>
        <w:t># deepcopy passes by value, not reference, ensuring default_cube is not changed</w:t>
      </w:r>
    </w:p>
    <w:p w14:paraId="06D81AE1" w14:textId="77777777" w:rsidR="00E3613C" w:rsidRDefault="00E3613C" w:rsidP="00E3613C">
      <w:r>
        <w:t>used_cube = copy.deepcopy(default_cube)</w:t>
      </w:r>
    </w:p>
    <w:p w14:paraId="2B8BE515" w14:textId="77777777" w:rsidR="00E3613C" w:rsidRDefault="00E3613C" w:rsidP="00E3613C"/>
    <w:p w14:paraId="30E02B13" w14:textId="77777777" w:rsidR="00E3613C" w:rsidRDefault="00E3613C" w:rsidP="00E3613C"/>
    <w:p w14:paraId="22E14694" w14:textId="77777777" w:rsidR="00E3613C" w:rsidRDefault="00E3613C" w:rsidP="00E3613C">
      <w:r>
        <w:t># used for tracking moves and 'solving' the cube</w:t>
      </w:r>
    </w:p>
    <w:p w14:paraId="375D6AF7" w14:textId="77777777" w:rsidR="00E3613C" w:rsidRDefault="00E3613C" w:rsidP="00E3613C">
      <w:r>
        <w:t>class MoveStack:</w:t>
      </w:r>
    </w:p>
    <w:p w14:paraId="15DD5F59" w14:textId="77777777" w:rsidR="00E3613C" w:rsidRDefault="00E3613C" w:rsidP="00E3613C">
      <w:r>
        <w:t xml:space="preserve">    """A stack for managing the moves made by the user and scrambler"""</w:t>
      </w:r>
    </w:p>
    <w:p w14:paraId="689F9619" w14:textId="77777777" w:rsidR="00E3613C" w:rsidRDefault="00E3613C" w:rsidP="00E3613C"/>
    <w:p w14:paraId="4D4E22D6" w14:textId="77777777" w:rsidR="00E3613C" w:rsidRDefault="00E3613C" w:rsidP="00E3613C">
      <w:r>
        <w:t xml:space="preserve">    def __init__(self):</w:t>
      </w:r>
    </w:p>
    <w:p w14:paraId="499B38D8" w14:textId="77777777" w:rsidR="00E3613C" w:rsidRDefault="00E3613C" w:rsidP="00E3613C">
      <w:r>
        <w:t xml:space="preserve">        self.stack = []</w:t>
      </w:r>
    </w:p>
    <w:p w14:paraId="62E08CC9" w14:textId="77777777" w:rsidR="00E3613C" w:rsidRDefault="00E3613C" w:rsidP="00E3613C"/>
    <w:p w14:paraId="5B85DE73" w14:textId="77777777" w:rsidR="00E3613C" w:rsidRDefault="00E3613C" w:rsidP="00E3613C">
      <w:r>
        <w:t xml:space="preserve">    def push(self, move):</w:t>
      </w:r>
    </w:p>
    <w:p w14:paraId="39B3BD0A" w14:textId="77777777" w:rsidR="00E3613C" w:rsidRDefault="00E3613C" w:rsidP="00E3613C">
      <w:r>
        <w:t xml:space="preserve">        """</w:t>
      </w:r>
    </w:p>
    <w:p w14:paraId="3F680B9D" w14:textId="77777777" w:rsidR="00E3613C" w:rsidRDefault="00E3613C" w:rsidP="00E3613C">
      <w:r>
        <w:t xml:space="preserve">        Pushes a move onto the stack</w:t>
      </w:r>
    </w:p>
    <w:p w14:paraId="15925DDB" w14:textId="77777777" w:rsidR="00E3613C" w:rsidRDefault="00E3613C" w:rsidP="00E3613C"/>
    <w:p w14:paraId="2B27498A" w14:textId="77777777" w:rsidR="00E3613C" w:rsidRDefault="00E3613C" w:rsidP="00E3613C">
      <w:r>
        <w:t xml:space="preserve">        :param move: move should be in the format</w:t>
      </w:r>
    </w:p>
    <w:p w14:paraId="1D3D08B4" w14:textId="77777777" w:rsidR="00E3613C" w:rsidRDefault="00E3613C" w:rsidP="00E3613C">
      <w:r>
        <w:t xml:space="preserve">            {</w:t>
      </w:r>
    </w:p>
    <w:p w14:paraId="4983A580" w14:textId="77777777" w:rsidR="00E3613C" w:rsidRDefault="00E3613C" w:rsidP="00E3613C">
      <w:r>
        <w:lastRenderedPageBreak/>
        <w:t xml:space="preserve">                "direction": True for row, False for column,</w:t>
      </w:r>
    </w:p>
    <w:p w14:paraId="5A70FD9C" w14:textId="77777777" w:rsidR="00E3613C" w:rsidRDefault="00E3613C" w:rsidP="00E3613C">
      <w:r>
        <w:t xml:space="preserve">                "number": row or column number,</w:t>
      </w:r>
    </w:p>
    <w:p w14:paraId="3BBE28E8" w14:textId="77777777" w:rsidR="00E3613C" w:rsidRDefault="00E3613C" w:rsidP="00E3613C">
      <w:r>
        <w:t xml:space="preserve">                "backwards": If the move was backwards (left or down)</w:t>
      </w:r>
    </w:p>
    <w:p w14:paraId="093420F4" w14:textId="77777777" w:rsidR="00E3613C" w:rsidRDefault="00E3613C" w:rsidP="00E3613C">
      <w:r>
        <w:t xml:space="preserve">            }</w:t>
      </w:r>
    </w:p>
    <w:p w14:paraId="2FE0EDDC" w14:textId="77777777" w:rsidR="00E3613C" w:rsidRDefault="00E3613C" w:rsidP="00E3613C">
      <w:r>
        <w:t xml:space="preserve">            for a turn or the following for a rotation:</w:t>
      </w:r>
    </w:p>
    <w:p w14:paraId="6311D3C2" w14:textId="77777777" w:rsidR="00E3613C" w:rsidRDefault="00E3613C" w:rsidP="00E3613C">
      <w:r>
        <w:t xml:space="preserve">            {</w:t>
      </w:r>
    </w:p>
    <w:p w14:paraId="3DF59437" w14:textId="77777777" w:rsidR="00E3613C" w:rsidRDefault="00E3613C" w:rsidP="00E3613C">
      <w:r>
        <w:t xml:space="preserve">                "rotation": True,</w:t>
      </w:r>
    </w:p>
    <w:p w14:paraId="1143DA8D" w14:textId="77777777" w:rsidR="00E3613C" w:rsidRDefault="00E3613C" w:rsidP="00E3613C">
      <w:r>
        <w:t xml:space="preserve">                "direction": "x" or "y" or "z"</w:t>
      </w:r>
    </w:p>
    <w:p w14:paraId="7323FB28" w14:textId="77777777" w:rsidR="00E3613C" w:rsidRDefault="00E3613C" w:rsidP="00E3613C">
      <w:r>
        <w:t xml:space="preserve">            }</w:t>
      </w:r>
    </w:p>
    <w:p w14:paraId="4667269E" w14:textId="77777777" w:rsidR="00E3613C" w:rsidRDefault="00E3613C" w:rsidP="00E3613C">
      <w:r>
        <w:t xml:space="preserve">        :type move: dict</w:t>
      </w:r>
    </w:p>
    <w:p w14:paraId="7E414340" w14:textId="77777777" w:rsidR="00E3613C" w:rsidRDefault="00E3613C" w:rsidP="00E3613C">
      <w:r>
        <w:t xml:space="preserve">        """</w:t>
      </w:r>
    </w:p>
    <w:p w14:paraId="28BDF5DF" w14:textId="77777777" w:rsidR="00E3613C" w:rsidRDefault="00E3613C" w:rsidP="00E3613C">
      <w:r>
        <w:t xml:space="preserve">        if move.keys() == {"direction", "number", "backwards"} or move.keys() == {</w:t>
      </w:r>
    </w:p>
    <w:p w14:paraId="1A8E3D29" w14:textId="77777777" w:rsidR="00E3613C" w:rsidRDefault="00E3613C" w:rsidP="00E3613C">
      <w:r>
        <w:t xml:space="preserve">            "rotation",</w:t>
      </w:r>
    </w:p>
    <w:p w14:paraId="5DCD1CDE" w14:textId="77777777" w:rsidR="00E3613C" w:rsidRDefault="00E3613C" w:rsidP="00E3613C">
      <w:r>
        <w:t xml:space="preserve">            "direction",</w:t>
      </w:r>
    </w:p>
    <w:p w14:paraId="20D95BB9" w14:textId="77777777" w:rsidR="00E3613C" w:rsidRDefault="00E3613C" w:rsidP="00E3613C">
      <w:r>
        <w:t xml:space="preserve">        }:</w:t>
      </w:r>
    </w:p>
    <w:p w14:paraId="4DA09156" w14:textId="77777777" w:rsidR="00E3613C" w:rsidRDefault="00E3613C" w:rsidP="00E3613C">
      <w:r>
        <w:t xml:space="preserve">            self.stack.append(move)</w:t>
      </w:r>
    </w:p>
    <w:p w14:paraId="23F474DF" w14:textId="77777777" w:rsidR="00E3613C" w:rsidRDefault="00E3613C" w:rsidP="00E3613C">
      <w:r>
        <w:t xml:space="preserve">        else:</w:t>
      </w:r>
    </w:p>
    <w:p w14:paraId="743466AD" w14:textId="77777777" w:rsidR="00E3613C" w:rsidRDefault="00E3613C" w:rsidP="00E3613C">
      <w:r>
        <w:t xml:space="preserve">            raise ValueError("Invalid dict keys")</w:t>
      </w:r>
    </w:p>
    <w:p w14:paraId="1953E89F" w14:textId="77777777" w:rsidR="00E3613C" w:rsidRDefault="00E3613C" w:rsidP="00E3613C"/>
    <w:p w14:paraId="430FD349" w14:textId="77777777" w:rsidR="00E3613C" w:rsidRDefault="00E3613C" w:rsidP="00E3613C">
      <w:r>
        <w:t xml:space="preserve">    def pop(self):</w:t>
      </w:r>
    </w:p>
    <w:p w14:paraId="512961D9" w14:textId="77777777" w:rsidR="00E3613C" w:rsidRDefault="00E3613C" w:rsidP="00E3613C">
      <w:r>
        <w:t xml:space="preserve">        """</w:t>
      </w:r>
    </w:p>
    <w:p w14:paraId="3B9BA2DD" w14:textId="77777777" w:rsidR="00E3613C" w:rsidRDefault="00E3613C" w:rsidP="00E3613C">
      <w:r>
        <w:t xml:space="preserve">        Pops a move off the stack</w:t>
      </w:r>
    </w:p>
    <w:p w14:paraId="5CC3DABD" w14:textId="77777777" w:rsidR="00E3613C" w:rsidRDefault="00E3613C" w:rsidP="00E3613C"/>
    <w:p w14:paraId="60AB786C" w14:textId="77777777" w:rsidR="00E3613C" w:rsidRDefault="00E3613C" w:rsidP="00E3613C">
      <w:r>
        <w:t xml:space="preserve">        :return: move</w:t>
      </w:r>
    </w:p>
    <w:p w14:paraId="2D37B96D" w14:textId="77777777" w:rsidR="00E3613C" w:rsidRDefault="00E3613C" w:rsidP="00E3613C">
      <w:r>
        <w:t xml:space="preserve">        :rtype: dict</w:t>
      </w:r>
    </w:p>
    <w:p w14:paraId="4DD15D8B" w14:textId="77777777" w:rsidR="00E3613C" w:rsidRDefault="00E3613C" w:rsidP="00E3613C">
      <w:r>
        <w:t xml:space="preserve">        """</w:t>
      </w:r>
    </w:p>
    <w:p w14:paraId="73FE7A41" w14:textId="77777777" w:rsidR="00E3613C" w:rsidRDefault="00E3613C" w:rsidP="00E3613C">
      <w:r>
        <w:t xml:space="preserve">        return self.stack.pop()</w:t>
      </w:r>
    </w:p>
    <w:p w14:paraId="04A50AE0" w14:textId="77777777" w:rsidR="00E3613C" w:rsidRDefault="00E3613C" w:rsidP="00E3613C"/>
    <w:p w14:paraId="4A9EDF35" w14:textId="77777777" w:rsidR="00E3613C" w:rsidRDefault="00E3613C" w:rsidP="00E3613C">
      <w:r>
        <w:t xml:space="preserve">    def clear(self):</w:t>
      </w:r>
    </w:p>
    <w:p w14:paraId="4BE5D80F" w14:textId="77777777" w:rsidR="00E3613C" w:rsidRDefault="00E3613C" w:rsidP="00E3613C">
      <w:r>
        <w:t xml:space="preserve">        """Clears the stack"""</w:t>
      </w:r>
    </w:p>
    <w:p w14:paraId="4B9E8F31" w14:textId="77777777" w:rsidR="00E3613C" w:rsidRDefault="00E3613C" w:rsidP="00E3613C">
      <w:r>
        <w:t xml:space="preserve">        self.stack = []</w:t>
      </w:r>
    </w:p>
    <w:p w14:paraId="1CE8192E" w14:textId="77777777" w:rsidR="00E3613C" w:rsidRDefault="00E3613C" w:rsidP="00E3613C"/>
    <w:p w14:paraId="0F1AAD0A" w14:textId="77777777" w:rsidR="00E3613C" w:rsidRDefault="00E3613C" w:rsidP="00E3613C">
      <w:r>
        <w:t xml:space="preserve">    def size(self):</w:t>
      </w:r>
    </w:p>
    <w:p w14:paraId="0D6D1C5F" w14:textId="77777777" w:rsidR="00E3613C" w:rsidRDefault="00E3613C" w:rsidP="00E3613C">
      <w:r>
        <w:t xml:space="preserve">        """</w:t>
      </w:r>
    </w:p>
    <w:p w14:paraId="2DE623C8" w14:textId="77777777" w:rsidR="00E3613C" w:rsidRDefault="00E3613C" w:rsidP="00E3613C">
      <w:r>
        <w:t xml:space="preserve">        :return: size of the stack</w:t>
      </w:r>
    </w:p>
    <w:p w14:paraId="70F77D21" w14:textId="77777777" w:rsidR="00E3613C" w:rsidRDefault="00E3613C" w:rsidP="00E3613C">
      <w:r>
        <w:t xml:space="preserve">        :rtype: int</w:t>
      </w:r>
    </w:p>
    <w:p w14:paraId="61885425" w14:textId="77777777" w:rsidR="00E3613C" w:rsidRDefault="00E3613C" w:rsidP="00E3613C">
      <w:r>
        <w:t xml:space="preserve">        """</w:t>
      </w:r>
    </w:p>
    <w:p w14:paraId="461104B4" w14:textId="77777777" w:rsidR="00E3613C" w:rsidRDefault="00E3613C" w:rsidP="00E3613C">
      <w:r>
        <w:t xml:space="preserve">        return len(self.stack)</w:t>
      </w:r>
    </w:p>
    <w:p w14:paraId="15EE517F" w14:textId="77777777" w:rsidR="00E3613C" w:rsidRDefault="00E3613C" w:rsidP="00E3613C"/>
    <w:p w14:paraId="72B94263" w14:textId="77777777" w:rsidR="00E3613C" w:rsidRDefault="00E3613C" w:rsidP="00E3613C">
      <w:r>
        <w:t xml:space="preserve">    def get_stack(self):</w:t>
      </w:r>
    </w:p>
    <w:p w14:paraId="4834B438" w14:textId="77777777" w:rsidR="00E3613C" w:rsidRDefault="00E3613C" w:rsidP="00E3613C">
      <w:r>
        <w:t xml:space="preserve">        """</w:t>
      </w:r>
    </w:p>
    <w:p w14:paraId="28F2A3AF" w14:textId="77777777" w:rsidR="00E3613C" w:rsidRDefault="00E3613C" w:rsidP="00E3613C">
      <w:r>
        <w:t xml:space="preserve">        :return: the list of moves stored as dictionaries</w:t>
      </w:r>
    </w:p>
    <w:p w14:paraId="7F7E3428" w14:textId="77777777" w:rsidR="00E3613C" w:rsidRDefault="00E3613C" w:rsidP="00E3613C">
      <w:r>
        <w:t xml:space="preserve">        :rtype: list[dict]</w:t>
      </w:r>
    </w:p>
    <w:p w14:paraId="27A3DC97" w14:textId="77777777" w:rsidR="00E3613C" w:rsidRDefault="00E3613C" w:rsidP="00E3613C">
      <w:r>
        <w:t xml:space="preserve">        """</w:t>
      </w:r>
    </w:p>
    <w:p w14:paraId="545262A6" w14:textId="77777777" w:rsidR="00E3613C" w:rsidRDefault="00E3613C" w:rsidP="00E3613C">
      <w:r>
        <w:t xml:space="preserve">        return self.stack</w:t>
      </w:r>
    </w:p>
    <w:p w14:paraId="779F5351" w14:textId="77777777" w:rsidR="00E3613C" w:rsidRDefault="00E3613C" w:rsidP="00E3613C"/>
    <w:p w14:paraId="364C4289" w14:textId="77777777" w:rsidR="00E3613C" w:rsidRDefault="00E3613C" w:rsidP="00E3613C">
      <w:r>
        <w:t xml:space="preserve">    def set_stack(self, stack):</w:t>
      </w:r>
    </w:p>
    <w:p w14:paraId="26A16234" w14:textId="77777777" w:rsidR="00E3613C" w:rsidRDefault="00E3613C" w:rsidP="00E3613C">
      <w:r>
        <w:t xml:space="preserve">        """</w:t>
      </w:r>
    </w:p>
    <w:p w14:paraId="184135F7" w14:textId="77777777" w:rsidR="00E3613C" w:rsidRDefault="00E3613C" w:rsidP="00E3613C">
      <w:r>
        <w:t xml:space="preserve">        Replaces the current stack with the one provided</w:t>
      </w:r>
    </w:p>
    <w:p w14:paraId="18C00CBD" w14:textId="77777777" w:rsidR="00E3613C" w:rsidRDefault="00E3613C" w:rsidP="00E3613C"/>
    <w:p w14:paraId="1AB5777E" w14:textId="77777777" w:rsidR="00E3613C" w:rsidRDefault="00E3613C" w:rsidP="00E3613C">
      <w:r>
        <w:t xml:space="preserve">        :param stack: the list of moves stored as dictionaries</w:t>
      </w:r>
    </w:p>
    <w:p w14:paraId="3EB5E587" w14:textId="77777777" w:rsidR="00E3613C" w:rsidRDefault="00E3613C" w:rsidP="00E3613C">
      <w:r>
        <w:t xml:space="preserve">        :type stack: list[dict]</w:t>
      </w:r>
    </w:p>
    <w:p w14:paraId="63335431" w14:textId="77777777" w:rsidR="00E3613C" w:rsidRDefault="00E3613C" w:rsidP="00E3613C">
      <w:r>
        <w:t xml:space="preserve">        """</w:t>
      </w:r>
    </w:p>
    <w:p w14:paraId="4331C813" w14:textId="77777777" w:rsidR="00E3613C" w:rsidRDefault="00E3613C" w:rsidP="00E3613C">
      <w:r>
        <w:t xml:space="preserve">        self.stack = stack</w:t>
      </w:r>
    </w:p>
    <w:p w14:paraId="67D5466F" w14:textId="77777777" w:rsidR="00E3613C" w:rsidRDefault="00E3613C" w:rsidP="00E3613C"/>
    <w:p w14:paraId="7BFBFFBD" w14:textId="77777777" w:rsidR="00E3613C" w:rsidRDefault="00E3613C" w:rsidP="00E3613C"/>
    <w:p w14:paraId="0D8EF9B0" w14:textId="77777777" w:rsidR="00E3613C" w:rsidRDefault="00E3613C" w:rsidP="00E3613C">
      <w:r>
        <w:t>moves = MoveStack()</w:t>
      </w:r>
    </w:p>
    <w:p w14:paraId="410D8A83" w14:textId="77777777" w:rsidR="00E3613C" w:rsidRDefault="00E3613C" w:rsidP="00E3613C">
      <w:r>
        <w:t>"""The MoveStack of moves that have been made by the user and the scrambler in order</w:t>
      </w:r>
    </w:p>
    <w:p w14:paraId="3F87988F" w14:textId="77777777" w:rsidR="00E3613C" w:rsidRDefault="00E3613C" w:rsidP="00E3613C">
      <w:r>
        <w:t>:type: MoveStack"""</w:t>
      </w:r>
    </w:p>
    <w:p w14:paraId="4FF47F0A" w14:textId="77777777" w:rsidR="00E3613C" w:rsidRDefault="00E3613C" w:rsidP="00E3613C">
      <w:r>
        <w:t>move_count = 0</w:t>
      </w:r>
    </w:p>
    <w:p w14:paraId="71BA7B58" w14:textId="77777777" w:rsidR="00E3613C" w:rsidRDefault="00E3613C" w:rsidP="00E3613C">
      <w:r>
        <w:t>"""The amount of moves made by the user and scrambler.</w:t>
      </w:r>
    </w:p>
    <w:p w14:paraId="1A1AE192" w14:textId="77777777" w:rsidR="00E3613C" w:rsidRDefault="00E3613C" w:rsidP="00E3613C">
      <w:r>
        <w:t>These will be on order in the moves list, but will be preceded by scrambler moves</w:t>
      </w:r>
    </w:p>
    <w:p w14:paraId="144C6899" w14:textId="77777777" w:rsidR="00E3613C" w:rsidRDefault="00E3613C" w:rsidP="00E3613C">
      <w:r>
        <w:lastRenderedPageBreak/>
        <w:t>:type: int"""</w:t>
      </w:r>
    </w:p>
    <w:p w14:paraId="52555ECB" w14:textId="77777777" w:rsidR="00E3613C" w:rsidRDefault="00E3613C" w:rsidP="00E3613C">
      <w:r>
        <w:t>scrambler_count = 0</w:t>
      </w:r>
    </w:p>
    <w:p w14:paraId="302267D7" w14:textId="77777777" w:rsidR="00E3613C" w:rsidRDefault="00E3613C" w:rsidP="00E3613C">
      <w:r>
        <w:t>"""The amount of moves made by the scrambler</w:t>
      </w:r>
    </w:p>
    <w:p w14:paraId="32F671A2" w14:textId="77777777" w:rsidR="00E3613C" w:rsidRDefault="00E3613C" w:rsidP="00E3613C">
      <w:r>
        <w:t>:type: int"""</w:t>
      </w:r>
    </w:p>
    <w:p w14:paraId="3372151D" w14:textId="77777777" w:rsidR="00E3613C" w:rsidRDefault="00E3613C" w:rsidP="00E3613C"/>
    <w:p w14:paraId="3AA0DB64" w14:textId="77777777" w:rsidR="00E3613C" w:rsidRDefault="00E3613C" w:rsidP="00E3613C">
      <w:r>
        <w:t># used for tracking time</w:t>
      </w:r>
    </w:p>
    <w:p w14:paraId="480D6DB5" w14:textId="77777777" w:rsidR="00E3613C" w:rsidRDefault="00E3613C" w:rsidP="00E3613C">
      <w:r>
        <w:t>start_time = 0.0</w:t>
      </w:r>
    </w:p>
    <w:p w14:paraId="4636A58D" w14:textId="77777777" w:rsidR="00E3613C" w:rsidRDefault="00E3613C" w:rsidP="00E3613C">
      <w:r>
        <w:t>"""The time since epoch that the user started the solve/ started the scrambler</w:t>
      </w:r>
    </w:p>
    <w:p w14:paraId="3979E22C" w14:textId="77777777" w:rsidR="00E3613C" w:rsidRDefault="00E3613C" w:rsidP="00E3613C">
      <w:r>
        <w:t>:type: float"""</w:t>
      </w:r>
    </w:p>
    <w:p w14:paraId="13E6848F" w14:textId="77777777" w:rsidR="00E3613C" w:rsidRDefault="00E3613C" w:rsidP="00E3613C">
      <w:r>
        <w:t>time_taken = 0.0</w:t>
      </w:r>
    </w:p>
    <w:p w14:paraId="0D781BDF" w14:textId="77777777" w:rsidR="00E3613C" w:rsidRDefault="00E3613C" w:rsidP="00E3613C">
      <w:r>
        <w:t>"""The amount of time that has elapsed since the user started the solve</w:t>
      </w:r>
    </w:p>
    <w:p w14:paraId="53D1FD26" w14:textId="77777777" w:rsidR="00E3613C" w:rsidRDefault="00E3613C" w:rsidP="00E3613C">
      <w:r>
        <w:t>:type: float"""</w:t>
      </w:r>
    </w:p>
    <w:p w14:paraId="39E96B0E" w14:textId="77777777" w:rsidR="00E3613C" w:rsidRDefault="00E3613C" w:rsidP="00E3613C"/>
    <w:p w14:paraId="4ABCC02B" w14:textId="77777777" w:rsidR="00E3613C" w:rsidRDefault="00E3613C" w:rsidP="00E3613C">
      <w:r>
        <w:t># used for seeing if the solve is eligible for the leaderboard and for users knowledge</w:t>
      </w:r>
    </w:p>
    <w:p w14:paraId="4625016B" w14:textId="77777777" w:rsidR="00E3613C" w:rsidRDefault="00E3613C" w:rsidP="00E3613C">
      <w:r>
        <w:t>hints_used = False</w:t>
      </w:r>
    </w:p>
    <w:p w14:paraId="14B450DF" w14:textId="77777777" w:rsidR="00E3613C" w:rsidRDefault="00E3613C" w:rsidP="00E3613C">
      <w:r>
        <w:t>"""Whether the user has used hints</w:t>
      </w:r>
    </w:p>
    <w:p w14:paraId="648F3D2C" w14:textId="77777777" w:rsidR="00E3613C" w:rsidRDefault="00E3613C" w:rsidP="00E3613C">
      <w:r>
        <w:t>:type: bool"""</w:t>
      </w:r>
    </w:p>
    <w:p w14:paraId="662AA9BB" w14:textId="77777777" w:rsidR="00E3613C" w:rsidRDefault="00E3613C" w:rsidP="00E3613C">
      <w:r>
        <w:t>solver_used = False</w:t>
      </w:r>
    </w:p>
    <w:p w14:paraId="0DBE6897" w14:textId="77777777" w:rsidR="00E3613C" w:rsidRDefault="00E3613C" w:rsidP="00E3613C">
      <w:r>
        <w:t>"""Whether the user has used the solver</w:t>
      </w:r>
    </w:p>
    <w:p w14:paraId="5CBF33C8" w14:textId="77777777" w:rsidR="00E3613C" w:rsidRDefault="00E3613C" w:rsidP="00E3613C">
      <w:r>
        <w:t>:type: bool"""</w:t>
      </w:r>
    </w:p>
    <w:p w14:paraId="2E327213" w14:textId="77777777" w:rsidR="00E3613C" w:rsidRDefault="00E3613C" w:rsidP="00E3613C">
      <w:r>
        <w:t>solved = False</w:t>
      </w:r>
    </w:p>
    <w:p w14:paraId="604F0463" w14:textId="77777777" w:rsidR="00E3613C" w:rsidRDefault="00E3613C" w:rsidP="00E3613C">
      <w:r>
        <w:t>"""Whether the cube is solved</w:t>
      </w:r>
    </w:p>
    <w:p w14:paraId="1D44870E" w14:textId="526840BA" w:rsidR="00E3613C" w:rsidRDefault="00E3613C" w:rsidP="00E3613C">
      <w:r>
        <w:t>:type: bool"""</w:t>
      </w:r>
    </w:p>
    <w:p w14:paraId="6EE56969" w14:textId="77777777" w:rsidR="00E3613C" w:rsidRDefault="00E3613C" w:rsidP="00E3613C"/>
    <w:p w14:paraId="7D062875" w14:textId="044F72D5" w:rsidR="00E3613C" w:rsidRDefault="00E3613C" w:rsidP="00E3613C">
      <w:pPr>
        <w:pStyle w:val="Heading2"/>
      </w:pPr>
      <w:bookmarkStart w:id="1629" w:name="_Toc190004492"/>
      <w:r>
        <w:t>interface.py</w:t>
      </w:r>
      <w:bookmarkEnd w:id="1629"/>
    </w:p>
    <w:p w14:paraId="6CCF3F9E" w14:textId="77777777" w:rsidR="00E3613C" w:rsidRDefault="00E3613C" w:rsidP="00E3613C">
      <w:r>
        <w:t>"""</w:t>
      </w:r>
    </w:p>
    <w:p w14:paraId="65C88A88" w14:textId="77777777" w:rsidR="00E3613C" w:rsidRDefault="00E3613C" w:rsidP="00E3613C">
      <w:r>
        <w:t>This file contains some key elements of the interface to be used by other files</w:t>
      </w:r>
    </w:p>
    <w:p w14:paraId="5977603E" w14:textId="77777777" w:rsidR="00E3613C" w:rsidRDefault="00E3613C" w:rsidP="00E3613C"/>
    <w:p w14:paraId="53B40662" w14:textId="77777777" w:rsidR="00E3613C" w:rsidRDefault="00E3613C" w:rsidP="00E3613C">
      <w:r>
        <w:t>This file handles creating visual elements and user interface</w:t>
      </w:r>
    </w:p>
    <w:p w14:paraId="3C65D1F7" w14:textId="77777777" w:rsidR="00E3613C" w:rsidRDefault="00E3613C" w:rsidP="00E3613C">
      <w:r>
        <w:t>to be displayed to the screen for the user.</w:t>
      </w:r>
    </w:p>
    <w:p w14:paraId="2934CDF1" w14:textId="77777777" w:rsidR="00E3613C" w:rsidRDefault="00E3613C" w:rsidP="00E3613C">
      <w:r>
        <w:t>DisplayOption and DisplayBar should be used together.</w:t>
      </w:r>
    </w:p>
    <w:p w14:paraId="69CD6EE4" w14:textId="77777777" w:rsidR="00E3613C" w:rsidRDefault="00E3613C" w:rsidP="00E3613C"/>
    <w:p w14:paraId="09240097" w14:textId="77777777" w:rsidR="00E3613C" w:rsidRDefault="00E3613C" w:rsidP="00E3613C">
      <w:r>
        <w:t>black, isort and flake8 used for formatting</w:t>
      </w:r>
    </w:p>
    <w:p w14:paraId="45375994" w14:textId="77777777" w:rsidR="00E3613C" w:rsidRDefault="00E3613C" w:rsidP="00E3613C">
      <w:r>
        <w:t>"""</w:t>
      </w:r>
    </w:p>
    <w:p w14:paraId="7774497F" w14:textId="77777777" w:rsidR="00E3613C" w:rsidRDefault="00E3613C" w:rsidP="00E3613C"/>
    <w:p w14:paraId="433478F5" w14:textId="77777777" w:rsidR="00E3613C" w:rsidRDefault="00E3613C" w:rsidP="00E3613C"/>
    <w:p w14:paraId="4F113787" w14:textId="77777777" w:rsidR="00E3613C" w:rsidRDefault="00E3613C" w:rsidP="00E3613C">
      <w:r>
        <w:t>import pygame</w:t>
      </w:r>
    </w:p>
    <w:p w14:paraId="628C1ECA" w14:textId="77777777" w:rsidR="00E3613C" w:rsidRDefault="00E3613C" w:rsidP="00E3613C"/>
    <w:p w14:paraId="3486290A" w14:textId="77777777" w:rsidR="00E3613C" w:rsidRDefault="00E3613C" w:rsidP="00E3613C"/>
    <w:p w14:paraId="19E12F90" w14:textId="77777777" w:rsidR="00E3613C" w:rsidRDefault="00E3613C" w:rsidP="00E3613C">
      <w:r>
        <w:t>class DisplayOption:</w:t>
      </w:r>
    </w:p>
    <w:p w14:paraId="6EEA735D" w14:textId="77777777" w:rsidR="00E3613C" w:rsidRDefault="00E3613C" w:rsidP="00E3613C">
      <w:r>
        <w:t xml:space="preserve">    """</w:t>
      </w:r>
    </w:p>
    <w:p w14:paraId="33589EA3" w14:textId="77777777" w:rsidR="00E3613C" w:rsidRDefault="00E3613C" w:rsidP="00E3613C">
      <w:r>
        <w:t xml:space="preserve">    Creates a button with an image that changes size when hovered</w:t>
      </w:r>
    </w:p>
    <w:p w14:paraId="69CAA3C3" w14:textId="77777777" w:rsidR="00E3613C" w:rsidRDefault="00E3613C" w:rsidP="00E3613C"/>
    <w:p w14:paraId="1DF953CC" w14:textId="77777777" w:rsidR="00E3613C" w:rsidRDefault="00E3613C" w:rsidP="00E3613C">
      <w:r>
        <w:t xml:space="preserve">    This class should be used with DisplayBar</w:t>
      </w:r>
    </w:p>
    <w:p w14:paraId="0110786E" w14:textId="77777777" w:rsidR="00E3613C" w:rsidRDefault="00E3613C" w:rsidP="00E3613C">
      <w:r>
        <w:t xml:space="preserve">    """</w:t>
      </w:r>
    </w:p>
    <w:p w14:paraId="6FE8B3BA" w14:textId="77777777" w:rsidR="00E3613C" w:rsidRDefault="00E3613C" w:rsidP="00E3613C"/>
    <w:p w14:paraId="4D43E75F" w14:textId="77777777" w:rsidR="00E3613C" w:rsidRDefault="00E3613C" w:rsidP="00E3613C">
      <w:r>
        <w:t xml:space="preserve">    def __init__(self, image_function, display_surf, pos, size, mult, action, bg_col):</w:t>
      </w:r>
    </w:p>
    <w:p w14:paraId="4110162E" w14:textId="77777777" w:rsidR="00E3613C" w:rsidRDefault="00E3613C" w:rsidP="00E3613C">
      <w:r>
        <w:t xml:space="preserve">        """</w:t>
      </w:r>
    </w:p>
    <w:p w14:paraId="212FC76B" w14:textId="77777777" w:rsidR="00E3613C" w:rsidRDefault="00E3613C" w:rsidP="00E3613C">
      <w:r>
        <w:t xml:space="preserve">        :param image_function: the function to get the image to use as the button</w:t>
      </w:r>
    </w:p>
    <w:p w14:paraId="41020C24" w14:textId="77777777" w:rsidR="00E3613C" w:rsidRDefault="00E3613C" w:rsidP="00E3613C">
      <w:r>
        <w:t xml:space="preserve">        :param display_surf: the surface to display the button to</w:t>
      </w:r>
    </w:p>
    <w:p w14:paraId="0698AABB" w14:textId="77777777" w:rsidR="00E3613C" w:rsidRDefault="00E3613C" w:rsidP="00E3613C">
      <w:r>
        <w:t xml:space="preserve">        :param pos: the position to display the button from the top left</w:t>
      </w:r>
    </w:p>
    <w:p w14:paraId="29DA7FC2" w14:textId="77777777" w:rsidR="00E3613C" w:rsidRDefault="00E3613C" w:rsidP="00E3613C">
      <w:r>
        <w:t xml:space="preserve">        :param size: the x length and y length of the button</w:t>
      </w:r>
    </w:p>
    <w:p w14:paraId="3E63F551" w14:textId="77777777" w:rsidR="00E3613C" w:rsidRDefault="00E3613C" w:rsidP="00E3613C">
      <w:r>
        <w:t xml:space="preserve">        :param mult: how much to increase the image size when hovered</w:t>
      </w:r>
    </w:p>
    <w:p w14:paraId="1BC6F4FA" w14:textId="77777777" w:rsidR="00E3613C" w:rsidRDefault="00E3613C" w:rsidP="00E3613C">
      <w:r>
        <w:t xml:space="preserve">        :param action: the function to run when the button is clicked</w:t>
      </w:r>
    </w:p>
    <w:p w14:paraId="3AB0D869" w14:textId="77777777" w:rsidR="00E3613C" w:rsidRDefault="00E3613C" w:rsidP="00E3613C">
      <w:r>
        <w:t xml:space="preserve">        :param bg_col: the RGB value of the background colour</w:t>
      </w:r>
    </w:p>
    <w:p w14:paraId="2D6B19D3" w14:textId="77777777" w:rsidR="00E3613C" w:rsidRDefault="00E3613C" w:rsidP="00E3613C">
      <w:r>
        <w:t xml:space="preserve">        :type image_function: function</w:t>
      </w:r>
    </w:p>
    <w:p w14:paraId="00CA79CA" w14:textId="77777777" w:rsidR="00E3613C" w:rsidRDefault="00E3613C" w:rsidP="00E3613C">
      <w:r>
        <w:t xml:space="preserve">        :type display_surf: pygame.Surface</w:t>
      </w:r>
    </w:p>
    <w:p w14:paraId="72AEEE75" w14:textId="77777777" w:rsidR="00E3613C" w:rsidRDefault="00E3613C" w:rsidP="00E3613C">
      <w:r>
        <w:t xml:space="preserve">        :type pos: list[int] or tuple[int, int]</w:t>
      </w:r>
    </w:p>
    <w:p w14:paraId="3BFEE190" w14:textId="77777777" w:rsidR="00E3613C" w:rsidRDefault="00E3613C" w:rsidP="00E3613C">
      <w:r>
        <w:t xml:space="preserve">        :type size: list[int]</w:t>
      </w:r>
    </w:p>
    <w:p w14:paraId="3C201546" w14:textId="77777777" w:rsidR="00E3613C" w:rsidRDefault="00E3613C" w:rsidP="00E3613C">
      <w:r>
        <w:t xml:space="preserve">        :type mult: float</w:t>
      </w:r>
    </w:p>
    <w:p w14:paraId="35DCEE9B" w14:textId="77777777" w:rsidR="00E3613C" w:rsidRDefault="00E3613C" w:rsidP="00E3613C">
      <w:r>
        <w:t xml:space="preserve">        :type action: function</w:t>
      </w:r>
    </w:p>
    <w:p w14:paraId="77BA716B" w14:textId="77777777" w:rsidR="00E3613C" w:rsidRDefault="00E3613C" w:rsidP="00E3613C">
      <w:r>
        <w:t xml:space="preserve">        :type bg_col: tuple[int, int, int] or list[int]</w:t>
      </w:r>
    </w:p>
    <w:p w14:paraId="469E1027" w14:textId="77777777" w:rsidR="00E3613C" w:rsidRDefault="00E3613C" w:rsidP="00E3613C">
      <w:r>
        <w:lastRenderedPageBreak/>
        <w:t xml:space="preserve">        """</w:t>
      </w:r>
    </w:p>
    <w:p w14:paraId="38DE92CB" w14:textId="77777777" w:rsidR="00E3613C" w:rsidRDefault="00E3613C" w:rsidP="00E3613C">
      <w:r>
        <w:t xml:space="preserve">        self.image_function = image_function</w:t>
      </w:r>
    </w:p>
    <w:p w14:paraId="4DB23B6E" w14:textId="77777777" w:rsidR="00E3613C" w:rsidRDefault="00E3613C" w:rsidP="00E3613C">
      <w:r>
        <w:t xml:space="preserve">        self.display_surf = display_surf</w:t>
      </w:r>
    </w:p>
    <w:p w14:paraId="499EC1F4" w14:textId="77777777" w:rsidR="00E3613C" w:rsidRDefault="00E3613C" w:rsidP="00E3613C">
      <w:r>
        <w:t xml:space="preserve">        self.pos = pos</w:t>
      </w:r>
    </w:p>
    <w:p w14:paraId="6A83830E" w14:textId="77777777" w:rsidR="00E3613C" w:rsidRDefault="00E3613C" w:rsidP="00E3613C">
      <w:r>
        <w:t xml:space="preserve">        self.size = size</w:t>
      </w:r>
    </w:p>
    <w:p w14:paraId="5247B2FC" w14:textId="77777777" w:rsidR="00E3613C" w:rsidRDefault="00E3613C" w:rsidP="00E3613C">
      <w:r>
        <w:t xml:space="preserve">        self.last_size = size</w:t>
      </w:r>
    </w:p>
    <w:p w14:paraId="23AA53E7" w14:textId="77777777" w:rsidR="00E3613C" w:rsidRDefault="00E3613C" w:rsidP="00E3613C">
      <w:r>
        <w:t xml:space="preserve">        self.mult = mult</w:t>
      </w:r>
    </w:p>
    <w:p w14:paraId="58617D0A" w14:textId="77777777" w:rsidR="00E3613C" w:rsidRDefault="00E3613C" w:rsidP="00E3613C">
      <w:r>
        <w:t xml:space="preserve">        self.act = action</w:t>
      </w:r>
    </w:p>
    <w:p w14:paraId="2F06C459" w14:textId="77777777" w:rsidR="00E3613C" w:rsidRDefault="00E3613C" w:rsidP="00E3613C">
      <w:r>
        <w:t xml:space="preserve">        self.bg_col = bg_col</w:t>
      </w:r>
    </w:p>
    <w:p w14:paraId="31A74A66" w14:textId="77777777" w:rsidR="00E3613C" w:rsidRDefault="00E3613C" w:rsidP="00E3613C">
      <w:r>
        <w:t xml:space="preserve">        self.image = self.get_image()</w:t>
      </w:r>
    </w:p>
    <w:p w14:paraId="79DDEA24" w14:textId="77777777" w:rsidR="00E3613C" w:rsidRDefault="00E3613C" w:rsidP="00E3613C"/>
    <w:p w14:paraId="516C6508" w14:textId="77777777" w:rsidR="00E3613C" w:rsidRDefault="00E3613C" w:rsidP="00E3613C">
      <w:r>
        <w:t xml:space="preserve">        self.last_size = self.size</w:t>
      </w:r>
    </w:p>
    <w:p w14:paraId="466CCAC8" w14:textId="77777777" w:rsidR="00E3613C" w:rsidRDefault="00E3613C" w:rsidP="00E3613C">
      <w:r>
        <w:t xml:space="preserve">        """The last x,y size of the button. Used for checking if the button is hovered</w:t>
      </w:r>
    </w:p>
    <w:p w14:paraId="56AC438E" w14:textId="77777777" w:rsidR="00E3613C" w:rsidRDefault="00E3613C" w:rsidP="00E3613C">
      <w:r>
        <w:t xml:space="preserve">        :type last_size: list[int]"""</w:t>
      </w:r>
    </w:p>
    <w:p w14:paraId="29A883D1" w14:textId="77777777" w:rsidR="00E3613C" w:rsidRDefault="00E3613C" w:rsidP="00E3613C"/>
    <w:p w14:paraId="40D5AB9D" w14:textId="77777777" w:rsidR="00E3613C" w:rsidRDefault="00E3613C" w:rsidP="00E3613C">
      <w:r>
        <w:t xml:space="preserve">    def get_image(self):</w:t>
      </w:r>
    </w:p>
    <w:p w14:paraId="602572D6" w14:textId="77777777" w:rsidR="00E3613C" w:rsidRDefault="00E3613C" w:rsidP="00E3613C">
      <w:r>
        <w:t xml:space="preserve">        """</w:t>
      </w:r>
    </w:p>
    <w:p w14:paraId="17B35C8D" w14:textId="77777777" w:rsidR="00E3613C" w:rsidRDefault="00E3613C" w:rsidP="00E3613C">
      <w:r>
        <w:t xml:space="preserve">        Gets the image of the button in its current state</w:t>
      </w:r>
    </w:p>
    <w:p w14:paraId="56F25AC6" w14:textId="77777777" w:rsidR="00E3613C" w:rsidRDefault="00E3613C" w:rsidP="00E3613C"/>
    <w:p w14:paraId="2A9137B2" w14:textId="77777777" w:rsidR="00E3613C" w:rsidRDefault="00E3613C" w:rsidP="00E3613C">
      <w:r>
        <w:t xml:space="preserve">        :return: the image of the button</w:t>
      </w:r>
    </w:p>
    <w:p w14:paraId="2012725F" w14:textId="77777777" w:rsidR="00E3613C" w:rsidRDefault="00E3613C" w:rsidP="00E3613C">
      <w:r>
        <w:t xml:space="preserve">        :rtype: pygame.Surface</w:t>
      </w:r>
    </w:p>
    <w:p w14:paraId="7EBA5DA8" w14:textId="77777777" w:rsidR="00E3613C" w:rsidRDefault="00E3613C" w:rsidP="00E3613C">
      <w:r>
        <w:t xml:space="preserve">        """</w:t>
      </w:r>
    </w:p>
    <w:p w14:paraId="4EA7EA3F" w14:textId="77777777" w:rsidR="00E3613C" w:rsidRDefault="00E3613C" w:rsidP="00E3613C">
      <w:r>
        <w:t xml:space="preserve">        surf = pygame.Surface(self.size)</w:t>
      </w:r>
    </w:p>
    <w:p w14:paraId="1AD2423D" w14:textId="77777777" w:rsidR="00E3613C" w:rsidRDefault="00E3613C" w:rsidP="00E3613C">
      <w:r>
        <w:t xml:space="preserve">        cube = self.image_function()</w:t>
      </w:r>
    </w:p>
    <w:p w14:paraId="0F43DF5A" w14:textId="77777777" w:rsidR="00E3613C" w:rsidRDefault="00E3613C" w:rsidP="00E3613C">
      <w:r>
        <w:t xml:space="preserve">        cube = pygame.transform.smoothscale(cube, self.size)</w:t>
      </w:r>
    </w:p>
    <w:p w14:paraId="39DC3439" w14:textId="77777777" w:rsidR="00E3613C" w:rsidRDefault="00E3613C" w:rsidP="00E3613C">
      <w:r>
        <w:t xml:space="preserve">        cube.set_colorkey(self.bg_col)</w:t>
      </w:r>
    </w:p>
    <w:p w14:paraId="4FCC2ED8" w14:textId="77777777" w:rsidR="00E3613C" w:rsidRDefault="00E3613C" w:rsidP="00E3613C">
      <w:r>
        <w:t xml:space="preserve">        surf.blit(cube, (0, 0))</w:t>
      </w:r>
    </w:p>
    <w:p w14:paraId="672E00E3" w14:textId="77777777" w:rsidR="00E3613C" w:rsidRDefault="00E3613C" w:rsidP="00E3613C">
      <w:r>
        <w:t xml:space="preserve">        return surf</w:t>
      </w:r>
    </w:p>
    <w:p w14:paraId="6AE4FE4C" w14:textId="77777777" w:rsidR="00E3613C" w:rsidRDefault="00E3613C" w:rsidP="00E3613C"/>
    <w:p w14:paraId="6DFC90C8" w14:textId="77777777" w:rsidR="00E3613C" w:rsidRDefault="00E3613C" w:rsidP="00E3613C">
      <w:r>
        <w:t xml:space="preserve">    def update(self, mouse_pos, offset, mouse_up):</w:t>
      </w:r>
    </w:p>
    <w:p w14:paraId="0D4B4D82" w14:textId="77777777" w:rsidR="00E3613C" w:rsidRDefault="00E3613C" w:rsidP="00E3613C">
      <w:r>
        <w:t xml:space="preserve">        """</w:t>
      </w:r>
    </w:p>
    <w:p w14:paraId="1CE929A7" w14:textId="77777777" w:rsidR="00E3613C" w:rsidRDefault="00E3613C" w:rsidP="00E3613C">
      <w:r>
        <w:lastRenderedPageBreak/>
        <w:t xml:space="preserve">        Update the button, checking if it is hovered or clicked</w:t>
      </w:r>
    </w:p>
    <w:p w14:paraId="37EFB2B3" w14:textId="77777777" w:rsidR="00E3613C" w:rsidRDefault="00E3613C" w:rsidP="00E3613C"/>
    <w:p w14:paraId="01A75E5D" w14:textId="77777777" w:rsidR="00E3613C" w:rsidRDefault="00E3613C" w:rsidP="00E3613C">
      <w:r>
        <w:t xml:space="preserve">        :param mouse_pos: the x,y position of the mouse</w:t>
      </w:r>
    </w:p>
    <w:p w14:paraId="0CDBC764" w14:textId="77777777" w:rsidR="00E3613C" w:rsidRDefault="00E3613C" w:rsidP="00E3613C">
      <w:r>
        <w:t xml:space="preserve">        :param offset: the width and height to offset the button ensures its enlarged</w:t>
      </w:r>
    </w:p>
    <w:p w14:paraId="667D043E" w14:textId="77777777" w:rsidR="00E3613C" w:rsidRDefault="00E3613C" w:rsidP="00E3613C">
      <w:r>
        <w:t xml:space="preserve">            size does not overlap anything</w:t>
      </w:r>
    </w:p>
    <w:p w14:paraId="6518BDB6" w14:textId="77777777" w:rsidR="00E3613C" w:rsidRDefault="00E3613C" w:rsidP="00E3613C">
      <w:r>
        <w:t xml:space="preserve">        :param mouse_up: whether the mouse button has been clicked</w:t>
      </w:r>
    </w:p>
    <w:p w14:paraId="0132E8F4" w14:textId="77777777" w:rsidR="00E3613C" w:rsidRDefault="00E3613C" w:rsidP="00E3613C">
      <w:r>
        <w:t xml:space="preserve">        :type mouse_pos: tuple[int, int] or list[int]</w:t>
      </w:r>
    </w:p>
    <w:p w14:paraId="191F9975" w14:textId="77777777" w:rsidR="00E3613C" w:rsidRDefault="00E3613C" w:rsidP="00E3613C">
      <w:r>
        <w:t xml:space="preserve">        :type offset: list[int]</w:t>
      </w:r>
    </w:p>
    <w:p w14:paraId="6C4ED58D" w14:textId="77777777" w:rsidR="00E3613C" w:rsidRDefault="00E3613C" w:rsidP="00E3613C">
      <w:r>
        <w:t xml:space="preserve">        :type mouse_up: bool</w:t>
      </w:r>
    </w:p>
    <w:p w14:paraId="27636278" w14:textId="77777777" w:rsidR="00E3613C" w:rsidRDefault="00E3613C" w:rsidP="00E3613C">
      <w:r>
        <w:t xml:space="preserve">        :return: whether the button is hovered</w:t>
      </w:r>
    </w:p>
    <w:p w14:paraId="2AC5688A" w14:textId="77777777" w:rsidR="00E3613C" w:rsidRDefault="00E3613C" w:rsidP="00E3613C">
      <w:r>
        <w:t xml:space="preserve">        :rtype: bool</w:t>
      </w:r>
    </w:p>
    <w:p w14:paraId="724852E4" w14:textId="77777777" w:rsidR="00E3613C" w:rsidRDefault="00E3613C" w:rsidP="00E3613C">
      <w:r>
        <w:t xml:space="preserve">        """</w:t>
      </w:r>
    </w:p>
    <w:p w14:paraId="5BA0F015" w14:textId="77777777" w:rsidR="00E3613C" w:rsidRDefault="00E3613C" w:rsidP="00E3613C">
      <w:r>
        <w:t xml:space="preserve">        # calculate the position of the button with its offset</w:t>
      </w:r>
    </w:p>
    <w:p w14:paraId="48274E30" w14:textId="77777777" w:rsidR="00E3613C" w:rsidRDefault="00E3613C" w:rsidP="00E3613C">
      <w:r>
        <w:t xml:space="preserve">        pos = [0, 0]</w:t>
      </w:r>
    </w:p>
    <w:p w14:paraId="26EF6B3E" w14:textId="77777777" w:rsidR="00E3613C" w:rsidRDefault="00E3613C" w:rsidP="00E3613C">
      <w:r>
        <w:t xml:space="preserve">        pos[0] = self.pos[0] + offset[0]</w:t>
      </w:r>
    </w:p>
    <w:p w14:paraId="49F20144" w14:textId="77777777" w:rsidR="00E3613C" w:rsidRDefault="00E3613C" w:rsidP="00E3613C">
      <w:r>
        <w:t xml:space="preserve">        pos[1] = self.pos[1] + offset[1]</w:t>
      </w:r>
    </w:p>
    <w:p w14:paraId="64275C14" w14:textId="77777777" w:rsidR="00E3613C" w:rsidRDefault="00E3613C" w:rsidP="00E3613C"/>
    <w:p w14:paraId="550444F4" w14:textId="77777777" w:rsidR="00E3613C" w:rsidRDefault="00E3613C" w:rsidP="00E3613C">
      <w:r>
        <w:t xml:space="preserve">        # calculate the centre of the button accounting for possible enlargement</w:t>
      </w:r>
    </w:p>
    <w:p w14:paraId="1FD62EBE" w14:textId="77777777" w:rsidR="00E3613C" w:rsidRDefault="00E3613C" w:rsidP="00E3613C">
      <w:r>
        <w:t xml:space="preserve">        # and offset</w:t>
      </w:r>
    </w:p>
    <w:p w14:paraId="76CBEA4A" w14:textId="77777777" w:rsidR="00E3613C" w:rsidRDefault="00E3613C" w:rsidP="00E3613C">
      <w:r>
        <w:t xml:space="preserve">        width = self.last_size[0]</w:t>
      </w:r>
    </w:p>
    <w:p w14:paraId="07E80CBA" w14:textId="77777777" w:rsidR="00E3613C" w:rsidRDefault="00E3613C" w:rsidP="00E3613C">
      <w:r>
        <w:t xml:space="preserve">        height = self.last_size[1]</w:t>
      </w:r>
    </w:p>
    <w:p w14:paraId="6C3CE826" w14:textId="77777777" w:rsidR="00E3613C" w:rsidRDefault="00E3613C" w:rsidP="00E3613C">
      <w:r>
        <w:t xml:space="preserve">        centre = width // 2 + pos[0], height // 2 + pos[1]</w:t>
      </w:r>
    </w:p>
    <w:p w14:paraId="77A2FCED" w14:textId="77777777" w:rsidR="00E3613C" w:rsidRDefault="00E3613C" w:rsidP="00E3613C"/>
    <w:p w14:paraId="42CE0B81" w14:textId="77777777" w:rsidR="00E3613C" w:rsidRDefault="00E3613C" w:rsidP="00E3613C">
      <w:r>
        <w:t xml:space="preserve">        if self.image.get_rect(center=centre).collidepoint(mouse_pos):  # if hovered</w:t>
      </w:r>
    </w:p>
    <w:p w14:paraId="759C33FE" w14:textId="77777777" w:rsidR="00E3613C" w:rsidRDefault="00E3613C" w:rsidP="00E3613C">
      <w:r>
        <w:t xml:space="preserve">            if mouse_up:  # if pressed</w:t>
      </w:r>
    </w:p>
    <w:p w14:paraId="04839934" w14:textId="77777777" w:rsidR="00E3613C" w:rsidRDefault="00E3613C" w:rsidP="00E3613C">
      <w:r>
        <w:t xml:space="preserve">                self.act()</w:t>
      </w:r>
    </w:p>
    <w:p w14:paraId="4799122B" w14:textId="77777777" w:rsidR="00E3613C" w:rsidRDefault="00E3613C" w:rsidP="00E3613C">
      <w:r>
        <w:t xml:space="preserve">            # save same size so it can be restored</w:t>
      </w:r>
    </w:p>
    <w:p w14:paraId="565AD0E3" w14:textId="77777777" w:rsidR="00E3613C" w:rsidRDefault="00E3613C" w:rsidP="00E3613C">
      <w:r>
        <w:t xml:space="preserve">            temp = self.size.copy()</w:t>
      </w:r>
    </w:p>
    <w:p w14:paraId="750C896D" w14:textId="77777777" w:rsidR="00E3613C" w:rsidRDefault="00E3613C" w:rsidP="00E3613C">
      <w:r>
        <w:t xml:space="preserve">            # enlarge the button</w:t>
      </w:r>
    </w:p>
    <w:p w14:paraId="7D010930" w14:textId="77777777" w:rsidR="00E3613C" w:rsidRDefault="00E3613C" w:rsidP="00E3613C">
      <w:r>
        <w:t xml:space="preserve">            self.size[0], self.size[1] = (</w:t>
      </w:r>
    </w:p>
    <w:p w14:paraId="2BCA7A8A" w14:textId="77777777" w:rsidR="00E3613C" w:rsidRDefault="00E3613C" w:rsidP="00E3613C">
      <w:r>
        <w:t xml:space="preserve">                self.size[0] * self.mult,</w:t>
      </w:r>
    </w:p>
    <w:p w14:paraId="11CBBC9A" w14:textId="77777777" w:rsidR="00E3613C" w:rsidRDefault="00E3613C" w:rsidP="00E3613C">
      <w:r>
        <w:lastRenderedPageBreak/>
        <w:t xml:space="preserve">                self.size[1] * self.mult,</w:t>
      </w:r>
    </w:p>
    <w:p w14:paraId="500F29D3" w14:textId="77777777" w:rsidR="00E3613C" w:rsidRDefault="00E3613C" w:rsidP="00E3613C">
      <w:r>
        <w:t xml:space="preserve">            )</w:t>
      </w:r>
    </w:p>
    <w:p w14:paraId="70C4613C" w14:textId="77777777" w:rsidR="00E3613C" w:rsidRDefault="00E3613C" w:rsidP="00E3613C">
      <w:r>
        <w:t xml:space="preserve">            self.last_size = self.size</w:t>
      </w:r>
    </w:p>
    <w:p w14:paraId="38D335FB" w14:textId="77777777" w:rsidR="00E3613C" w:rsidRDefault="00E3613C" w:rsidP="00E3613C">
      <w:r>
        <w:t xml:space="preserve">            # get the enlarged image</w:t>
      </w:r>
    </w:p>
    <w:p w14:paraId="19CAA957" w14:textId="77777777" w:rsidR="00E3613C" w:rsidRDefault="00E3613C" w:rsidP="00E3613C">
      <w:r>
        <w:t xml:space="preserve">            self.image = self.get_image()</w:t>
      </w:r>
    </w:p>
    <w:p w14:paraId="0ECF2934" w14:textId="77777777" w:rsidR="00E3613C" w:rsidRDefault="00E3613C" w:rsidP="00E3613C">
      <w:r>
        <w:t xml:space="preserve">            # restore size to the original state so it can be displayed</w:t>
      </w:r>
    </w:p>
    <w:p w14:paraId="3C6C6504" w14:textId="77777777" w:rsidR="00E3613C" w:rsidRDefault="00E3613C" w:rsidP="00E3613C">
      <w:r>
        <w:t xml:space="preserve">            self.size = temp</w:t>
      </w:r>
    </w:p>
    <w:p w14:paraId="256C1BFA" w14:textId="77777777" w:rsidR="00E3613C" w:rsidRDefault="00E3613C" w:rsidP="00E3613C"/>
    <w:p w14:paraId="3F7A1146" w14:textId="77777777" w:rsidR="00E3613C" w:rsidRDefault="00E3613C" w:rsidP="00E3613C">
      <w:r>
        <w:t xml:space="preserve">            self.display_surf.blit(self.image, pos)</w:t>
      </w:r>
    </w:p>
    <w:p w14:paraId="48F580E6" w14:textId="77777777" w:rsidR="00E3613C" w:rsidRDefault="00E3613C" w:rsidP="00E3613C">
      <w:r>
        <w:t xml:space="preserve">            return True</w:t>
      </w:r>
    </w:p>
    <w:p w14:paraId="0D5EC290" w14:textId="77777777" w:rsidR="00E3613C" w:rsidRDefault="00E3613C" w:rsidP="00E3613C">
      <w:r>
        <w:t xml:space="preserve">        else:  # if not hovered</w:t>
      </w:r>
    </w:p>
    <w:p w14:paraId="075ABAF9" w14:textId="77777777" w:rsidR="00E3613C" w:rsidRDefault="00E3613C" w:rsidP="00E3613C">
      <w:r>
        <w:t xml:space="preserve">            self.image = self.get_image()</w:t>
      </w:r>
    </w:p>
    <w:p w14:paraId="3EC39FD3" w14:textId="77777777" w:rsidR="00E3613C" w:rsidRDefault="00E3613C" w:rsidP="00E3613C">
      <w:r>
        <w:t xml:space="preserve">            self.last_size = self.size</w:t>
      </w:r>
    </w:p>
    <w:p w14:paraId="71D7326C" w14:textId="77777777" w:rsidR="00E3613C" w:rsidRDefault="00E3613C" w:rsidP="00E3613C">
      <w:r>
        <w:t xml:space="preserve">            self.display_surf.blit(self.image, pos)</w:t>
      </w:r>
    </w:p>
    <w:p w14:paraId="67B65217" w14:textId="77777777" w:rsidR="00E3613C" w:rsidRDefault="00E3613C" w:rsidP="00E3613C">
      <w:r>
        <w:t xml:space="preserve">            return False</w:t>
      </w:r>
    </w:p>
    <w:p w14:paraId="58783C1B" w14:textId="77777777" w:rsidR="00E3613C" w:rsidRDefault="00E3613C" w:rsidP="00E3613C"/>
    <w:p w14:paraId="17A6CC66" w14:textId="77777777" w:rsidR="00E3613C" w:rsidRDefault="00E3613C" w:rsidP="00E3613C"/>
    <w:p w14:paraId="74FC30CE" w14:textId="77777777" w:rsidR="00E3613C" w:rsidRDefault="00E3613C" w:rsidP="00E3613C">
      <w:r>
        <w:t>class DisplayBar:</w:t>
      </w:r>
    </w:p>
    <w:p w14:paraId="09E9412E" w14:textId="77777777" w:rsidR="00E3613C" w:rsidRDefault="00E3613C" w:rsidP="00E3613C">
      <w:r>
        <w:t xml:space="preserve">    """For creating a bar of DisplayObject in a row/column"""</w:t>
      </w:r>
    </w:p>
    <w:p w14:paraId="54763C61" w14:textId="77777777" w:rsidR="00E3613C" w:rsidRDefault="00E3613C" w:rsidP="00E3613C"/>
    <w:p w14:paraId="56F737B1" w14:textId="77777777" w:rsidR="00E3613C" w:rsidRDefault="00E3613C" w:rsidP="00E3613C">
      <w:r>
        <w:t xml:space="preserve">    def __init__(self, object_list, row):</w:t>
      </w:r>
    </w:p>
    <w:p w14:paraId="65207510" w14:textId="77777777" w:rsidR="00E3613C" w:rsidRDefault="00E3613C" w:rsidP="00E3613C">
      <w:r>
        <w:t xml:space="preserve">        """</w:t>
      </w:r>
    </w:p>
    <w:p w14:paraId="2937D901" w14:textId="77777777" w:rsidR="00E3613C" w:rsidRDefault="00E3613C" w:rsidP="00E3613C">
      <w:r>
        <w:t xml:space="preserve">        :param object_list: list of DisplayOption in sequential order</w:t>
      </w:r>
    </w:p>
    <w:p w14:paraId="5E8CCE4F" w14:textId="77777777" w:rsidR="00E3613C" w:rsidRDefault="00E3613C" w:rsidP="00E3613C">
      <w:r>
        <w:t xml:space="preserve">        :param row: if the buttons are in a row(True) or column(False)</w:t>
      </w:r>
    </w:p>
    <w:p w14:paraId="5AD38976" w14:textId="77777777" w:rsidR="00E3613C" w:rsidRDefault="00E3613C" w:rsidP="00E3613C">
      <w:r>
        <w:t xml:space="preserve">        :type object_list: list[DisplayOption]</w:t>
      </w:r>
    </w:p>
    <w:p w14:paraId="004D48C4" w14:textId="77777777" w:rsidR="00E3613C" w:rsidRDefault="00E3613C" w:rsidP="00E3613C">
      <w:r>
        <w:t xml:space="preserve">        :type row: bool</w:t>
      </w:r>
    </w:p>
    <w:p w14:paraId="2FED32F6" w14:textId="77777777" w:rsidR="00E3613C" w:rsidRDefault="00E3613C" w:rsidP="00E3613C">
      <w:r>
        <w:t xml:space="preserve">        """</w:t>
      </w:r>
    </w:p>
    <w:p w14:paraId="39C8E435" w14:textId="77777777" w:rsidR="00E3613C" w:rsidRDefault="00E3613C" w:rsidP="00E3613C">
      <w:r>
        <w:t xml:space="preserve">        self.object_list = object_list</w:t>
      </w:r>
    </w:p>
    <w:p w14:paraId="6AE78923" w14:textId="77777777" w:rsidR="00E3613C" w:rsidRDefault="00E3613C" w:rsidP="00E3613C">
      <w:r>
        <w:t xml:space="preserve">        self.row = row</w:t>
      </w:r>
    </w:p>
    <w:p w14:paraId="4F84F348" w14:textId="77777777" w:rsidR="00E3613C" w:rsidRDefault="00E3613C" w:rsidP="00E3613C"/>
    <w:p w14:paraId="3A75FCD4" w14:textId="77777777" w:rsidR="00E3613C" w:rsidRDefault="00E3613C" w:rsidP="00E3613C">
      <w:r>
        <w:t xml:space="preserve">    def update(self, mouse_pos, mouse_up):</w:t>
      </w:r>
    </w:p>
    <w:p w14:paraId="5B712B87" w14:textId="77777777" w:rsidR="00E3613C" w:rsidRDefault="00E3613C" w:rsidP="00E3613C">
      <w:r>
        <w:lastRenderedPageBreak/>
        <w:t xml:space="preserve">        """</w:t>
      </w:r>
    </w:p>
    <w:p w14:paraId="1F9FC412" w14:textId="77777777" w:rsidR="00E3613C" w:rsidRDefault="00E3613C" w:rsidP="00E3613C">
      <w:r>
        <w:t xml:space="preserve">        Updates each button in the bar and offsets then if one is hovered</w:t>
      </w:r>
    </w:p>
    <w:p w14:paraId="4F319AD7" w14:textId="77777777" w:rsidR="00E3613C" w:rsidRDefault="00E3613C" w:rsidP="00E3613C"/>
    <w:p w14:paraId="3D0DFBB4" w14:textId="77777777" w:rsidR="00E3613C" w:rsidRDefault="00E3613C" w:rsidP="00E3613C">
      <w:r>
        <w:t xml:space="preserve">        :param mouse_pos: the x,y position of the mouse</w:t>
      </w:r>
    </w:p>
    <w:p w14:paraId="5C7DFACF" w14:textId="77777777" w:rsidR="00E3613C" w:rsidRDefault="00E3613C" w:rsidP="00E3613C">
      <w:r>
        <w:t xml:space="preserve">        :param mouse_up: whether the mouse button has been clicked</w:t>
      </w:r>
    </w:p>
    <w:p w14:paraId="680BCFE8" w14:textId="77777777" w:rsidR="00E3613C" w:rsidRDefault="00E3613C" w:rsidP="00E3613C">
      <w:r>
        <w:t xml:space="preserve">        :type mouse_pos: tuple[int, int] or list[int]</w:t>
      </w:r>
    </w:p>
    <w:p w14:paraId="2833E906" w14:textId="77777777" w:rsidR="00E3613C" w:rsidRDefault="00E3613C" w:rsidP="00E3613C">
      <w:r>
        <w:t xml:space="preserve">        :type mouse_up: bool</w:t>
      </w:r>
    </w:p>
    <w:p w14:paraId="6A7F5AAD" w14:textId="77777777" w:rsidR="00E3613C" w:rsidRDefault="00E3613C" w:rsidP="00E3613C">
      <w:r>
        <w:t xml:space="preserve">        :rtype: None</w:t>
      </w:r>
    </w:p>
    <w:p w14:paraId="32C69456" w14:textId="77777777" w:rsidR="00E3613C" w:rsidRDefault="00E3613C" w:rsidP="00E3613C">
      <w:r>
        <w:t xml:space="preserve">        """</w:t>
      </w:r>
    </w:p>
    <w:p w14:paraId="073579E4" w14:textId="77777777" w:rsidR="00E3613C" w:rsidRDefault="00E3613C" w:rsidP="00E3613C">
      <w:r>
        <w:t xml:space="preserve">        offset = [0, 0]</w:t>
      </w:r>
    </w:p>
    <w:p w14:paraId="2991E0B8" w14:textId="77777777" w:rsidR="00E3613C" w:rsidRDefault="00E3613C" w:rsidP="00E3613C">
      <w:r>
        <w:t xml:space="preserve">        for i in range(len(self.object_list)):</w:t>
      </w:r>
    </w:p>
    <w:p w14:paraId="5C66B1DB" w14:textId="77777777" w:rsidR="00E3613C" w:rsidRDefault="00E3613C" w:rsidP="00E3613C">
      <w:r>
        <w:t xml:space="preserve">            # update the button and check if it is hovered</w:t>
      </w:r>
    </w:p>
    <w:p w14:paraId="6AC2158B" w14:textId="77777777" w:rsidR="00E3613C" w:rsidRDefault="00E3613C" w:rsidP="00E3613C">
      <w:r>
        <w:t xml:space="preserve">            if self.object_list[i].update(mouse_pos, offset, mouse_up):</w:t>
      </w:r>
    </w:p>
    <w:p w14:paraId="32C1606B" w14:textId="77777777" w:rsidR="00E3613C" w:rsidRDefault="00E3613C" w:rsidP="00E3613C">
      <w:r>
        <w:t xml:space="preserve">                if self.row:</w:t>
      </w:r>
    </w:p>
    <w:p w14:paraId="3F9CCA6E" w14:textId="77777777" w:rsidR="00E3613C" w:rsidRDefault="00E3613C" w:rsidP="00E3613C">
      <w:r>
        <w:t xml:space="preserve">                    # set offset to the difference in size</w:t>
      </w:r>
    </w:p>
    <w:p w14:paraId="7D0EA477" w14:textId="77777777" w:rsidR="00E3613C" w:rsidRDefault="00E3613C" w:rsidP="00E3613C">
      <w:r>
        <w:t xml:space="preserve">                    offset[0] = (</w:t>
      </w:r>
    </w:p>
    <w:p w14:paraId="35C86683" w14:textId="77777777" w:rsidR="00E3613C" w:rsidRDefault="00E3613C" w:rsidP="00E3613C">
      <w:r>
        <w:t xml:space="preserve">                        self.object_list[i].last_size[0] - self.object_list[i].size[0]</w:t>
      </w:r>
    </w:p>
    <w:p w14:paraId="64117E0A" w14:textId="77777777" w:rsidR="00E3613C" w:rsidRDefault="00E3613C" w:rsidP="00E3613C">
      <w:r>
        <w:t xml:space="preserve">                    )</w:t>
      </w:r>
    </w:p>
    <w:p w14:paraId="0E1D264B" w14:textId="77777777" w:rsidR="00E3613C" w:rsidRDefault="00E3613C" w:rsidP="00E3613C">
      <w:r>
        <w:t xml:space="preserve">                else:  # column</w:t>
      </w:r>
    </w:p>
    <w:p w14:paraId="0F52CADD" w14:textId="77777777" w:rsidR="00E3613C" w:rsidRDefault="00E3613C" w:rsidP="00E3613C">
      <w:r>
        <w:t xml:space="preserve">                    offset[1] = (</w:t>
      </w:r>
    </w:p>
    <w:p w14:paraId="763D3BED" w14:textId="77777777" w:rsidR="00E3613C" w:rsidRDefault="00E3613C" w:rsidP="00E3613C">
      <w:r>
        <w:t xml:space="preserve">                        self.object_list[i].last_size[1] - self.object_list[i].size[1]</w:t>
      </w:r>
    </w:p>
    <w:p w14:paraId="2630E36B" w14:textId="77777777" w:rsidR="00E3613C" w:rsidRDefault="00E3613C" w:rsidP="00E3613C">
      <w:r>
        <w:t xml:space="preserve">                    )</w:t>
      </w:r>
    </w:p>
    <w:p w14:paraId="3C913E23" w14:textId="77777777" w:rsidR="00E3613C" w:rsidRDefault="00E3613C" w:rsidP="00E3613C"/>
    <w:p w14:paraId="2B099C62" w14:textId="77777777" w:rsidR="00E3613C" w:rsidRDefault="00E3613C" w:rsidP="00E3613C"/>
    <w:p w14:paraId="2AC12303" w14:textId="77777777" w:rsidR="00E3613C" w:rsidRDefault="00E3613C" w:rsidP="00E3613C">
      <w:r>
        <w:t>def text(text, font, foreground_colour, background_colour):</w:t>
      </w:r>
    </w:p>
    <w:p w14:paraId="4E68E189" w14:textId="77777777" w:rsidR="00E3613C" w:rsidRDefault="00E3613C" w:rsidP="00E3613C">
      <w:r>
        <w:t xml:space="preserve">    """</w:t>
      </w:r>
    </w:p>
    <w:p w14:paraId="28A12E7F" w14:textId="77777777" w:rsidR="00E3613C" w:rsidRDefault="00E3613C" w:rsidP="00E3613C">
      <w:r>
        <w:t xml:space="preserve">    Returns an image of the text</w:t>
      </w:r>
    </w:p>
    <w:p w14:paraId="4A817CED" w14:textId="77777777" w:rsidR="00E3613C" w:rsidRDefault="00E3613C" w:rsidP="00E3613C"/>
    <w:p w14:paraId="64A2722D" w14:textId="77777777" w:rsidR="00E3613C" w:rsidRDefault="00E3613C" w:rsidP="00E3613C">
      <w:r>
        <w:t xml:space="preserve">    :param text: the text to display</w:t>
      </w:r>
    </w:p>
    <w:p w14:paraId="47031FA2" w14:textId="77777777" w:rsidR="00E3613C" w:rsidRDefault="00E3613C" w:rsidP="00E3613C">
      <w:r>
        <w:t xml:space="preserve">    :param font: the font to use</w:t>
      </w:r>
    </w:p>
    <w:p w14:paraId="5DE16A48" w14:textId="77777777" w:rsidR="00E3613C" w:rsidRDefault="00E3613C" w:rsidP="00E3613C">
      <w:r>
        <w:t xml:space="preserve">    :param foreground_colour: the RGB value of the foreground colour</w:t>
      </w:r>
    </w:p>
    <w:p w14:paraId="2BB74398" w14:textId="77777777" w:rsidR="00E3613C" w:rsidRDefault="00E3613C" w:rsidP="00E3613C">
      <w:r>
        <w:lastRenderedPageBreak/>
        <w:t xml:space="preserve">    :param background_colour: the RGB value of the background colour</w:t>
      </w:r>
    </w:p>
    <w:p w14:paraId="30A8E63A" w14:textId="77777777" w:rsidR="00E3613C" w:rsidRDefault="00E3613C" w:rsidP="00E3613C">
      <w:r>
        <w:t xml:space="preserve">    :type text: str</w:t>
      </w:r>
    </w:p>
    <w:p w14:paraId="5A9507E6" w14:textId="77777777" w:rsidR="00E3613C" w:rsidRDefault="00E3613C" w:rsidP="00E3613C">
      <w:r>
        <w:t xml:space="preserve">    :type font: pygame.freetype.Font</w:t>
      </w:r>
    </w:p>
    <w:p w14:paraId="225CF1AD" w14:textId="77777777" w:rsidR="00E3613C" w:rsidRDefault="00E3613C" w:rsidP="00E3613C">
      <w:r>
        <w:t xml:space="preserve">    :type foreground_colour: tuple[int, int, int] or list[int]</w:t>
      </w:r>
    </w:p>
    <w:p w14:paraId="62B03BA2" w14:textId="77777777" w:rsidR="00E3613C" w:rsidRDefault="00E3613C" w:rsidP="00E3613C">
      <w:r>
        <w:t xml:space="preserve">    :type background_colour: tuple[int, int, int] or list[int]</w:t>
      </w:r>
    </w:p>
    <w:p w14:paraId="1DECA220" w14:textId="77777777" w:rsidR="00E3613C" w:rsidRDefault="00E3613C" w:rsidP="00E3613C">
      <w:r>
        <w:t xml:space="preserve">    :return: the image of the text</w:t>
      </w:r>
    </w:p>
    <w:p w14:paraId="1A146B29" w14:textId="77777777" w:rsidR="00E3613C" w:rsidRDefault="00E3613C" w:rsidP="00E3613C">
      <w:r>
        <w:t xml:space="preserve">    :rtype: pygame.Surface</w:t>
      </w:r>
    </w:p>
    <w:p w14:paraId="1C5FCCF4" w14:textId="77777777" w:rsidR="00E3613C" w:rsidRDefault="00E3613C" w:rsidP="00E3613C">
      <w:r>
        <w:t xml:space="preserve">    """</w:t>
      </w:r>
    </w:p>
    <w:p w14:paraId="224663F1" w14:textId="77777777" w:rsidR="00E3613C" w:rsidRDefault="00E3613C" w:rsidP="00E3613C">
      <w:r>
        <w:t xml:space="preserve">    # render returns surface, rect so we only need surface</w:t>
      </w:r>
    </w:p>
    <w:p w14:paraId="0174C9FB" w14:textId="77777777" w:rsidR="00E3613C" w:rsidRDefault="00E3613C" w:rsidP="00E3613C">
      <w:r>
        <w:t xml:space="preserve">    surface, _ = font.render(</w:t>
      </w:r>
    </w:p>
    <w:p w14:paraId="787542D9" w14:textId="77777777" w:rsidR="00E3613C" w:rsidRDefault="00E3613C" w:rsidP="00E3613C">
      <w:r>
        <w:t xml:space="preserve">        text=text, fgcolor=foreground_colour, bgcolor=background_colour</w:t>
      </w:r>
    </w:p>
    <w:p w14:paraId="45928687" w14:textId="77777777" w:rsidR="00E3613C" w:rsidRDefault="00E3613C" w:rsidP="00E3613C">
      <w:r>
        <w:t xml:space="preserve">    )</w:t>
      </w:r>
    </w:p>
    <w:p w14:paraId="213FCCA0" w14:textId="77777777" w:rsidR="00E3613C" w:rsidRDefault="00E3613C" w:rsidP="00E3613C">
      <w:r>
        <w:t xml:space="preserve">    image = surface.convert_alpha()  # optimisation</w:t>
      </w:r>
    </w:p>
    <w:p w14:paraId="5293E802" w14:textId="2799D8F6" w:rsidR="00E3613C" w:rsidRDefault="00E3613C" w:rsidP="00E3613C">
      <w:r>
        <w:t xml:space="preserve">    return image</w:t>
      </w:r>
    </w:p>
    <w:p w14:paraId="31B35460" w14:textId="77777777" w:rsidR="00E3613C" w:rsidRDefault="00E3613C" w:rsidP="00E3613C"/>
    <w:p w14:paraId="140B5212" w14:textId="069EDB9F" w:rsidR="00E3613C" w:rsidRDefault="00E3613C" w:rsidP="00E3613C">
      <w:pPr>
        <w:pStyle w:val="Heading2"/>
      </w:pPr>
      <w:bookmarkStart w:id="1630" w:name="_Toc190004493"/>
      <w:r>
        <w:t>user_data.py</w:t>
      </w:r>
      <w:bookmarkEnd w:id="1630"/>
    </w:p>
    <w:p w14:paraId="7A09A09D" w14:textId="77777777" w:rsidR="00E3613C" w:rsidRDefault="00E3613C" w:rsidP="00E3613C">
      <w:r>
        <w:t>"""</w:t>
      </w:r>
    </w:p>
    <w:p w14:paraId="5E63A06B" w14:textId="77777777" w:rsidR="00E3613C" w:rsidRDefault="00E3613C" w:rsidP="00E3613C">
      <w:r>
        <w:t>This file handles loading and saving user data</w:t>
      </w:r>
    </w:p>
    <w:p w14:paraId="2F0E0C9A" w14:textId="77777777" w:rsidR="00E3613C" w:rsidRDefault="00E3613C" w:rsidP="00E3613C"/>
    <w:p w14:paraId="490640B8" w14:textId="77777777" w:rsidR="00E3613C" w:rsidRDefault="00E3613C" w:rsidP="00E3613C">
      <w:r>
        <w:t>This file handles a user's game history, details about their current game.</w:t>
      </w:r>
    </w:p>
    <w:p w14:paraId="0FEDA558" w14:textId="77777777" w:rsidR="00E3613C" w:rsidRDefault="00E3613C" w:rsidP="00E3613C">
      <w:r>
        <w:t>as well as loading and saving data to a file</w:t>
      </w:r>
    </w:p>
    <w:p w14:paraId="2AECD3EC" w14:textId="77777777" w:rsidR="00E3613C" w:rsidRDefault="00E3613C" w:rsidP="00E3613C"/>
    <w:p w14:paraId="5A8ACBFD" w14:textId="77777777" w:rsidR="00E3613C" w:rsidRDefault="00E3613C" w:rsidP="00E3613C">
      <w:r>
        <w:t>black, isort and flake8 used for formatting</w:t>
      </w:r>
    </w:p>
    <w:p w14:paraId="19C09F26" w14:textId="77777777" w:rsidR="00E3613C" w:rsidRDefault="00E3613C" w:rsidP="00E3613C">
      <w:r>
        <w:t>"""</w:t>
      </w:r>
    </w:p>
    <w:p w14:paraId="0DA64069" w14:textId="77777777" w:rsidR="00E3613C" w:rsidRDefault="00E3613C" w:rsidP="00E3613C"/>
    <w:p w14:paraId="3E01BA30" w14:textId="77777777" w:rsidR="00E3613C" w:rsidRDefault="00E3613C" w:rsidP="00E3613C">
      <w:r>
        <w:t>import game_data as gd</w:t>
      </w:r>
    </w:p>
    <w:p w14:paraId="63508632" w14:textId="77777777" w:rsidR="00E3613C" w:rsidRDefault="00E3613C" w:rsidP="00E3613C">
      <w:r>
        <w:t>import tools</w:t>
      </w:r>
    </w:p>
    <w:p w14:paraId="2339264D" w14:textId="77777777" w:rsidR="00E3613C" w:rsidRDefault="00E3613C" w:rsidP="00E3613C"/>
    <w:p w14:paraId="627F0E4B" w14:textId="77777777" w:rsidR="00E3613C" w:rsidRDefault="00E3613C" w:rsidP="00E3613C"/>
    <w:p w14:paraId="3F544789" w14:textId="77777777" w:rsidR="00E3613C" w:rsidRDefault="00E3613C" w:rsidP="00E3613C">
      <w:r>
        <w:t># game history</w:t>
      </w:r>
    </w:p>
    <w:p w14:paraId="1F492904" w14:textId="77777777" w:rsidR="00E3613C" w:rsidRDefault="00E3613C" w:rsidP="00E3613C">
      <w:r>
        <w:t>class History:</w:t>
      </w:r>
    </w:p>
    <w:p w14:paraId="54B7348D" w14:textId="77777777" w:rsidR="00E3613C" w:rsidRDefault="00E3613C" w:rsidP="00E3613C">
      <w:r>
        <w:lastRenderedPageBreak/>
        <w:t xml:space="preserve">    """This class manages the game history of the user"""</w:t>
      </w:r>
    </w:p>
    <w:p w14:paraId="1367E49C" w14:textId="77777777" w:rsidR="00E3613C" w:rsidRDefault="00E3613C" w:rsidP="00E3613C"/>
    <w:p w14:paraId="13B9F0EB" w14:textId="77777777" w:rsidR="00E3613C" w:rsidRDefault="00E3613C" w:rsidP="00E3613C">
      <w:r>
        <w:t xml:space="preserve">    def __init__(self):</w:t>
      </w:r>
    </w:p>
    <w:p w14:paraId="5F5C1C58" w14:textId="77777777" w:rsidR="00E3613C" w:rsidRDefault="00E3613C" w:rsidP="00E3613C">
      <w:r>
        <w:t xml:space="preserve">        # do not change these as they are used for saving</w:t>
      </w:r>
    </w:p>
    <w:p w14:paraId="6BB845EA" w14:textId="77777777" w:rsidR="00E3613C" w:rsidRDefault="00E3613C" w:rsidP="00E3613C">
      <w:r>
        <w:t xml:space="preserve">        # they are directly aquired by self.__dict__ in the add method</w:t>
      </w:r>
    </w:p>
    <w:p w14:paraId="175F1C12" w14:textId="77777777" w:rsidR="00E3613C" w:rsidRDefault="00E3613C" w:rsidP="00E3613C">
      <w:r>
        <w:t xml:space="preserve">        # even changing thier order will break things</w:t>
      </w:r>
    </w:p>
    <w:p w14:paraId="36C48DF8" w14:textId="77777777" w:rsidR="00E3613C" w:rsidRDefault="00E3613C" w:rsidP="00E3613C">
      <w:r>
        <w:t xml:space="preserve">        self.game_state = gd.used_cube</w:t>
      </w:r>
    </w:p>
    <w:p w14:paraId="2D873C1C" w14:textId="77777777" w:rsidR="00E3613C" w:rsidRDefault="00E3613C" w:rsidP="00E3613C">
      <w:r>
        <w:t xml:space="preserve">        """The 3D array of the cube state at the last move</w:t>
      </w:r>
    </w:p>
    <w:p w14:paraId="3819CFEB" w14:textId="77777777" w:rsidR="00E3613C" w:rsidRDefault="00E3613C" w:rsidP="00E3613C">
      <w:r>
        <w:t xml:space="preserve">        :type: list"""</w:t>
      </w:r>
    </w:p>
    <w:p w14:paraId="514A4ABA" w14:textId="77777777" w:rsidR="00E3613C" w:rsidRDefault="00E3613C" w:rsidP="00E3613C">
      <w:r>
        <w:t xml:space="preserve">        self.move_count = gd.move_count</w:t>
      </w:r>
    </w:p>
    <w:p w14:paraId="2A21B20A" w14:textId="77777777" w:rsidR="00E3613C" w:rsidRDefault="00E3613C" w:rsidP="00E3613C">
      <w:r>
        <w:t xml:space="preserve">        """The amount of moves made by the user. These will be on order in the moves list,</w:t>
      </w:r>
    </w:p>
    <w:p w14:paraId="69B7F5C2" w14:textId="77777777" w:rsidR="00E3613C" w:rsidRDefault="00E3613C" w:rsidP="00E3613C">
      <w:r>
        <w:t xml:space="preserve">        but will be preceded by scrambler moves</w:t>
      </w:r>
    </w:p>
    <w:p w14:paraId="515C024B" w14:textId="77777777" w:rsidR="00E3613C" w:rsidRDefault="00E3613C" w:rsidP="00E3613C">
      <w:r>
        <w:t xml:space="preserve">        :type: int"""</w:t>
      </w:r>
    </w:p>
    <w:p w14:paraId="51D0E9E3" w14:textId="77777777" w:rsidR="00E3613C" w:rsidRDefault="00E3613C" w:rsidP="00E3613C">
      <w:r>
        <w:t xml:space="preserve">        self.moves = gd.moves.get_stack()</w:t>
      </w:r>
    </w:p>
    <w:p w14:paraId="56A97FDB" w14:textId="77777777" w:rsidR="00E3613C" w:rsidRDefault="00E3613C" w:rsidP="00E3613C">
      <w:r>
        <w:t xml:space="preserve">        """The list of moves that have been made by the user and the scrambler in order</w:t>
      </w:r>
    </w:p>
    <w:p w14:paraId="3F9ADEF5" w14:textId="77777777" w:rsidR="00E3613C" w:rsidRDefault="00E3613C" w:rsidP="00E3613C">
      <w:r>
        <w:t xml:space="preserve">        :type: list"""</w:t>
      </w:r>
    </w:p>
    <w:p w14:paraId="33683426" w14:textId="77777777" w:rsidR="00E3613C" w:rsidRDefault="00E3613C" w:rsidP="00E3613C">
      <w:r>
        <w:t xml:space="preserve">        self.scrambler_count = gd.scrambler_count</w:t>
      </w:r>
    </w:p>
    <w:p w14:paraId="3FA552CC" w14:textId="77777777" w:rsidR="00E3613C" w:rsidRDefault="00E3613C" w:rsidP="00E3613C">
      <w:r>
        <w:t xml:space="preserve">        """The amount of moves made by the scrambler</w:t>
      </w:r>
    </w:p>
    <w:p w14:paraId="44663067" w14:textId="77777777" w:rsidR="00E3613C" w:rsidRDefault="00E3613C" w:rsidP="00E3613C">
      <w:r>
        <w:t xml:space="preserve">        :type: int"""</w:t>
      </w:r>
    </w:p>
    <w:p w14:paraId="1F5BC686" w14:textId="77777777" w:rsidR="00E3613C" w:rsidRDefault="00E3613C" w:rsidP="00E3613C">
      <w:r>
        <w:t xml:space="preserve">        self.time_taken = gd.time_taken</w:t>
      </w:r>
    </w:p>
    <w:p w14:paraId="1EDBB3C3" w14:textId="77777777" w:rsidR="00E3613C" w:rsidRDefault="00E3613C" w:rsidP="00E3613C">
      <w:r>
        <w:t xml:space="preserve">        """The amount of time that has elapsed since the user started the solve</w:t>
      </w:r>
    </w:p>
    <w:p w14:paraId="6D8BF257" w14:textId="77777777" w:rsidR="00E3613C" w:rsidRDefault="00E3613C" w:rsidP="00E3613C">
      <w:r>
        <w:t xml:space="preserve">        :type: float"""</w:t>
      </w:r>
    </w:p>
    <w:p w14:paraId="2CDCDDC8" w14:textId="77777777" w:rsidR="00E3613C" w:rsidRDefault="00E3613C" w:rsidP="00E3613C">
      <w:r>
        <w:t xml:space="preserve">        self.time_started = gd.start_time</w:t>
      </w:r>
    </w:p>
    <w:p w14:paraId="303503F8" w14:textId="77777777" w:rsidR="00E3613C" w:rsidRDefault="00E3613C" w:rsidP="00E3613C">
      <w:r>
        <w:t xml:space="preserve">        """The time since epoch that the user started the solve/ started the scrambler</w:t>
      </w:r>
    </w:p>
    <w:p w14:paraId="7CE6116A" w14:textId="77777777" w:rsidR="00E3613C" w:rsidRDefault="00E3613C" w:rsidP="00E3613C">
      <w:r>
        <w:t xml:space="preserve">        :type: float"""</w:t>
      </w:r>
    </w:p>
    <w:p w14:paraId="213704EC" w14:textId="77777777" w:rsidR="00E3613C" w:rsidRDefault="00E3613C" w:rsidP="00E3613C">
      <w:r>
        <w:t xml:space="preserve">        self.solved = gd.solved</w:t>
      </w:r>
    </w:p>
    <w:p w14:paraId="56C49D7C" w14:textId="77777777" w:rsidR="00E3613C" w:rsidRDefault="00E3613C" w:rsidP="00E3613C">
      <w:r>
        <w:t xml:space="preserve">        """Whether the cube is solved</w:t>
      </w:r>
    </w:p>
    <w:p w14:paraId="4FDA9063" w14:textId="77777777" w:rsidR="00E3613C" w:rsidRDefault="00E3613C" w:rsidP="00E3613C">
      <w:r>
        <w:t xml:space="preserve">        :type: bool"""</w:t>
      </w:r>
    </w:p>
    <w:p w14:paraId="0EE206DA" w14:textId="77777777" w:rsidR="00E3613C" w:rsidRDefault="00E3613C" w:rsidP="00E3613C">
      <w:r>
        <w:t xml:space="preserve">        self.hints_used = gd.hints_used</w:t>
      </w:r>
    </w:p>
    <w:p w14:paraId="102D875B" w14:textId="77777777" w:rsidR="00E3613C" w:rsidRDefault="00E3613C" w:rsidP="00E3613C">
      <w:r>
        <w:t xml:space="preserve">        """Whether the user has used hints</w:t>
      </w:r>
    </w:p>
    <w:p w14:paraId="3DAE5D57" w14:textId="77777777" w:rsidR="00E3613C" w:rsidRDefault="00E3613C" w:rsidP="00E3613C">
      <w:r>
        <w:t xml:space="preserve">        :type: bool"""</w:t>
      </w:r>
    </w:p>
    <w:p w14:paraId="653F9DAF" w14:textId="77777777" w:rsidR="00E3613C" w:rsidRDefault="00E3613C" w:rsidP="00E3613C">
      <w:r>
        <w:lastRenderedPageBreak/>
        <w:t xml:space="preserve">        self.solver_used = gd.solver_used</w:t>
      </w:r>
    </w:p>
    <w:p w14:paraId="54911C90" w14:textId="77777777" w:rsidR="00E3613C" w:rsidRDefault="00E3613C" w:rsidP="00E3613C">
      <w:r>
        <w:t xml:space="preserve">        """Whether the user has used the solver</w:t>
      </w:r>
    </w:p>
    <w:p w14:paraId="5E019FEB" w14:textId="77777777" w:rsidR="00E3613C" w:rsidRDefault="00E3613C" w:rsidP="00E3613C">
      <w:r>
        <w:t xml:space="preserve">        :type: bool"""</w:t>
      </w:r>
    </w:p>
    <w:p w14:paraId="7F60F1E1" w14:textId="77777777" w:rsidR="00E3613C" w:rsidRDefault="00E3613C" w:rsidP="00E3613C"/>
    <w:p w14:paraId="452C3A13" w14:textId="77777777" w:rsidR="00E3613C" w:rsidRDefault="00E3613C" w:rsidP="00E3613C">
      <w:r>
        <w:t xml:space="preserve">        self.history_list = []</w:t>
      </w:r>
    </w:p>
    <w:p w14:paraId="4CBCD620" w14:textId="77777777" w:rsidR="00E3613C" w:rsidRDefault="00E3613C" w:rsidP="00E3613C">
      <w:r>
        <w:t xml:space="preserve">        """The list of all history records</w:t>
      </w:r>
    </w:p>
    <w:p w14:paraId="036F60B2" w14:textId="77777777" w:rsidR="00E3613C" w:rsidRDefault="00E3613C" w:rsidP="00E3613C">
      <w:r>
        <w:t xml:space="preserve">        :type: list"""</w:t>
      </w:r>
    </w:p>
    <w:p w14:paraId="62DD42B0" w14:textId="77777777" w:rsidR="00E3613C" w:rsidRDefault="00E3613C" w:rsidP="00E3613C"/>
    <w:p w14:paraId="5D54325A" w14:textId="77777777" w:rsidR="00E3613C" w:rsidRDefault="00E3613C" w:rsidP="00E3613C">
      <w:r>
        <w:t xml:space="preserve">    def add_game(self):</w:t>
      </w:r>
    </w:p>
    <w:p w14:paraId="021C8D6D" w14:textId="77777777" w:rsidR="00E3613C" w:rsidRDefault="00E3613C" w:rsidP="00E3613C">
      <w:r>
        <w:t xml:space="preserve">        """Adds the current game to game history using the game_data"""</w:t>
      </w:r>
    </w:p>
    <w:p w14:paraId="1C6A4333" w14:textId="77777777" w:rsidR="00E3613C" w:rsidRDefault="00E3613C" w:rsidP="00E3613C">
      <w:r>
        <w:t xml:space="preserve">        self.game_state = gd.used_cube</w:t>
      </w:r>
    </w:p>
    <w:p w14:paraId="33A0C2A3" w14:textId="77777777" w:rsidR="00E3613C" w:rsidRDefault="00E3613C" w:rsidP="00E3613C">
      <w:r>
        <w:t xml:space="preserve">        self.move_count = gd.move_count</w:t>
      </w:r>
    </w:p>
    <w:p w14:paraId="3957C028" w14:textId="77777777" w:rsidR="00E3613C" w:rsidRDefault="00E3613C" w:rsidP="00E3613C">
      <w:r>
        <w:t xml:space="preserve">        self.moves = gd.moves.get_stack()</w:t>
      </w:r>
    </w:p>
    <w:p w14:paraId="7673894F" w14:textId="77777777" w:rsidR="00E3613C" w:rsidRDefault="00E3613C" w:rsidP="00E3613C">
      <w:r>
        <w:t xml:space="preserve">        self.scrambler_count = gd.scrambler_count</w:t>
      </w:r>
    </w:p>
    <w:p w14:paraId="4967802E" w14:textId="77777777" w:rsidR="00E3613C" w:rsidRDefault="00E3613C" w:rsidP="00E3613C">
      <w:r>
        <w:t xml:space="preserve">        self.time_taken = gd.time_taken</w:t>
      </w:r>
    </w:p>
    <w:p w14:paraId="22AD2E84" w14:textId="77777777" w:rsidR="00E3613C" w:rsidRDefault="00E3613C" w:rsidP="00E3613C">
      <w:r>
        <w:t xml:space="preserve">        self.time_started = gd.start_time</w:t>
      </w:r>
    </w:p>
    <w:p w14:paraId="68DE5491" w14:textId="77777777" w:rsidR="00E3613C" w:rsidRDefault="00E3613C" w:rsidP="00E3613C">
      <w:r>
        <w:t xml:space="preserve">        self.solved = gd.solved</w:t>
      </w:r>
    </w:p>
    <w:p w14:paraId="345F3DFB" w14:textId="77777777" w:rsidR="00E3613C" w:rsidRDefault="00E3613C" w:rsidP="00E3613C">
      <w:r>
        <w:t xml:space="preserve">        self.hints_used = gd.hints_used</w:t>
      </w:r>
    </w:p>
    <w:p w14:paraId="44D990F6" w14:textId="77777777" w:rsidR="00E3613C" w:rsidRDefault="00E3613C" w:rsidP="00E3613C">
      <w:r>
        <w:t xml:space="preserve">        self.solver_used = gd.solver_used</w:t>
      </w:r>
    </w:p>
    <w:p w14:paraId="699B11D8" w14:textId="77777777" w:rsidR="00E3613C" w:rsidRDefault="00E3613C" w:rsidP="00E3613C">
      <w:r>
        <w:t xml:space="preserve">        # add attributes to history list</w:t>
      </w:r>
    </w:p>
    <w:p w14:paraId="7D087B8F" w14:textId="77777777" w:rsidR="00E3613C" w:rsidRDefault="00E3613C" w:rsidP="00E3613C">
      <w:r>
        <w:t xml:space="preserve">        # excluding history list itself</w:t>
      </w:r>
    </w:p>
    <w:p w14:paraId="497912F6" w14:textId="77777777" w:rsidR="00E3613C" w:rsidRDefault="00E3613C" w:rsidP="00E3613C">
      <w:r>
        <w:t xml:space="preserve">        self.history_list.append(list(self.__dict__.values())[:-1])</w:t>
      </w:r>
    </w:p>
    <w:p w14:paraId="44D94481" w14:textId="77777777" w:rsidR="00E3613C" w:rsidRDefault="00E3613C" w:rsidP="00E3613C"/>
    <w:p w14:paraId="5E25DA3C" w14:textId="77777777" w:rsidR="00E3613C" w:rsidRDefault="00E3613C" w:rsidP="00E3613C">
      <w:r>
        <w:t xml:space="preserve">    def replace_history(self, history_list):</w:t>
      </w:r>
    </w:p>
    <w:p w14:paraId="6D3213AD" w14:textId="77777777" w:rsidR="00E3613C" w:rsidRDefault="00E3613C" w:rsidP="00E3613C">
      <w:r>
        <w:t xml:space="preserve">        """</w:t>
      </w:r>
    </w:p>
    <w:p w14:paraId="3529B28F" w14:textId="77777777" w:rsidR="00E3613C" w:rsidRDefault="00E3613C" w:rsidP="00E3613C">
      <w:r>
        <w:t xml:space="preserve">        Replaces the history list, useful for when initailising with user's saved data</w:t>
      </w:r>
    </w:p>
    <w:p w14:paraId="1BB3E235" w14:textId="77777777" w:rsidR="00E3613C" w:rsidRDefault="00E3613C" w:rsidP="00E3613C"/>
    <w:p w14:paraId="5EF9BEF4" w14:textId="77777777" w:rsidR="00E3613C" w:rsidRDefault="00E3613C" w:rsidP="00E3613C">
      <w:r>
        <w:t xml:space="preserve">        :param history_list: the new history list</w:t>
      </w:r>
    </w:p>
    <w:p w14:paraId="2E1F7D38" w14:textId="77777777" w:rsidR="00E3613C" w:rsidRDefault="00E3613C" w:rsidP="00E3613C">
      <w:r>
        <w:t xml:space="preserve">        :type history_list: list</w:t>
      </w:r>
    </w:p>
    <w:p w14:paraId="09139A60" w14:textId="77777777" w:rsidR="00E3613C" w:rsidRDefault="00E3613C" w:rsidP="00E3613C">
      <w:r>
        <w:t xml:space="preserve">        """</w:t>
      </w:r>
    </w:p>
    <w:p w14:paraId="5015FDDC" w14:textId="77777777" w:rsidR="00E3613C" w:rsidRDefault="00E3613C" w:rsidP="00E3613C">
      <w:r>
        <w:t xml:space="preserve">        self.history_list = history_list</w:t>
      </w:r>
    </w:p>
    <w:p w14:paraId="76B8C878" w14:textId="77777777" w:rsidR="00E3613C" w:rsidRDefault="00E3613C" w:rsidP="00E3613C"/>
    <w:p w14:paraId="29EFA4D9" w14:textId="77777777" w:rsidR="00E3613C" w:rsidRDefault="00E3613C" w:rsidP="00E3613C">
      <w:r>
        <w:t xml:space="preserve">    def get_history(self):</w:t>
      </w:r>
    </w:p>
    <w:p w14:paraId="6993D90B" w14:textId="77777777" w:rsidR="00E3613C" w:rsidRDefault="00E3613C" w:rsidP="00E3613C">
      <w:r>
        <w:t xml:space="preserve">        """</w:t>
      </w:r>
    </w:p>
    <w:p w14:paraId="67FA6E62" w14:textId="77777777" w:rsidR="00E3613C" w:rsidRDefault="00E3613C" w:rsidP="00E3613C">
      <w:r>
        <w:t xml:space="preserve">        :return: the game history list</w:t>
      </w:r>
    </w:p>
    <w:p w14:paraId="0D699B51" w14:textId="77777777" w:rsidR="00E3613C" w:rsidRDefault="00E3613C" w:rsidP="00E3613C">
      <w:r>
        <w:t xml:space="preserve">        :rtype: list</w:t>
      </w:r>
    </w:p>
    <w:p w14:paraId="2778339D" w14:textId="77777777" w:rsidR="00E3613C" w:rsidRDefault="00E3613C" w:rsidP="00E3613C">
      <w:r>
        <w:t xml:space="preserve">        """</w:t>
      </w:r>
    </w:p>
    <w:p w14:paraId="4960E8EC" w14:textId="77777777" w:rsidR="00E3613C" w:rsidRDefault="00E3613C" w:rsidP="00E3613C">
      <w:r>
        <w:t xml:space="preserve">        return self.history_list</w:t>
      </w:r>
    </w:p>
    <w:p w14:paraId="25D48C3D" w14:textId="77777777" w:rsidR="00E3613C" w:rsidRDefault="00E3613C" w:rsidP="00E3613C"/>
    <w:p w14:paraId="6614C637" w14:textId="77777777" w:rsidR="00E3613C" w:rsidRDefault="00E3613C" w:rsidP="00E3613C"/>
    <w:p w14:paraId="460525D0" w14:textId="77777777" w:rsidR="00E3613C" w:rsidRDefault="00E3613C" w:rsidP="00E3613C">
      <w:r>
        <w:t>game_history = History()</w:t>
      </w:r>
    </w:p>
    <w:p w14:paraId="4E8883BD" w14:textId="77777777" w:rsidR="00E3613C" w:rsidRDefault="00E3613C" w:rsidP="00E3613C">
      <w:r>
        <w:t>"""The class containing the history of the user's game</w:t>
      </w:r>
    </w:p>
    <w:p w14:paraId="6632C811" w14:textId="77777777" w:rsidR="00E3613C" w:rsidRDefault="00E3613C" w:rsidP="00E3613C">
      <w:r>
        <w:t>:type: History"""</w:t>
      </w:r>
    </w:p>
    <w:p w14:paraId="45322F48" w14:textId="77777777" w:rsidR="00E3613C" w:rsidRDefault="00E3613C" w:rsidP="00E3613C"/>
    <w:p w14:paraId="314CC7B5" w14:textId="77777777" w:rsidR="00E3613C" w:rsidRDefault="00E3613C" w:rsidP="00E3613C"/>
    <w:p w14:paraId="69962977" w14:textId="77777777" w:rsidR="00E3613C" w:rsidRDefault="00E3613C" w:rsidP="00E3613C">
      <w:r>
        <w:t>class User:</w:t>
      </w:r>
    </w:p>
    <w:p w14:paraId="40C1BBB5" w14:textId="77777777" w:rsidR="00E3613C" w:rsidRDefault="00E3613C" w:rsidP="00E3613C">
      <w:r>
        <w:t xml:space="preserve">    """</w:t>
      </w:r>
    </w:p>
    <w:p w14:paraId="634AE3CC" w14:textId="77777777" w:rsidR="00E3613C" w:rsidRDefault="00E3613C" w:rsidP="00E3613C">
      <w:r>
        <w:t xml:space="preserve">    A class containing the user data and methods to update it</w:t>
      </w:r>
    </w:p>
    <w:p w14:paraId="4B11E92B" w14:textId="77777777" w:rsidR="00E3613C" w:rsidRDefault="00E3613C" w:rsidP="00E3613C"/>
    <w:p w14:paraId="092AEB38" w14:textId="77777777" w:rsidR="00E3613C" w:rsidRDefault="00E3613C" w:rsidP="00E3613C">
      <w:r>
        <w:t xml:space="preserve">    Designed for use with the Manager class and tools.File</w:t>
      </w:r>
    </w:p>
    <w:p w14:paraId="4E8E7997" w14:textId="77777777" w:rsidR="00E3613C" w:rsidRDefault="00E3613C" w:rsidP="00E3613C">
      <w:r>
        <w:t xml:space="preserve">    """</w:t>
      </w:r>
    </w:p>
    <w:p w14:paraId="4ADB832D" w14:textId="77777777" w:rsidR="00E3613C" w:rsidRDefault="00E3613C" w:rsidP="00E3613C"/>
    <w:p w14:paraId="62442FB6" w14:textId="77777777" w:rsidR="00E3613C" w:rsidRDefault="00E3613C" w:rsidP="00E3613C">
      <w:r>
        <w:t xml:space="preserve">    def __init__(</w:t>
      </w:r>
    </w:p>
    <w:p w14:paraId="6CE73534" w14:textId="77777777" w:rsidR="00E3613C" w:rsidRDefault="00E3613C" w:rsidP="00E3613C">
      <w:r>
        <w:t xml:space="preserve">        self,</w:t>
      </w:r>
    </w:p>
    <w:p w14:paraId="7CF0EECB" w14:textId="77777777" w:rsidR="00E3613C" w:rsidRDefault="00E3613C" w:rsidP="00E3613C">
      <w:r>
        <w:t xml:space="preserve">        username=None,</w:t>
      </w:r>
    </w:p>
    <w:p w14:paraId="4205D8F5" w14:textId="77777777" w:rsidR="00E3613C" w:rsidRDefault="00E3613C" w:rsidP="00E3613C">
      <w:r>
        <w:t xml:space="preserve">        cube_state=gd.used_cube,</w:t>
      </w:r>
    </w:p>
    <w:p w14:paraId="7561088A" w14:textId="77777777" w:rsidR="00E3613C" w:rsidRDefault="00E3613C" w:rsidP="00E3613C">
      <w:r>
        <w:t xml:space="preserve">        start_time=gd.start_time,</w:t>
      </w:r>
    </w:p>
    <w:p w14:paraId="269198A9" w14:textId="77777777" w:rsidR="00E3613C" w:rsidRDefault="00E3613C" w:rsidP="00E3613C">
      <w:r>
        <w:t xml:space="preserve">        time_taken=gd.time_taken,</w:t>
      </w:r>
    </w:p>
    <w:p w14:paraId="3A9A4F0E" w14:textId="77777777" w:rsidR="00E3613C" w:rsidRDefault="00E3613C" w:rsidP="00E3613C">
      <w:r>
        <w:t xml:space="preserve">        moves=gd.moves.get_stack(),</w:t>
      </w:r>
    </w:p>
    <w:p w14:paraId="4CD7A6C0" w14:textId="77777777" w:rsidR="00E3613C" w:rsidRDefault="00E3613C" w:rsidP="00E3613C">
      <w:r>
        <w:t xml:space="preserve">        move_count=gd.move_count,</w:t>
      </w:r>
    </w:p>
    <w:p w14:paraId="0824E55A" w14:textId="77777777" w:rsidR="00E3613C" w:rsidRDefault="00E3613C" w:rsidP="00E3613C">
      <w:r>
        <w:t xml:space="preserve">        scrambler_count=gd.scrambler_count,</w:t>
      </w:r>
    </w:p>
    <w:p w14:paraId="0A7F59C2" w14:textId="77777777" w:rsidR="00E3613C" w:rsidRDefault="00E3613C" w:rsidP="00E3613C">
      <w:r>
        <w:t xml:space="preserve">        hints_used=gd.hints_used,</w:t>
      </w:r>
    </w:p>
    <w:p w14:paraId="52A31375" w14:textId="77777777" w:rsidR="00E3613C" w:rsidRDefault="00E3613C" w:rsidP="00E3613C">
      <w:r>
        <w:lastRenderedPageBreak/>
        <w:t xml:space="preserve">        solver_used=gd.solver_used,</w:t>
      </w:r>
    </w:p>
    <w:p w14:paraId="552E613E" w14:textId="77777777" w:rsidR="00E3613C" w:rsidRDefault="00E3613C" w:rsidP="00E3613C">
      <w:r>
        <w:t xml:space="preserve">        history=game_history.get_history(),</w:t>
      </w:r>
    </w:p>
    <w:p w14:paraId="6F557D62" w14:textId="77777777" w:rsidR="00E3613C" w:rsidRDefault="00E3613C" w:rsidP="00E3613C">
      <w:r>
        <w:t xml:space="preserve">    ):</w:t>
      </w:r>
    </w:p>
    <w:p w14:paraId="3DB80E17" w14:textId="77777777" w:rsidR="00E3613C" w:rsidRDefault="00E3613C" w:rsidP="00E3613C">
      <w:r>
        <w:t xml:space="preserve">        """</w:t>
      </w:r>
    </w:p>
    <w:p w14:paraId="59015B00" w14:textId="77777777" w:rsidR="00E3613C" w:rsidRDefault="00E3613C" w:rsidP="00E3613C">
      <w:r>
        <w:t xml:space="preserve">        :param username: the unique identifier of the user</w:t>
      </w:r>
    </w:p>
    <w:p w14:paraId="240CF641" w14:textId="77777777" w:rsidR="00E3613C" w:rsidRDefault="00E3613C" w:rsidP="00E3613C">
      <w:r>
        <w:t xml:space="preserve">        :type username: str</w:t>
      </w:r>
    </w:p>
    <w:p w14:paraId="204FDAA1" w14:textId="77777777" w:rsidR="00E3613C" w:rsidRDefault="00E3613C" w:rsidP="00E3613C">
      <w:r>
        <w:t xml:space="preserve">        :param cube_state: the 3D array of the cube</w:t>
      </w:r>
    </w:p>
    <w:p w14:paraId="3283231D" w14:textId="77777777" w:rsidR="00E3613C" w:rsidRDefault="00E3613C" w:rsidP="00E3613C">
      <w:r>
        <w:t xml:space="preserve">        :type cube_state: list[list[list]]</w:t>
      </w:r>
    </w:p>
    <w:p w14:paraId="6BE6D418" w14:textId="77777777" w:rsidR="00E3613C" w:rsidRDefault="00E3613C" w:rsidP="00E3613C">
      <w:r>
        <w:t xml:space="preserve">        :param start_time: the time since epoch when the user started the solve</w:t>
      </w:r>
    </w:p>
    <w:p w14:paraId="11637E47" w14:textId="77777777" w:rsidR="00E3613C" w:rsidRDefault="00E3613C" w:rsidP="00E3613C">
      <w:r>
        <w:t xml:space="preserve">        :type start_time: float</w:t>
      </w:r>
    </w:p>
    <w:p w14:paraId="30F03074" w14:textId="77777777" w:rsidR="00E3613C" w:rsidRDefault="00E3613C" w:rsidP="00E3613C">
      <w:r>
        <w:t xml:space="preserve">        :param time_taken: the time elapsed ruing the solve</w:t>
      </w:r>
    </w:p>
    <w:p w14:paraId="097F90A2" w14:textId="77777777" w:rsidR="00E3613C" w:rsidRDefault="00E3613C" w:rsidP="00E3613C">
      <w:r>
        <w:t xml:space="preserve">        :type time_taken: float</w:t>
      </w:r>
    </w:p>
    <w:p w14:paraId="7DDC5D0E" w14:textId="77777777" w:rsidR="00E3613C" w:rsidRDefault="00E3613C" w:rsidP="00E3613C">
      <w:r>
        <w:t xml:space="preserve">        :param moves: the list of moves that have been made</w:t>
      </w:r>
    </w:p>
    <w:p w14:paraId="09EAE9DC" w14:textId="77777777" w:rsidR="00E3613C" w:rsidRDefault="00E3613C" w:rsidP="00E3613C">
      <w:r>
        <w:t xml:space="preserve">        :type moves: list[dict]</w:t>
      </w:r>
    </w:p>
    <w:p w14:paraId="141A557F" w14:textId="77777777" w:rsidR="00E3613C" w:rsidRDefault="00E3613C" w:rsidP="00E3613C">
      <w:r>
        <w:t xml:space="preserve">        :param move_count: the amount of moves that has been made</w:t>
      </w:r>
    </w:p>
    <w:p w14:paraId="514EA1EE" w14:textId="77777777" w:rsidR="00E3613C" w:rsidRDefault="00E3613C" w:rsidP="00E3613C">
      <w:r>
        <w:t xml:space="preserve">        :type move_count: int</w:t>
      </w:r>
    </w:p>
    <w:p w14:paraId="50A71B86" w14:textId="77777777" w:rsidR="00E3613C" w:rsidRDefault="00E3613C" w:rsidP="00E3613C">
      <w:r>
        <w:t xml:space="preserve">        :param scrambler_count: the amount of scrambler moves that have been made</w:t>
      </w:r>
    </w:p>
    <w:p w14:paraId="35D7CB62" w14:textId="77777777" w:rsidR="00E3613C" w:rsidRDefault="00E3613C" w:rsidP="00E3613C">
      <w:r>
        <w:t xml:space="preserve">        :type scrambler_count: int</w:t>
      </w:r>
    </w:p>
    <w:p w14:paraId="32A23110" w14:textId="77777777" w:rsidR="00E3613C" w:rsidRDefault="00E3613C" w:rsidP="00E3613C">
      <w:r>
        <w:t xml:space="preserve">        :param hints_used: whether the user has used hints</w:t>
      </w:r>
    </w:p>
    <w:p w14:paraId="13411113" w14:textId="77777777" w:rsidR="00E3613C" w:rsidRDefault="00E3613C" w:rsidP="00E3613C">
      <w:r>
        <w:t xml:space="preserve">        :type hints_used: bool</w:t>
      </w:r>
    </w:p>
    <w:p w14:paraId="4238CCB6" w14:textId="77777777" w:rsidR="00E3613C" w:rsidRDefault="00E3613C" w:rsidP="00E3613C">
      <w:r>
        <w:t xml:space="preserve">        :param solver_used: whether the user has used the solver</w:t>
      </w:r>
    </w:p>
    <w:p w14:paraId="18122E8C" w14:textId="77777777" w:rsidR="00E3613C" w:rsidRDefault="00E3613C" w:rsidP="00E3613C">
      <w:r>
        <w:t xml:space="preserve">        :type solver_used: bool</w:t>
      </w:r>
    </w:p>
    <w:p w14:paraId="0C906ED4" w14:textId="77777777" w:rsidR="00E3613C" w:rsidRDefault="00E3613C" w:rsidP="00E3613C">
      <w:r>
        <w:t xml:space="preserve">        :param history: the game history of the user</w:t>
      </w:r>
    </w:p>
    <w:p w14:paraId="1BF876D0" w14:textId="77777777" w:rsidR="00E3613C" w:rsidRDefault="00E3613C" w:rsidP="00E3613C">
      <w:r>
        <w:t xml:space="preserve">        :type history: game_data.History</w:t>
      </w:r>
    </w:p>
    <w:p w14:paraId="25F2BB18" w14:textId="77777777" w:rsidR="00E3613C" w:rsidRDefault="00E3613C" w:rsidP="00E3613C">
      <w:r>
        <w:t xml:space="preserve">        """</w:t>
      </w:r>
    </w:p>
    <w:p w14:paraId="6C003DAA" w14:textId="77777777" w:rsidR="00E3613C" w:rsidRDefault="00E3613C" w:rsidP="00E3613C">
      <w:r>
        <w:t xml:space="preserve">        # due to the way the user data is saved and loaded</w:t>
      </w:r>
    </w:p>
    <w:p w14:paraId="604A9A91" w14:textId="77777777" w:rsidR="00E3613C" w:rsidRDefault="00E3613C" w:rsidP="00E3613C">
      <w:r>
        <w:t xml:space="preserve">        # self. must match init param and username must be first</w:t>
      </w:r>
    </w:p>
    <w:p w14:paraId="2918979A" w14:textId="77777777" w:rsidR="00E3613C" w:rsidRDefault="00E3613C" w:rsidP="00E3613C">
      <w:r>
        <w:t xml:space="preserve">        self.username = username</w:t>
      </w:r>
    </w:p>
    <w:p w14:paraId="2F7CAA24" w14:textId="77777777" w:rsidR="00E3613C" w:rsidRDefault="00E3613C" w:rsidP="00E3613C">
      <w:r>
        <w:t xml:space="preserve">        self.cube_state = cube_state</w:t>
      </w:r>
    </w:p>
    <w:p w14:paraId="5C97ED96" w14:textId="77777777" w:rsidR="00E3613C" w:rsidRDefault="00E3613C" w:rsidP="00E3613C">
      <w:r>
        <w:t xml:space="preserve">        self.start_time = start_time</w:t>
      </w:r>
    </w:p>
    <w:p w14:paraId="4B826A69" w14:textId="77777777" w:rsidR="00E3613C" w:rsidRDefault="00E3613C" w:rsidP="00E3613C">
      <w:r>
        <w:t xml:space="preserve">        self.time_taken = time_taken</w:t>
      </w:r>
    </w:p>
    <w:p w14:paraId="65390C98" w14:textId="77777777" w:rsidR="00E3613C" w:rsidRDefault="00E3613C" w:rsidP="00E3613C">
      <w:r>
        <w:lastRenderedPageBreak/>
        <w:t xml:space="preserve">        self.moves = moves</w:t>
      </w:r>
    </w:p>
    <w:p w14:paraId="58A503E0" w14:textId="77777777" w:rsidR="00E3613C" w:rsidRDefault="00E3613C" w:rsidP="00E3613C">
      <w:r>
        <w:t xml:space="preserve">        self.move_count = move_count</w:t>
      </w:r>
    </w:p>
    <w:p w14:paraId="4D928E5A" w14:textId="77777777" w:rsidR="00E3613C" w:rsidRDefault="00E3613C" w:rsidP="00E3613C">
      <w:r>
        <w:t xml:space="preserve">        self.scrambler_count = scrambler_count</w:t>
      </w:r>
    </w:p>
    <w:p w14:paraId="0A6BF4B5" w14:textId="77777777" w:rsidR="00E3613C" w:rsidRDefault="00E3613C" w:rsidP="00E3613C">
      <w:r>
        <w:t xml:space="preserve">        self.hints_used = hints_used</w:t>
      </w:r>
    </w:p>
    <w:p w14:paraId="6A976758" w14:textId="77777777" w:rsidR="00E3613C" w:rsidRDefault="00E3613C" w:rsidP="00E3613C">
      <w:r>
        <w:t xml:space="preserve">        self.solver_used = solver_used</w:t>
      </w:r>
    </w:p>
    <w:p w14:paraId="4D647F86" w14:textId="77777777" w:rsidR="00E3613C" w:rsidRDefault="00E3613C" w:rsidP="00E3613C">
      <w:r>
        <w:t xml:space="preserve">        self.history = history</w:t>
      </w:r>
    </w:p>
    <w:p w14:paraId="237D0861" w14:textId="77777777" w:rsidR="00E3613C" w:rsidRDefault="00E3613C" w:rsidP="00E3613C"/>
    <w:p w14:paraId="0EB73CC5" w14:textId="77777777" w:rsidR="00E3613C" w:rsidRDefault="00E3613C" w:rsidP="00E3613C">
      <w:r>
        <w:t xml:space="preserve">    def save(self, username=None):</w:t>
      </w:r>
    </w:p>
    <w:p w14:paraId="26A308A4" w14:textId="77777777" w:rsidR="00E3613C" w:rsidRDefault="00E3613C" w:rsidP="00E3613C">
      <w:r>
        <w:t xml:space="preserve">        """</w:t>
      </w:r>
    </w:p>
    <w:p w14:paraId="578F4276" w14:textId="77777777" w:rsidR="00E3613C" w:rsidRDefault="00E3613C" w:rsidP="00E3613C">
      <w:r>
        <w:t xml:space="preserve">        Updates this class's attributes to the current game data</w:t>
      </w:r>
    </w:p>
    <w:p w14:paraId="2DF57C44" w14:textId="77777777" w:rsidR="00E3613C" w:rsidRDefault="00E3613C" w:rsidP="00E3613C"/>
    <w:p w14:paraId="3DACF68C" w14:textId="77777777" w:rsidR="00E3613C" w:rsidRDefault="00E3613C" w:rsidP="00E3613C">
      <w:r>
        <w:t xml:space="preserve">        Optionally updates the username</w:t>
      </w:r>
    </w:p>
    <w:p w14:paraId="2F7B3B64" w14:textId="77777777" w:rsidR="00E3613C" w:rsidRDefault="00E3613C" w:rsidP="00E3613C"/>
    <w:p w14:paraId="25A23FB3" w14:textId="77777777" w:rsidR="00E3613C" w:rsidRDefault="00E3613C" w:rsidP="00E3613C">
      <w:r>
        <w:t xml:space="preserve">        :param username: the unique identifier of the user, defaults to None (no change)</w:t>
      </w:r>
    </w:p>
    <w:p w14:paraId="5C727DBB" w14:textId="77777777" w:rsidR="00E3613C" w:rsidRDefault="00E3613C" w:rsidP="00E3613C">
      <w:r>
        <w:t xml:space="preserve">        :type username: str, optional</w:t>
      </w:r>
    </w:p>
    <w:p w14:paraId="2F4E689E" w14:textId="77777777" w:rsidR="00E3613C" w:rsidRDefault="00E3613C" w:rsidP="00E3613C">
      <w:r>
        <w:t xml:space="preserve">        """</w:t>
      </w:r>
    </w:p>
    <w:p w14:paraId="6E104EA3" w14:textId="77777777" w:rsidR="00E3613C" w:rsidRDefault="00E3613C" w:rsidP="00E3613C">
      <w:r>
        <w:t xml:space="preserve">        if username is not None:</w:t>
      </w:r>
    </w:p>
    <w:p w14:paraId="02A5A9DF" w14:textId="77777777" w:rsidR="00E3613C" w:rsidRDefault="00E3613C" w:rsidP="00E3613C">
      <w:r>
        <w:t xml:space="preserve">            self.username = username</w:t>
      </w:r>
    </w:p>
    <w:p w14:paraId="28727DCB" w14:textId="77777777" w:rsidR="00E3613C" w:rsidRDefault="00E3613C" w:rsidP="00E3613C">
      <w:r>
        <w:t xml:space="preserve">        self.cube_state = gd.used_cube</w:t>
      </w:r>
    </w:p>
    <w:p w14:paraId="4B50ADEA" w14:textId="77777777" w:rsidR="00E3613C" w:rsidRDefault="00E3613C" w:rsidP="00E3613C">
      <w:r>
        <w:t xml:space="preserve">        self.start_time = gd.start_time</w:t>
      </w:r>
    </w:p>
    <w:p w14:paraId="712CBA54" w14:textId="77777777" w:rsidR="00E3613C" w:rsidRDefault="00E3613C" w:rsidP="00E3613C">
      <w:r>
        <w:t xml:space="preserve">        self.time_taken = gd.time_taken</w:t>
      </w:r>
    </w:p>
    <w:p w14:paraId="5BF51DED" w14:textId="77777777" w:rsidR="00E3613C" w:rsidRDefault="00E3613C" w:rsidP="00E3613C">
      <w:r>
        <w:t xml:space="preserve">        self.moves = gd.moves.get_stack()</w:t>
      </w:r>
    </w:p>
    <w:p w14:paraId="6589FF36" w14:textId="77777777" w:rsidR="00E3613C" w:rsidRDefault="00E3613C" w:rsidP="00E3613C">
      <w:r>
        <w:t xml:space="preserve">        self.move_count = gd.move_count</w:t>
      </w:r>
    </w:p>
    <w:p w14:paraId="7A10ACF4" w14:textId="77777777" w:rsidR="00E3613C" w:rsidRDefault="00E3613C" w:rsidP="00E3613C">
      <w:r>
        <w:t xml:space="preserve">        self.scrambler_count = gd.scrambler_count</w:t>
      </w:r>
    </w:p>
    <w:p w14:paraId="6CC813E2" w14:textId="77777777" w:rsidR="00E3613C" w:rsidRDefault="00E3613C" w:rsidP="00E3613C">
      <w:r>
        <w:t xml:space="preserve">        self.hints_used = (gd.hints_used,)</w:t>
      </w:r>
    </w:p>
    <w:p w14:paraId="52AFC00F" w14:textId="77777777" w:rsidR="00E3613C" w:rsidRDefault="00E3613C" w:rsidP="00E3613C">
      <w:r>
        <w:t xml:space="preserve">        self.solver_used = gd.solver_used</w:t>
      </w:r>
    </w:p>
    <w:p w14:paraId="3B67DC23" w14:textId="77777777" w:rsidR="00E3613C" w:rsidRDefault="00E3613C" w:rsidP="00E3613C">
      <w:r>
        <w:t xml:space="preserve">        self.history = game_history.get_history()</w:t>
      </w:r>
    </w:p>
    <w:p w14:paraId="1A74F8A5" w14:textId="77777777" w:rsidR="00E3613C" w:rsidRDefault="00E3613C" w:rsidP="00E3613C"/>
    <w:p w14:paraId="147381D3" w14:textId="77777777" w:rsidR="00E3613C" w:rsidRDefault="00E3613C" w:rsidP="00E3613C">
      <w:r>
        <w:t xml:space="preserve">    def load(self):</w:t>
      </w:r>
    </w:p>
    <w:p w14:paraId="2E4831C1" w14:textId="77777777" w:rsidR="00E3613C" w:rsidRDefault="00E3613C" w:rsidP="00E3613C">
      <w:r>
        <w:t xml:space="preserve">        """Updates the current game data to this class's attributes"""</w:t>
      </w:r>
    </w:p>
    <w:p w14:paraId="22A97223" w14:textId="77777777" w:rsidR="00E3613C" w:rsidRDefault="00E3613C" w:rsidP="00E3613C">
      <w:r>
        <w:t xml:space="preserve">        gd.used_cube = self.cube_state</w:t>
      </w:r>
    </w:p>
    <w:p w14:paraId="598C64F5" w14:textId="77777777" w:rsidR="00E3613C" w:rsidRDefault="00E3613C" w:rsidP="00E3613C">
      <w:r>
        <w:lastRenderedPageBreak/>
        <w:t xml:space="preserve">        gd.start_time = self.start_time</w:t>
      </w:r>
    </w:p>
    <w:p w14:paraId="7A09E657" w14:textId="77777777" w:rsidR="00E3613C" w:rsidRDefault="00E3613C" w:rsidP="00E3613C">
      <w:r>
        <w:t xml:space="preserve">        gd.time_taken = self.time_taken</w:t>
      </w:r>
    </w:p>
    <w:p w14:paraId="68D6818D" w14:textId="77777777" w:rsidR="00E3613C" w:rsidRDefault="00E3613C" w:rsidP="00E3613C">
      <w:r>
        <w:t xml:space="preserve">        gd.moves.set_stack(self.moves)</w:t>
      </w:r>
    </w:p>
    <w:p w14:paraId="0834F86F" w14:textId="77777777" w:rsidR="00E3613C" w:rsidRDefault="00E3613C" w:rsidP="00E3613C">
      <w:r>
        <w:t xml:space="preserve">        gd.move_count = self.move_count</w:t>
      </w:r>
    </w:p>
    <w:p w14:paraId="732B779D" w14:textId="77777777" w:rsidR="00E3613C" w:rsidRDefault="00E3613C" w:rsidP="00E3613C">
      <w:r>
        <w:t xml:space="preserve">        gd.scrambler_count = self.scrambler_count</w:t>
      </w:r>
    </w:p>
    <w:p w14:paraId="6598B233" w14:textId="77777777" w:rsidR="00E3613C" w:rsidRDefault="00E3613C" w:rsidP="00E3613C">
      <w:r>
        <w:t xml:space="preserve">        gd.hints_used = (self.hints_used,)</w:t>
      </w:r>
    </w:p>
    <w:p w14:paraId="2DF94B96" w14:textId="77777777" w:rsidR="00E3613C" w:rsidRDefault="00E3613C" w:rsidP="00E3613C">
      <w:r>
        <w:t xml:space="preserve">        gd.solver_used = self.solver_used</w:t>
      </w:r>
    </w:p>
    <w:p w14:paraId="4FD57309" w14:textId="77777777" w:rsidR="00E3613C" w:rsidRDefault="00E3613C" w:rsidP="00E3613C">
      <w:r>
        <w:t xml:space="preserve">        game_history.replace_history(self.history)</w:t>
      </w:r>
    </w:p>
    <w:p w14:paraId="4AAB0D4A" w14:textId="77777777" w:rsidR="00E3613C" w:rsidRDefault="00E3613C" w:rsidP="00E3613C"/>
    <w:p w14:paraId="1F29B4BD" w14:textId="77777777" w:rsidR="00E3613C" w:rsidRDefault="00E3613C" w:rsidP="00E3613C"/>
    <w:p w14:paraId="1E077CDF" w14:textId="77777777" w:rsidR="00E3613C" w:rsidRDefault="00E3613C" w:rsidP="00E3613C">
      <w:r>
        <w:t>class Manager:</w:t>
      </w:r>
    </w:p>
    <w:p w14:paraId="204E320F" w14:textId="77777777" w:rsidR="00E3613C" w:rsidRDefault="00E3613C" w:rsidP="00E3613C">
      <w:r>
        <w:t xml:space="preserve">    """This class handles data in a txt file"""</w:t>
      </w:r>
    </w:p>
    <w:p w14:paraId="72E32204" w14:textId="77777777" w:rsidR="00E3613C" w:rsidRDefault="00E3613C" w:rsidP="00E3613C"/>
    <w:p w14:paraId="0E9CF8FB" w14:textId="77777777" w:rsidR="00E3613C" w:rsidRDefault="00E3613C" w:rsidP="00E3613C">
      <w:r>
        <w:t xml:space="preserve">    user_file = tools.File("saves_data.txt", User)</w:t>
      </w:r>
    </w:p>
    <w:p w14:paraId="37085CAC" w14:textId="77777777" w:rsidR="00E3613C" w:rsidRDefault="00E3613C" w:rsidP="00E3613C">
      <w:r>
        <w:t xml:space="preserve">    username = None</w:t>
      </w:r>
    </w:p>
    <w:p w14:paraId="56D801C2" w14:textId="77777777" w:rsidR="00E3613C" w:rsidRDefault="00E3613C" w:rsidP="00E3613C">
      <w:r>
        <w:t xml:space="preserve">    obj = None</w:t>
      </w:r>
    </w:p>
    <w:p w14:paraId="37C8500F" w14:textId="77777777" w:rsidR="00E3613C" w:rsidRDefault="00E3613C" w:rsidP="00E3613C"/>
    <w:p w14:paraId="1AB42E76" w14:textId="77777777" w:rsidR="00E3613C" w:rsidRDefault="00E3613C" w:rsidP="00E3613C">
      <w:r>
        <w:t xml:space="preserve">    @staticmethod</w:t>
      </w:r>
    </w:p>
    <w:p w14:paraId="0D6724A2" w14:textId="77777777" w:rsidR="00E3613C" w:rsidRDefault="00E3613C" w:rsidP="00E3613C">
      <w:r>
        <w:t xml:space="preserve">    def load(username):</w:t>
      </w:r>
    </w:p>
    <w:p w14:paraId="48F5246E" w14:textId="77777777" w:rsidR="00E3613C" w:rsidRDefault="00E3613C" w:rsidP="00E3613C">
      <w:r>
        <w:t xml:space="preserve">        """</w:t>
      </w:r>
    </w:p>
    <w:p w14:paraId="7F837808" w14:textId="77777777" w:rsidR="00E3613C" w:rsidRDefault="00E3613C" w:rsidP="00E3613C">
      <w:r>
        <w:t xml:space="preserve">        Load the user data for the given username, or create a new user</w:t>
      </w:r>
    </w:p>
    <w:p w14:paraId="71A0D692" w14:textId="77777777" w:rsidR="00E3613C" w:rsidRDefault="00E3613C" w:rsidP="00E3613C"/>
    <w:p w14:paraId="42548F0F" w14:textId="77777777" w:rsidR="00E3613C" w:rsidRDefault="00E3613C" w:rsidP="00E3613C">
      <w:r>
        <w:t xml:space="preserve">        :param username: the unique username of the user</w:t>
      </w:r>
    </w:p>
    <w:p w14:paraId="4100FB34" w14:textId="77777777" w:rsidR="00E3613C" w:rsidRDefault="00E3613C" w:rsidP="00E3613C">
      <w:r>
        <w:t xml:space="preserve">        :type username: str</w:t>
      </w:r>
    </w:p>
    <w:p w14:paraId="5DB1E20A" w14:textId="77777777" w:rsidR="00E3613C" w:rsidRDefault="00E3613C" w:rsidP="00E3613C">
      <w:r>
        <w:t xml:space="preserve">        """</w:t>
      </w:r>
    </w:p>
    <w:p w14:paraId="0C3985E8" w14:textId="77777777" w:rsidR="00E3613C" w:rsidRDefault="00E3613C" w:rsidP="00E3613C">
      <w:r>
        <w:t xml:space="preserve">        Manager.username = username</w:t>
      </w:r>
    </w:p>
    <w:p w14:paraId="15D2DAD1" w14:textId="77777777" w:rsidR="00E3613C" w:rsidRDefault="00E3613C" w:rsidP="00E3613C">
      <w:r>
        <w:t xml:space="preserve">        try:</w:t>
      </w:r>
    </w:p>
    <w:p w14:paraId="55214CFB" w14:textId="77777777" w:rsidR="00E3613C" w:rsidRDefault="00E3613C" w:rsidP="00E3613C">
      <w:r>
        <w:t xml:space="preserve">            Manager.obj = Manager.user_file.get_object(Manager.username)</w:t>
      </w:r>
    </w:p>
    <w:p w14:paraId="799316D7" w14:textId="77777777" w:rsidR="00E3613C" w:rsidRDefault="00E3613C" w:rsidP="00E3613C">
      <w:r>
        <w:t xml:space="preserve">        except tools.ObjectNotFound:</w:t>
      </w:r>
    </w:p>
    <w:p w14:paraId="1AE03842" w14:textId="77777777" w:rsidR="00E3613C" w:rsidRDefault="00E3613C" w:rsidP="00E3613C">
      <w:r>
        <w:t xml:space="preserve">            Manager.obj = User(Manager.username)</w:t>
      </w:r>
    </w:p>
    <w:p w14:paraId="26DB0316" w14:textId="77777777" w:rsidR="00E3613C" w:rsidRDefault="00E3613C" w:rsidP="00E3613C">
      <w:r>
        <w:t xml:space="preserve">            Manager.user_file.add_object(Manager.obj)</w:t>
      </w:r>
    </w:p>
    <w:p w14:paraId="3B1224EE" w14:textId="77777777" w:rsidR="00E3613C" w:rsidRDefault="00E3613C" w:rsidP="00E3613C"/>
    <w:p w14:paraId="421F924E" w14:textId="77777777" w:rsidR="00E3613C" w:rsidRDefault="00E3613C" w:rsidP="00E3613C">
      <w:r>
        <w:t xml:space="preserve">        Manager.obj.load()</w:t>
      </w:r>
    </w:p>
    <w:p w14:paraId="503C9DFD" w14:textId="77777777" w:rsidR="00E3613C" w:rsidRDefault="00E3613C" w:rsidP="00E3613C"/>
    <w:p w14:paraId="4085E314" w14:textId="77777777" w:rsidR="00E3613C" w:rsidRDefault="00E3613C" w:rsidP="00E3613C">
      <w:r>
        <w:t xml:space="preserve">    @staticmethod</w:t>
      </w:r>
    </w:p>
    <w:p w14:paraId="6B654CE1" w14:textId="77777777" w:rsidR="00E3613C" w:rsidRDefault="00E3613C" w:rsidP="00E3613C">
      <w:r>
        <w:t xml:space="preserve">    def save(username=None):</w:t>
      </w:r>
    </w:p>
    <w:p w14:paraId="2843530B" w14:textId="77777777" w:rsidR="00E3613C" w:rsidRDefault="00E3613C" w:rsidP="00E3613C">
      <w:r>
        <w:t xml:space="preserve">        """</w:t>
      </w:r>
    </w:p>
    <w:p w14:paraId="39D597DA" w14:textId="77777777" w:rsidR="00E3613C" w:rsidRDefault="00E3613C" w:rsidP="00E3613C">
      <w:r>
        <w:t xml:space="preserve">        Save the user data, and optionally change the username</w:t>
      </w:r>
    </w:p>
    <w:p w14:paraId="522F4B47" w14:textId="77777777" w:rsidR="00E3613C" w:rsidRDefault="00E3613C" w:rsidP="00E3613C"/>
    <w:p w14:paraId="7B67CEC3" w14:textId="77777777" w:rsidR="00E3613C" w:rsidRDefault="00E3613C" w:rsidP="00E3613C">
      <w:r>
        <w:t xml:space="preserve">        :param username: the new username, defaults to None</w:t>
      </w:r>
    </w:p>
    <w:p w14:paraId="5874053A" w14:textId="77777777" w:rsidR="00E3613C" w:rsidRDefault="00E3613C" w:rsidP="00E3613C">
      <w:r>
        <w:t xml:space="preserve">        :type username: str, optional</w:t>
      </w:r>
    </w:p>
    <w:p w14:paraId="75F95B9B" w14:textId="77777777" w:rsidR="00E3613C" w:rsidRDefault="00E3613C" w:rsidP="00E3613C">
      <w:r>
        <w:t xml:space="preserve">        """</w:t>
      </w:r>
    </w:p>
    <w:p w14:paraId="7A3C4BD5" w14:textId="77777777" w:rsidR="00E3613C" w:rsidRDefault="00E3613C" w:rsidP="00E3613C">
      <w:r>
        <w:t xml:space="preserve">        if username is not None:</w:t>
      </w:r>
    </w:p>
    <w:p w14:paraId="76361466" w14:textId="77777777" w:rsidR="00E3613C" w:rsidRDefault="00E3613C" w:rsidP="00E3613C">
      <w:r>
        <w:t xml:space="preserve">            # replace the username</w:t>
      </w:r>
    </w:p>
    <w:p w14:paraId="13B98E29" w14:textId="77777777" w:rsidR="00E3613C" w:rsidRDefault="00E3613C" w:rsidP="00E3613C">
      <w:r>
        <w:t xml:space="preserve">            Manager.obj = User(username)</w:t>
      </w:r>
    </w:p>
    <w:p w14:paraId="508F6D2C" w14:textId="77777777" w:rsidR="00E3613C" w:rsidRDefault="00E3613C" w:rsidP="00E3613C">
      <w:r>
        <w:t xml:space="preserve">            Manager.user_file.update_object(Manager.username, Manager.obj)</w:t>
      </w:r>
    </w:p>
    <w:p w14:paraId="295C0641" w14:textId="77777777" w:rsidR="00E3613C" w:rsidRDefault="00E3613C" w:rsidP="00E3613C">
      <w:r>
        <w:t xml:space="preserve">            Manager.username = username</w:t>
      </w:r>
    </w:p>
    <w:p w14:paraId="4A68BA36" w14:textId="77777777" w:rsidR="00E3613C" w:rsidRDefault="00E3613C" w:rsidP="00E3613C"/>
    <w:p w14:paraId="2EBC9836" w14:textId="77777777" w:rsidR="00E3613C" w:rsidRDefault="00E3613C" w:rsidP="00E3613C">
      <w:r>
        <w:t xml:space="preserve">        # save the data</w:t>
      </w:r>
    </w:p>
    <w:p w14:paraId="14282D5B" w14:textId="77777777" w:rsidR="00E3613C" w:rsidRDefault="00E3613C" w:rsidP="00E3613C">
      <w:r>
        <w:t xml:space="preserve">        Manager.obj.save(Manager.username)</w:t>
      </w:r>
    </w:p>
    <w:p w14:paraId="6460B873" w14:textId="77777777" w:rsidR="00E3613C" w:rsidRDefault="00E3613C" w:rsidP="00E3613C">
      <w:r>
        <w:t xml:space="preserve">        Manager.user_file.update_object(Manager.username, Manager.obj)</w:t>
      </w:r>
    </w:p>
    <w:p w14:paraId="501DE9AC" w14:textId="6D90FD0D" w:rsidR="00E3613C" w:rsidRDefault="00E3613C" w:rsidP="00E3613C">
      <w:r>
        <w:t xml:space="preserve">        Manager.user_file.save()</w:t>
      </w:r>
    </w:p>
    <w:p w14:paraId="7797F967" w14:textId="77777777" w:rsidR="00E3613C" w:rsidRDefault="00E3613C" w:rsidP="00E3613C"/>
    <w:p w14:paraId="0B710CA7" w14:textId="1ECCFDF0" w:rsidR="00E3613C" w:rsidRDefault="00E3613C" w:rsidP="00E3613C">
      <w:pPr>
        <w:pStyle w:val="Heading2"/>
      </w:pPr>
      <w:bookmarkStart w:id="1631" w:name="_Toc190004494"/>
      <w:r>
        <w:t>tools.py</w:t>
      </w:r>
      <w:bookmarkEnd w:id="1631"/>
    </w:p>
    <w:p w14:paraId="75324004" w14:textId="77777777" w:rsidR="00E3613C" w:rsidRDefault="00E3613C" w:rsidP="00E3613C">
      <w:r>
        <w:t>"""</w:t>
      </w:r>
    </w:p>
    <w:p w14:paraId="23CED46A" w14:textId="77777777" w:rsidR="00E3613C" w:rsidRDefault="00E3613C" w:rsidP="00E3613C">
      <w:r>
        <w:t>This file contains useful tools for any program</w:t>
      </w:r>
    </w:p>
    <w:p w14:paraId="50B79CD5" w14:textId="77777777" w:rsidR="00E3613C" w:rsidRDefault="00E3613C" w:rsidP="00E3613C"/>
    <w:p w14:paraId="2F08654E" w14:textId="77777777" w:rsidR="00E3613C" w:rsidRDefault="00E3613C" w:rsidP="00E3613C">
      <w:r>
        <w:t>As this file has been designed to work with any program all its functions are generic.</w:t>
      </w:r>
    </w:p>
    <w:p w14:paraId="70233793" w14:textId="77777777" w:rsidR="00E3613C" w:rsidRDefault="00E3613C" w:rsidP="00E3613C"/>
    <w:p w14:paraId="1218053B" w14:textId="77777777" w:rsidR="00E3613C" w:rsidRDefault="00E3613C" w:rsidP="00E3613C">
      <w:r>
        <w:t>black, isort and flake8 used for formatting</w:t>
      </w:r>
    </w:p>
    <w:p w14:paraId="3E8D619B" w14:textId="77777777" w:rsidR="00E3613C" w:rsidRDefault="00E3613C" w:rsidP="00E3613C">
      <w:r>
        <w:t>"""</w:t>
      </w:r>
    </w:p>
    <w:p w14:paraId="50E6417D" w14:textId="77777777" w:rsidR="00E3613C" w:rsidRDefault="00E3613C" w:rsidP="00E3613C"/>
    <w:p w14:paraId="2C6B2B82" w14:textId="77777777" w:rsidR="00E3613C" w:rsidRDefault="00E3613C" w:rsidP="00E3613C">
      <w:r>
        <w:lastRenderedPageBreak/>
        <w:t>from os.path import isfile</w:t>
      </w:r>
    </w:p>
    <w:p w14:paraId="2670DE90" w14:textId="77777777" w:rsidR="00E3613C" w:rsidRDefault="00E3613C" w:rsidP="00E3613C"/>
    <w:p w14:paraId="531706F7" w14:textId="77777777" w:rsidR="00E3613C" w:rsidRDefault="00E3613C" w:rsidP="00E3613C"/>
    <w:p w14:paraId="3573049A" w14:textId="77777777" w:rsidR="00E3613C" w:rsidRDefault="00E3613C" w:rsidP="00E3613C">
      <w:r>
        <w:t>class ObjectNotFound(Exception):</w:t>
      </w:r>
    </w:p>
    <w:p w14:paraId="18845DBE" w14:textId="77777777" w:rsidR="00E3613C" w:rsidRDefault="00E3613C" w:rsidP="00E3613C">
      <w:r>
        <w:t xml:space="preserve">    """Indicates that an object was not found when searched for within a file"""</w:t>
      </w:r>
    </w:p>
    <w:p w14:paraId="290CF4AD" w14:textId="77777777" w:rsidR="00E3613C" w:rsidRDefault="00E3613C" w:rsidP="00E3613C"/>
    <w:p w14:paraId="71136297" w14:textId="77777777" w:rsidR="00E3613C" w:rsidRDefault="00E3613C" w:rsidP="00E3613C">
      <w:r>
        <w:t xml:space="preserve">    def __init__(self, identifier, file):</w:t>
      </w:r>
    </w:p>
    <w:p w14:paraId="0FBA4194" w14:textId="77777777" w:rsidR="00E3613C" w:rsidRDefault="00E3613C" w:rsidP="00E3613C">
      <w:r>
        <w:t xml:space="preserve">        """</w:t>
      </w:r>
    </w:p>
    <w:p w14:paraId="77729504" w14:textId="77777777" w:rsidR="00E3613C" w:rsidRDefault="00E3613C" w:rsidP="00E3613C">
      <w:r>
        <w:t xml:space="preserve">        :param identifier: the identifier of the object that was not found</w:t>
      </w:r>
    </w:p>
    <w:p w14:paraId="01CBBAE2" w14:textId="77777777" w:rsidR="00E3613C" w:rsidRDefault="00E3613C" w:rsidP="00E3613C">
      <w:r>
        <w:t xml:space="preserve">        :type identifier: any</w:t>
      </w:r>
    </w:p>
    <w:p w14:paraId="7FCD3076" w14:textId="77777777" w:rsidR="00E3613C" w:rsidRDefault="00E3613C" w:rsidP="00E3613C">
      <w:r>
        <w:t xml:space="preserve">        :param file: the file that was searched</w:t>
      </w:r>
    </w:p>
    <w:p w14:paraId="7DC92031" w14:textId="77777777" w:rsidR="00E3613C" w:rsidRDefault="00E3613C" w:rsidP="00E3613C">
      <w:r>
        <w:t xml:space="preserve">        :type file: str</w:t>
      </w:r>
    </w:p>
    <w:p w14:paraId="27E4FC5A" w14:textId="77777777" w:rsidR="00E3613C" w:rsidRDefault="00E3613C" w:rsidP="00E3613C">
      <w:r>
        <w:t xml:space="preserve">        """</w:t>
      </w:r>
    </w:p>
    <w:p w14:paraId="16B1C89D" w14:textId="77777777" w:rsidR="00E3613C" w:rsidRDefault="00E3613C" w:rsidP="00E3613C">
      <w:r>
        <w:t xml:space="preserve">        super().__init__(f"Object not found | Identifier: {identifier} | File: {file}")</w:t>
      </w:r>
    </w:p>
    <w:p w14:paraId="3D69E030" w14:textId="77777777" w:rsidR="00E3613C" w:rsidRDefault="00E3613C" w:rsidP="00E3613C"/>
    <w:p w14:paraId="21CA7146" w14:textId="77777777" w:rsidR="00E3613C" w:rsidRDefault="00E3613C" w:rsidP="00E3613C"/>
    <w:p w14:paraId="6E684A1E" w14:textId="77777777" w:rsidR="00E3613C" w:rsidRDefault="00E3613C" w:rsidP="00E3613C">
      <w:r>
        <w:t>class File:</w:t>
      </w:r>
    </w:p>
    <w:p w14:paraId="31F049E0" w14:textId="77777777" w:rsidR="00E3613C" w:rsidRDefault="00E3613C" w:rsidP="00E3613C">
      <w:r>
        <w:t xml:space="preserve">    """</w:t>
      </w:r>
    </w:p>
    <w:p w14:paraId="6A4EDC48" w14:textId="77777777" w:rsidR="00E3613C" w:rsidRDefault="00E3613C" w:rsidP="00E3613C">
      <w:r>
        <w:t xml:space="preserve">    This class manages a list of objects in a file</w:t>
      </w:r>
    </w:p>
    <w:p w14:paraId="6E65A20D" w14:textId="77777777" w:rsidR="00E3613C" w:rsidRDefault="00E3613C" w:rsidP="00E3613C"/>
    <w:p w14:paraId="4C06BC24" w14:textId="77777777" w:rsidR="00E3613C" w:rsidRDefault="00E3613C" w:rsidP="00E3613C">
      <w:r>
        <w:t xml:space="preserve">    The list should be updated using the get_list and update_list functions.</w:t>
      </w:r>
    </w:p>
    <w:p w14:paraId="396C8ED0" w14:textId="77777777" w:rsidR="00E3613C" w:rsidRDefault="00E3613C" w:rsidP="00E3613C">
      <w:r>
        <w:t xml:space="preserve">    It should be saved with the save function.</w:t>
      </w:r>
    </w:p>
    <w:p w14:paraId="14AFA452" w14:textId="77777777" w:rsidR="00E3613C" w:rsidRDefault="00E3613C" w:rsidP="00E3613C">
      <w:r>
        <w:t xml:space="preserve">    It contains the class objects.</w:t>
      </w:r>
    </w:p>
    <w:p w14:paraId="313FA0B4" w14:textId="77777777" w:rsidR="00E3613C" w:rsidRDefault="00E3613C" w:rsidP="00E3613C"/>
    <w:p w14:paraId="7104D4BB" w14:textId="77777777" w:rsidR="00E3613C" w:rsidRDefault="00E3613C" w:rsidP="00E3613C">
      <w:r>
        <w:t xml:space="preserve">    Individual objects can be got with the get_object function.</w:t>
      </w:r>
    </w:p>
    <w:p w14:paraId="616204BD" w14:textId="77777777" w:rsidR="00E3613C" w:rsidRDefault="00E3613C" w:rsidP="00E3613C">
      <w:r>
        <w:t xml:space="preserve">    Objects can be replaced with the update_object function.</w:t>
      </w:r>
    </w:p>
    <w:p w14:paraId="085CBBC7" w14:textId="77777777" w:rsidR="00E3613C" w:rsidRDefault="00E3613C" w:rsidP="00E3613C">
      <w:r>
        <w:t xml:space="preserve">    Objects can de removed with the remove_object function.</w:t>
      </w:r>
    </w:p>
    <w:p w14:paraId="689C7118" w14:textId="77777777" w:rsidR="00E3613C" w:rsidRDefault="00E3613C" w:rsidP="00E3613C"/>
    <w:p w14:paraId="54ABA193" w14:textId="77777777" w:rsidR="00E3613C" w:rsidRDefault="00E3613C" w:rsidP="00E3613C">
      <w:r>
        <w:t xml:space="preserve">    Either the entire list should be modified or only single objects should be modified.</w:t>
      </w:r>
    </w:p>
    <w:p w14:paraId="576267E8" w14:textId="77777777" w:rsidR="00E3613C" w:rsidRDefault="00E3613C" w:rsidP="00E3613C">
      <w:r>
        <w:t xml:space="preserve">    These should not be sued together.</w:t>
      </w:r>
    </w:p>
    <w:p w14:paraId="75391182" w14:textId="77777777" w:rsidR="00E3613C" w:rsidRDefault="00E3613C" w:rsidP="00E3613C">
      <w:r>
        <w:t xml:space="preserve">    """</w:t>
      </w:r>
    </w:p>
    <w:p w14:paraId="2961AD73" w14:textId="77777777" w:rsidR="00E3613C" w:rsidRDefault="00E3613C" w:rsidP="00E3613C"/>
    <w:p w14:paraId="2347ED1F" w14:textId="77777777" w:rsidR="00E3613C" w:rsidRDefault="00E3613C" w:rsidP="00E3613C">
      <w:r>
        <w:t xml:space="preserve">    def __init__(self, file, cls):</w:t>
      </w:r>
    </w:p>
    <w:p w14:paraId="196077A9" w14:textId="77777777" w:rsidR="00E3613C" w:rsidRDefault="00E3613C" w:rsidP="00E3613C">
      <w:r>
        <w:t xml:space="preserve">        """</w:t>
      </w:r>
    </w:p>
    <w:p w14:paraId="24DB471E" w14:textId="77777777" w:rsidR="00E3613C" w:rsidRDefault="00E3613C" w:rsidP="00E3613C">
      <w:r>
        <w:t xml:space="preserve">        :param file: the name of the file to store the data in, must be .txt</w:t>
      </w:r>
    </w:p>
    <w:p w14:paraId="0B4410A2" w14:textId="77777777" w:rsidR="00E3613C" w:rsidRDefault="00E3613C" w:rsidP="00E3613C">
      <w:r>
        <w:t xml:space="preserve">        :type file: str</w:t>
      </w:r>
    </w:p>
    <w:p w14:paraId="4D3EDC4F" w14:textId="77777777" w:rsidR="00E3613C" w:rsidRDefault="00E3613C" w:rsidP="00E3613C">
      <w:r>
        <w:t xml:space="preserve">        :param cls: the class of the data stored in the file, not an object</w:t>
      </w:r>
    </w:p>
    <w:p w14:paraId="7F96AB25" w14:textId="77777777" w:rsidR="00E3613C" w:rsidRDefault="00E3613C" w:rsidP="00E3613C">
      <w:r>
        <w:t xml:space="preserve">            cls(arg0, arg1, etc.) must call the constructor</w:t>
      </w:r>
    </w:p>
    <w:p w14:paraId="5230B296" w14:textId="77777777" w:rsidR="00E3613C" w:rsidRDefault="00E3613C" w:rsidP="00E3613C">
      <w:r>
        <w:t xml:space="preserve">            arg0 must be a unique identifier.</w:t>
      </w:r>
    </w:p>
    <w:p w14:paraId="313FFFFB" w14:textId="77777777" w:rsidR="00E3613C" w:rsidRDefault="00E3613C" w:rsidP="00E3613C">
      <w:r>
        <w:t xml:space="preserve">            the attributes self.'s must be the exact same as the parameters</w:t>
      </w:r>
    </w:p>
    <w:p w14:paraId="7F4C11B4" w14:textId="77777777" w:rsidR="00E3613C" w:rsidRDefault="00E3613C" w:rsidP="00E3613C">
      <w:r>
        <w:t xml:space="preserve">        :type cls: class</w:t>
      </w:r>
    </w:p>
    <w:p w14:paraId="24501835" w14:textId="77777777" w:rsidR="00E3613C" w:rsidRDefault="00E3613C" w:rsidP="00E3613C">
      <w:r>
        <w:t xml:space="preserve">        """</w:t>
      </w:r>
    </w:p>
    <w:p w14:paraId="2FBD7FCC" w14:textId="77777777" w:rsidR="00E3613C" w:rsidRDefault="00E3613C" w:rsidP="00E3613C">
      <w:r>
        <w:t xml:space="preserve">        self.name = file</w:t>
      </w:r>
    </w:p>
    <w:p w14:paraId="13DC8715" w14:textId="77777777" w:rsidR="00E3613C" w:rsidRDefault="00E3613C" w:rsidP="00E3613C">
      <w:r>
        <w:t xml:space="preserve">        self.cls = cls</w:t>
      </w:r>
    </w:p>
    <w:p w14:paraId="0E36FF88" w14:textId="77777777" w:rsidR="00E3613C" w:rsidRDefault="00E3613C" w:rsidP="00E3613C"/>
    <w:p w14:paraId="6EF5C225" w14:textId="77777777" w:rsidR="00E3613C" w:rsidRDefault="00E3613C" w:rsidP="00E3613C">
      <w:r>
        <w:t xml:space="preserve">        self.list = []</w:t>
      </w:r>
    </w:p>
    <w:p w14:paraId="6525F90E" w14:textId="77777777" w:rsidR="00E3613C" w:rsidRDefault="00E3613C" w:rsidP="00E3613C">
      <w:r>
        <w:t xml:space="preserve">        """The list of all data in the file</w:t>
      </w:r>
    </w:p>
    <w:p w14:paraId="7CD07269" w14:textId="77777777" w:rsidR="00E3613C" w:rsidRDefault="00E3613C" w:rsidP="00E3613C">
      <w:r>
        <w:t xml:space="preserve">        :type list: list[object]"""</w:t>
      </w:r>
    </w:p>
    <w:p w14:paraId="63C22EA9" w14:textId="77777777" w:rsidR="00E3613C" w:rsidRDefault="00E3613C" w:rsidP="00E3613C"/>
    <w:p w14:paraId="2B8507CD" w14:textId="77777777" w:rsidR="00E3613C" w:rsidRDefault="00E3613C" w:rsidP="00E3613C">
      <w:r>
        <w:t xml:space="preserve">        # check file exists, create if it doesn't</w:t>
      </w:r>
    </w:p>
    <w:p w14:paraId="2989075C" w14:textId="77777777" w:rsidR="00E3613C" w:rsidRDefault="00E3613C" w:rsidP="00E3613C">
      <w:r>
        <w:t xml:space="preserve">        if not isfile(self.name):</w:t>
      </w:r>
    </w:p>
    <w:p w14:paraId="08EC1DA1" w14:textId="77777777" w:rsidR="00E3613C" w:rsidRDefault="00E3613C" w:rsidP="00E3613C">
      <w:r>
        <w:t xml:space="preserve">            f = open(self.name, "w")</w:t>
      </w:r>
    </w:p>
    <w:p w14:paraId="65396EB8" w14:textId="77777777" w:rsidR="00E3613C" w:rsidRDefault="00E3613C" w:rsidP="00E3613C">
      <w:r>
        <w:t xml:space="preserve">            f.close()</w:t>
      </w:r>
    </w:p>
    <w:p w14:paraId="675982C0" w14:textId="77777777" w:rsidR="00E3613C" w:rsidRDefault="00E3613C" w:rsidP="00E3613C">
      <w:r>
        <w:t xml:space="preserve">        self.read()</w:t>
      </w:r>
    </w:p>
    <w:p w14:paraId="6FF9EDE4" w14:textId="77777777" w:rsidR="00E3613C" w:rsidRDefault="00E3613C" w:rsidP="00E3613C"/>
    <w:p w14:paraId="6228447A" w14:textId="77777777" w:rsidR="00E3613C" w:rsidRDefault="00E3613C" w:rsidP="00E3613C">
      <w:r>
        <w:t xml:space="preserve">    @staticmethod</w:t>
      </w:r>
    </w:p>
    <w:p w14:paraId="3DD7F7E1" w14:textId="77777777" w:rsidR="00E3613C" w:rsidRDefault="00E3613C" w:rsidP="00E3613C">
      <w:r>
        <w:t xml:space="preserve">    def get_identifier(obj):</w:t>
      </w:r>
    </w:p>
    <w:p w14:paraId="214D3A5F" w14:textId="77777777" w:rsidR="00E3613C" w:rsidRDefault="00E3613C" w:rsidP="00E3613C">
      <w:r>
        <w:t xml:space="preserve">        """</w:t>
      </w:r>
    </w:p>
    <w:p w14:paraId="2AC51ADE" w14:textId="77777777" w:rsidR="00E3613C" w:rsidRDefault="00E3613C" w:rsidP="00E3613C">
      <w:r>
        <w:t xml:space="preserve">        Returns the first key in the object's dictionary as a string</w:t>
      </w:r>
    </w:p>
    <w:p w14:paraId="66A46DA5" w14:textId="77777777" w:rsidR="00E3613C" w:rsidRDefault="00E3613C" w:rsidP="00E3613C"/>
    <w:p w14:paraId="4D0F3938" w14:textId="77777777" w:rsidR="00E3613C" w:rsidRDefault="00E3613C" w:rsidP="00E3613C">
      <w:r>
        <w:t xml:space="preserve">        The first key is considered the identifier, it is converted to a string to</w:t>
      </w:r>
    </w:p>
    <w:p w14:paraId="5C12F0DC" w14:textId="77777777" w:rsidR="00E3613C" w:rsidRDefault="00E3613C" w:rsidP="00E3613C">
      <w:r>
        <w:t xml:space="preserve">        ensure thier are no errors during comparison</w:t>
      </w:r>
    </w:p>
    <w:p w14:paraId="5DAF07C1" w14:textId="77777777" w:rsidR="00E3613C" w:rsidRDefault="00E3613C" w:rsidP="00E3613C"/>
    <w:p w14:paraId="1EC95D2B" w14:textId="77777777" w:rsidR="00E3613C" w:rsidRDefault="00E3613C" w:rsidP="00E3613C">
      <w:r>
        <w:t xml:space="preserve">        :param obj: the object to get the identifier of</w:t>
      </w:r>
    </w:p>
    <w:p w14:paraId="2E07FD3C" w14:textId="77777777" w:rsidR="00E3613C" w:rsidRDefault="00E3613C" w:rsidP="00E3613C">
      <w:r>
        <w:t xml:space="preserve">        :type obj: object</w:t>
      </w:r>
    </w:p>
    <w:p w14:paraId="038AACA2" w14:textId="77777777" w:rsidR="00E3613C" w:rsidRDefault="00E3613C" w:rsidP="00E3613C"/>
    <w:p w14:paraId="7A0D816A" w14:textId="77777777" w:rsidR="00E3613C" w:rsidRDefault="00E3613C" w:rsidP="00E3613C">
      <w:r>
        <w:t xml:space="preserve">        :return: the identifier of the object</w:t>
      </w:r>
    </w:p>
    <w:p w14:paraId="732AB30B" w14:textId="77777777" w:rsidR="00E3613C" w:rsidRDefault="00E3613C" w:rsidP="00E3613C">
      <w:r>
        <w:t xml:space="preserve">        :rtype: str</w:t>
      </w:r>
    </w:p>
    <w:p w14:paraId="4823B0CB" w14:textId="77777777" w:rsidR="00E3613C" w:rsidRDefault="00E3613C" w:rsidP="00E3613C">
      <w:r>
        <w:t xml:space="preserve">        """</w:t>
      </w:r>
    </w:p>
    <w:p w14:paraId="1C424912" w14:textId="77777777" w:rsidR="00E3613C" w:rsidRDefault="00E3613C" w:rsidP="00E3613C">
      <w:r>
        <w:t xml:space="preserve">        keys = list(obj.__dict__.keys())</w:t>
      </w:r>
    </w:p>
    <w:p w14:paraId="35F9EB8A" w14:textId="77777777" w:rsidR="00E3613C" w:rsidRDefault="00E3613C" w:rsidP="00E3613C">
      <w:r>
        <w:t xml:space="preserve">        identifier = obj.__dict__[keys[0]]</w:t>
      </w:r>
    </w:p>
    <w:p w14:paraId="4FCDE938" w14:textId="77777777" w:rsidR="00E3613C" w:rsidRDefault="00E3613C" w:rsidP="00E3613C">
      <w:r>
        <w:t xml:space="preserve">        return str(identifier)</w:t>
      </w:r>
    </w:p>
    <w:p w14:paraId="2978EC40" w14:textId="77777777" w:rsidR="00E3613C" w:rsidRDefault="00E3613C" w:rsidP="00E3613C"/>
    <w:p w14:paraId="1F0C241A" w14:textId="77777777" w:rsidR="00E3613C" w:rsidRDefault="00E3613C" w:rsidP="00E3613C">
      <w:r>
        <w:t xml:space="preserve">    def read(self):</w:t>
      </w:r>
    </w:p>
    <w:p w14:paraId="2FD1AC8C" w14:textId="77777777" w:rsidR="00E3613C" w:rsidRDefault="00E3613C" w:rsidP="00E3613C">
      <w:r>
        <w:t xml:space="preserve">        """</w:t>
      </w:r>
    </w:p>
    <w:p w14:paraId="19D54C0E" w14:textId="77777777" w:rsidR="00E3613C" w:rsidRDefault="00E3613C" w:rsidP="00E3613C">
      <w:r>
        <w:t xml:space="preserve">        Reads the file and updates self.list</w:t>
      </w:r>
    </w:p>
    <w:p w14:paraId="26D37CB8" w14:textId="77777777" w:rsidR="00E3613C" w:rsidRDefault="00E3613C" w:rsidP="00E3613C"/>
    <w:p w14:paraId="1A646B33" w14:textId="77777777" w:rsidR="00E3613C" w:rsidRDefault="00E3613C" w:rsidP="00E3613C">
      <w:r>
        <w:t xml:space="preserve">        :rtype: None</w:t>
      </w:r>
    </w:p>
    <w:p w14:paraId="19713A87" w14:textId="77777777" w:rsidR="00E3613C" w:rsidRDefault="00E3613C" w:rsidP="00E3613C">
      <w:r>
        <w:t xml:space="preserve">        """</w:t>
      </w:r>
    </w:p>
    <w:p w14:paraId="27DF0CF5" w14:textId="77777777" w:rsidR="00E3613C" w:rsidRDefault="00E3613C" w:rsidP="00E3613C">
      <w:r>
        <w:t xml:space="preserve">        f = open(self.name, "r")</w:t>
      </w:r>
    </w:p>
    <w:p w14:paraId="3300EA85" w14:textId="77777777" w:rsidR="00E3613C" w:rsidRDefault="00E3613C" w:rsidP="00E3613C">
      <w:r>
        <w:t xml:space="preserve">        file_str = f.read()</w:t>
      </w:r>
    </w:p>
    <w:p w14:paraId="4531D026" w14:textId="77777777" w:rsidR="00E3613C" w:rsidRDefault="00E3613C" w:rsidP="00E3613C">
      <w:r>
        <w:t xml:space="preserve">        f.close()</w:t>
      </w:r>
    </w:p>
    <w:p w14:paraId="230B27DC" w14:textId="77777777" w:rsidR="00E3613C" w:rsidRDefault="00E3613C" w:rsidP="00E3613C"/>
    <w:p w14:paraId="7E04E588" w14:textId="77777777" w:rsidR="00E3613C" w:rsidRDefault="00E3613C" w:rsidP="00E3613C">
      <w:r>
        <w:t xml:space="preserve">        # check file isn't empty</w:t>
      </w:r>
    </w:p>
    <w:p w14:paraId="1CE67E9B" w14:textId="77777777" w:rsidR="00E3613C" w:rsidRDefault="00E3613C" w:rsidP="00E3613C">
      <w:r>
        <w:t xml:space="preserve">        if file_str == "":</w:t>
      </w:r>
    </w:p>
    <w:p w14:paraId="5193BEDF" w14:textId="77777777" w:rsidR="00E3613C" w:rsidRDefault="00E3613C" w:rsidP="00E3613C">
      <w:r>
        <w:t xml:space="preserve">            return</w:t>
      </w:r>
    </w:p>
    <w:p w14:paraId="2C0E648D" w14:textId="77777777" w:rsidR="00E3613C" w:rsidRDefault="00E3613C" w:rsidP="00E3613C"/>
    <w:p w14:paraId="3F345282" w14:textId="77777777" w:rsidR="00E3613C" w:rsidRDefault="00E3613C" w:rsidP="00E3613C">
      <w:r>
        <w:t xml:space="preserve">        objects = file_str.split("\n")</w:t>
      </w:r>
    </w:p>
    <w:p w14:paraId="554E2489" w14:textId="77777777" w:rsidR="00E3613C" w:rsidRDefault="00E3613C" w:rsidP="00E3613C">
      <w:r>
        <w:t xml:space="preserve">        objects.pop()  # get rid of newline at end of file</w:t>
      </w:r>
    </w:p>
    <w:p w14:paraId="31DC7768" w14:textId="77777777" w:rsidR="00E3613C" w:rsidRDefault="00E3613C" w:rsidP="00E3613C">
      <w:r>
        <w:t xml:space="preserve">        for obj in objects:</w:t>
      </w:r>
    </w:p>
    <w:p w14:paraId="71DDB03D" w14:textId="77777777" w:rsidR="00E3613C" w:rsidRDefault="00E3613C" w:rsidP="00E3613C">
      <w:r>
        <w:t xml:space="preserve">            self.list.append(</w:t>
      </w:r>
    </w:p>
    <w:p w14:paraId="60BEFDBC" w14:textId="77777777" w:rsidR="00E3613C" w:rsidRDefault="00E3613C" w:rsidP="00E3613C">
      <w:r>
        <w:t xml:space="preserve">                self.cls(**eval(obj))  # convert string to dict and pass as kwargs</w:t>
      </w:r>
    </w:p>
    <w:p w14:paraId="1A18EC97" w14:textId="77777777" w:rsidR="00E3613C" w:rsidRDefault="00E3613C" w:rsidP="00E3613C">
      <w:r>
        <w:t xml:space="preserve">            )</w:t>
      </w:r>
    </w:p>
    <w:p w14:paraId="493927C9" w14:textId="77777777" w:rsidR="00E3613C" w:rsidRDefault="00E3613C" w:rsidP="00E3613C"/>
    <w:p w14:paraId="30B81613" w14:textId="77777777" w:rsidR="00E3613C" w:rsidRDefault="00E3613C" w:rsidP="00E3613C">
      <w:r>
        <w:t xml:space="preserve">    def sort(self):</w:t>
      </w:r>
    </w:p>
    <w:p w14:paraId="21339864" w14:textId="77777777" w:rsidR="00E3613C" w:rsidRDefault="00E3613C" w:rsidP="00E3613C">
      <w:r>
        <w:t xml:space="preserve">        """</w:t>
      </w:r>
    </w:p>
    <w:p w14:paraId="536A04BA" w14:textId="77777777" w:rsidR="00E3613C" w:rsidRDefault="00E3613C" w:rsidP="00E3613C">
      <w:r>
        <w:t xml:space="preserve">        Sorts the list</w:t>
      </w:r>
    </w:p>
    <w:p w14:paraId="25442997" w14:textId="77777777" w:rsidR="00E3613C" w:rsidRDefault="00E3613C" w:rsidP="00E3613C"/>
    <w:p w14:paraId="42FC4D6A" w14:textId="77777777" w:rsidR="00E3613C" w:rsidRDefault="00E3613C" w:rsidP="00E3613C">
      <w:r>
        <w:t xml:space="preserve">        :rtype: None</w:t>
      </w:r>
    </w:p>
    <w:p w14:paraId="6432A0E4" w14:textId="77777777" w:rsidR="00E3613C" w:rsidRDefault="00E3613C" w:rsidP="00E3613C">
      <w:r>
        <w:t xml:space="preserve">        """</w:t>
      </w:r>
    </w:p>
    <w:p w14:paraId="05532C50" w14:textId="77777777" w:rsidR="00E3613C" w:rsidRDefault="00E3613C" w:rsidP="00E3613C">
      <w:r>
        <w:t xml:space="preserve">        self.list.sort(key=lambda obj: self.get_identifier(obj))</w:t>
      </w:r>
    </w:p>
    <w:p w14:paraId="62D7B89A" w14:textId="77777777" w:rsidR="00E3613C" w:rsidRDefault="00E3613C" w:rsidP="00E3613C"/>
    <w:p w14:paraId="08D1C6FD" w14:textId="77777777" w:rsidR="00E3613C" w:rsidRDefault="00E3613C" w:rsidP="00E3613C">
      <w:r>
        <w:t xml:space="preserve">    def search(self, target):</w:t>
      </w:r>
    </w:p>
    <w:p w14:paraId="72CB7F9F" w14:textId="77777777" w:rsidR="00E3613C" w:rsidRDefault="00E3613C" w:rsidP="00E3613C">
      <w:r>
        <w:t xml:space="preserve">        """</w:t>
      </w:r>
    </w:p>
    <w:p w14:paraId="03EBDAF2" w14:textId="77777777" w:rsidR="00E3613C" w:rsidRDefault="00E3613C" w:rsidP="00E3613C">
      <w:r>
        <w:t xml:space="preserve">        Finds the position of the target in the list, automatically orders the list</w:t>
      </w:r>
    </w:p>
    <w:p w14:paraId="0A3B23D9" w14:textId="77777777" w:rsidR="00E3613C" w:rsidRDefault="00E3613C" w:rsidP="00E3613C"/>
    <w:p w14:paraId="19DAFC93" w14:textId="77777777" w:rsidR="00E3613C" w:rsidRDefault="00E3613C" w:rsidP="00E3613C">
      <w:r>
        <w:t xml:space="preserve">        :param target: the target to search for</w:t>
      </w:r>
    </w:p>
    <w:p w14:paraId="0118447C" w14:textId="77777777" w:rsidR="00E3613C" w:rsidRDefault="00E3613C" w:rsidP="00E3613C">
      <w:r>
        <w:t xml:space="preserve">        :type target: object</w:t>
      </w:r>
    </w:p>
    <w:p w14:paraId="1B07FB8D" w14:textId="77777777" w:rsidR="00E3613C" w:rsidRDefault="00E3613C" w:rsidP="00E3613C">
      <w:r>
        <w:t xml:space="preserve">        :return: the position of the target, -1 if not found</w:t>
      </w:r>
    </w:p>
    <w:p w14:paraId="1C4A1409" w14:textId="77777777" w:rsidR="00E3613C" w:rsidRDefault="00E3613C" w:rsidP="00E3613C">
      <w:r>
        <w:t xml:space="preserve">        :rtype: int</w:t>
      </w:r>
    </w:p>
    <w:p w14:paraId="60EF6B02" w14:textId="77777777" w:rsidR="00E3613C" w:rsidRDefault="00E3613C" w:rsidP="00E3613C">
      <w:r>
        <w:t xml:space="preserve">        """</w:t>
      </w:r>
    </w:p>
    <w:p w14:paraId="5BE903BA" w14:textId="77777777" w:rsidR="00E3613C" w:rsidRDefault="00E3613C" w:rsidP="00E3613C"/>
    <w:p w14:paraId="1540F08E" w14:textId="77777777" w:rsidR="00E3613C" w:rsidRDefault="00E3613C" w:rsidP="00E3613C">
      <w:r>
        <w:t xml:space="preserve">        def binary_search(lst, start_pos=0):</w:t>
      </w:r>
    </w:p>
    <w:p w14:paraId="77594655" w14:textId="77777777" w:rsidR="00E3613C" w:rsidRDefault="00E3613C" w:rsidP="00E3613C">
      <w:r>
        <w:t xml:space="preserve">            """</w:t>
      </w:r>
    </w:p>
    <w:p w14:paraId="36EC2769" w14:textId="77777777" w:rsidR="00E3613C" w:rsidRDefault="00E3613C" w:rsidP="00E3613C">
      <w:r>
        <w:t xml:space="preserve">            Recursive binary search using the identifier</w:t>
      </w:r>
    </w:p>
    <w:p w14:paraId="1CB0BCCA" w14:textId="77777777" w:rsidR="00E3613C" w:rsidRDefault="00E3613C" w:rsidP="00E3613C"/>
    <w:p w14:paraId="43475C76" w14:textId="77777777" w:rsidR="00E3613C" w:rsidRDefault="00E3613C" w:rsidP="00E3613C">
      <w:r>
        <w:t xml:space="preserve">            :param lst: the list section to search</w:t>
      </w:r>
    </w:p>
    <w:p w14:paraId="23B2F4DC" w14:textId="77777777" w:rsidR="00E3613C" w:rsidRDefault="00E3613C" w:rsidP="00E3613C">
      <w:r>
        <w:t xml:space="preserve">            :type lst: list</w:t>
      </w:r>
    </w:p>
    <w:p w14:paraId="2368552B" w14:textId="77777777" w:rsidR="00E3613C" w:rsidRDefault="00E3613C" w:rsidP="00E3613C">
      <w:r>
        <w:t xml:space="preserve">            :param start_pos: the start position of the list section</w:t>
      </w:r>
    </w:p>
    <w:p w14:paraId="749823C4" w14:textId="77777777" w:rsidR="00E3613C" w:rsidRDefault="00E3613C" w:rsidP="00E3613C">
      <w:r>
        <w:t xml:space="preserve">            :type start_pos: int</w:t>
      </w:r>
    </w:p>
    <w:p w14:paraId="0BA10B8B" w14:textId="77777777" w:rsidR="00E3613C" w:rsidRDefault="00E3613C" w:rsidP="00E3613C">
      <w:r>
        <w:t xml:space="preserve">            :return: the position of the target, -1 if not found</w:t>
      </w:r>
    </w:p>
    <w:p w14:paraId="3C44985B" w14:textId="77777777" w:rsidR="00E3613C" w:rsidRDefault="00E3613C" w:rsidP="00E3613C">
      <w:r>
        <w:t xml:space="preserve">            :rtype: int</w:t>
      </w:r>
    </w:p>
    <w:p w14:paraId="2E95B220" w14:textId="77777777" w:rsidR="00E3613C" w:rsidRDefault="00E3613C" w:rsidP="00E3613C">
      <w:r>
        <w:t xml:space="preserve">            """</w:t>
      </w:r>
    </w:p>
    <w:p w14:paraId="3FDF5203" w14:textId="77777777" w:rsidR="00E3613C" w:rsidRDefault="00E3613C" w:rsidP="00E3613C">
      <w:r>
        <w:t xml:space="preserve">            # empty list</w:t>
      </w:r>
    </w:p>
    <w:p w14:paraId="755A1581" w14:textId="77777777" w:rsidR="00E3613C" w:rsidRDefault="00E3613C" w:rsidP="00E3613C">
      <w:r>
        <w:lastRenderedPageBreak/>
        <w:t xml:space="preserve">            if len(lst) == 0:</w:t>
      </w:r>
    </w:p>
    <w:p w14:paraId="1BF7DC98" w14:textId="77777777" w:rsidR="00E3613C" w:rsidRDefault="00E3613C" w:rsidP="00E3613C">
      <w:r>
        <w:t xml:space="preserve">                return -1</w:t>
      </w:r>
    </w:p>
    <w:p w14:paraId="0ED667E6" w14:textId="77777777" w:rsidR="00E3613C" w:rsidRDefault="00E3613C" w:rsidP="00E3613C"/>
    <w:p w14:paraId="525C8A44" w14:textId="77777777" w:rsidR="00E3613C" w:rsidRDefault="00E3613C" w:rsidP="00E3613C">
      <w:r>
        <w:t xml:space="preserve">            mid = len(lst) // 2</w:t>
      </w:r>
    </w:p>
    <w:p w14:paraId="433136E2" w14:textId="77777777" w:rsidR="00E3613C" w:rsidRDefault="00E3613C" w:rsidP="00E3613C">
      <w:r>
        <w:t xml:space="preserve">            identifier = self.get_identifier(lst[mid])</w:t>
      </w:r>
    </w:p>
    <w:p w14:paraId="52135052" w14:textId="77777777" w:rsidR="00E3613C" w:rsidRDefault="00E3613C" w:rsidP="00E3613C"/>
    <w:p w14:paraId="49FD39EC" w14:textId="77777777" w:rsidR="00E3613C" w:rsidRDefault="00E3613C" w:rsidP="00E3613C">
      <w:r>
        <w:t xml:space="preserve">            if identifier == target:</w:t>
      </w:r>
    </w:p>
    <w:p w14:paraId="12A3EE4D" w14:textId="77777777" w:rsidR="00E3613C" w:rsidRDefault="00E3613C" w:rsidP="00E3613C">
      <w:r>
        <w:t xml:space="preserve">                return mid + start_pos</w:t>
      </w:r>
    </w:p>
    <w:p w14:paraId="35F9B21A" w14:textId="77777777" w:rsidR="00E3613C" w:rsidRDefault="00E3613C" w:rsidP="00E3613C">
      <w:r>
        <w:t xml:space="preserve">            elif identifier &gt; target:</w:t>
      </w:r>
    </w:p>
    <w:p w14:paraId="473256C7" w14:textId="77777777" w:rsidR="00E3613C" w:rsidRDefault="00E3613C" w:rsidP="00E3613C">
      <w:r>
        <w:t xml:space="preserve">                return binary_search(lst[:mid], start_pos)</w:t>
      </w:r>
    </w:p>
    <w:p w14:paraId="7137E722" w14:textId="77777777" w:rsidR="00E3613C" w:rsidRDefault="00E3613C" w:rsidP="00E3613C">
      <w:r>
        <w:t xml:space="preserve">            else:</w:t>
      </w:r>
    </w:p>
    <w:p w14:paraId="08AAF133" w14:textId="77777777" w:rsidR="00E3613C" w:rsidRDefault="00E3613C" w:rsidP="00E3613C">
      <w:r>
        <w:t xml:space="preserve">                return binary_search(lst[mid + 1 :], start_pos + mid + 1)</w:t>
      </w:r>
    </w:p>
    <w:p w14:paraId="20F3F018" w14:textId="77777777" w:rsidR="00E3613C" w:rsidRDefault="00E3613C" w:rsidP="00E3613C"/>
    <w:p w14:paraId="494E95E5" w14:textId="77777777" w:rsidR="00E3613C" w:rsidRDefault="00E3613C" w:rsidP="00E3613C">
      <w:r>
        <w:t xml:space="preserve">        self.sort()  # order the list</w:t>
      </w:r>
    </w:p>
    <w:p w14:paraId="66D94F7A" w14:textId="77777777" w:rsidR="00E3613C" w:rsidRDefault="00E3613C" w:rsidP="00E3613C">
      <w:r>
        <w:t xml:space="preserve">        target = str(target)  # for comparison to prevent errors</w:t>
      </w:r>
    </w:p>
    <w:p w14:paraId="39CADAA1" w14:textId="77777777" w:rsidR="00E3613C" w:rsidRDefault="00E3613C" w:rsidP="00E3613C">
      <w:r>
        <w:t xml:space="preserve">        return binary_search(self.list)</w:t>
      </w:r>
    </w:p>
    <w:p w14:paraId="36322E20" w14:textId="77777777" w:rsidR="00E3613C" w:rsidRDefault="00E3613C" w:rsidP="00E3613C"/>
    <w:p w14:paraId="3E206116" w14:textId="77777777" w:rsidR="00E3613C" w:rsidRDefault="00E3613C" w:rsidP="00E3613C">
      <w:r>
        <w:t xml:space="preserve">    def get_list(self):</w:t>
      </w:r>
    </w:p>
    <w:p w14:paraId="7B394C33" w14:textId="77777777" w:rsidR="00E3613C" w:rsidRDefault="00E3613C" w:rsidP="00E3613C">
      <w:r>
        <w:t xml:space="preserve">        """Returns the list of objects"""</w:t>
      </w:r>
    </w:p>
    <w:p w14:paraId="602D3E1B" w14:textId="77777777" w:rsidR="00E3613C" w:rsidRDefault="00E3613C" w:rsidP="00E3613C">
      <w:r>
        <w:t xml:space="preserve">        return self.list</w:t>
      </w:r>
    </w:p>
    <w:p w14:paraId="42B47C22" w14:textId="77777777" w:rsidR="00E3613C" w:rsidRDefault="00E3613C" w:rsidP="00E3613C"/>
    <w:p w14:paraId="210AF487" w14:textId="77777777" w:rsidR="00E3613C" w:rsidRDefault="00E3613C" w:rsidP="00E3613C">
      <w:r>
        <w:t xml:space="preserve">    def replace_list(self, lst):</w:t>
      </w:r>
    </w:p>
    <w:p w14:paraId="3C53A028" w14:textId="77777777" w:rsidR="00E3613C" w:rsidRDefault="00E3613C" w:rsidP="00E3613C">
      <w:r>
        <w:t xml:space="preserve">        """</w:t>
      </w:r>
    </w:p>
    <w:p w14:paraId="6F33F273" w14:textId="77777777" w:rsidR="00E3613C" w:rsidRDefault="00E3613C" w:rsidP="00E3613C">
      <w:r>
        <w:t xml:space="preserve">        Replaces the list of objects</w:t>
      </w:r>
    </w:p>
    <w:p w14:paraId="36E91067" w14:textId="77777777" w:rsidR="00E3613C" w:rsidRDefault="00E3613C" w:rsidP="00E3613C"/>
    <w:p w14:paraId="2627052E" w14:textId="77777777" w:rsidR="00E3613C" w:rsidRDefault="00E3613C" w:rsidP="00E3613C">
      <w:r>
        <w:t xml:space="preserve">        :param lst: the new list</w:t>
      </w:r>
    </w:p>
    <w:p w14:paraId="41FE6D4F" w14:textId="77777777" w:rsidR="00E3613C" w:rsidRDefault="00E3613C" w:rsidP="00E3613C">
      <w:r>
        <w:t xml:space="preserve">        :type lst: list</w:t>
      </w:r>
    </w:p>
    <w:p w14:paraId="58B440FF" w14:textId="77777777" w:rsidR="00E3613C" w:rsidRDefault="00E3613C" w:rsidP="00E3613C">
      <w:r>
        <w:t xml:space="preserve">        :rtype: None</w:t>
      </w:r>
    </w:p>
    <w:p w14:paraId="162E538D" w14:textId="77777777" w:rsidR="00E3613C" w:rsidRDefault="00E3613C" w:rsidP="00E3613C">
      <w:r>
        <w:t xml:space="preserve">        """</w:t>
      </w:r>
    </w:p>
    <w:p w14:paraId="0A4804B2" w14:textId="77777777" w:rsidR="00E3613C" w:rsidRDefault="00E3613C" w:rsidP="00E3613C">
      <w:r>
        <w:t xml:space="preserve">        self.list = lst</w:t>
      </w:r>
    </w:p>
    <w:p w14:paraId="07E8C42F" w14:textId="77777777" w:rsidR="00E3613C" w:rsidRDefault="00E3613C" w:rsidP="00E3613C"/>
    <w:p w14:paraId="07BAF64D" w14:textId="77777777" w:rsidR="00E3613C" w:rsidRDefault="00E3613C" w:rsidP="00E3613C">
      <w:r>
        <w:lastRenderedPageBreak/>
        <w:t xml:space="preserve">    def save(self):</w:t>
      </w:r>
    </w:p>
    <w:p w14:paraId="2A87966E" w14:textId="77777777" w:rsidR="00E3613C" w:rsidRDefault="00E3613C" w:rsidP="00E3613C">
      <w:r>
        <w:t xml:space="preserve">        """Sorts self.list then replaces the file with it."""</w:t>
      </w:r>
    </w:p>
    <w:p w14:paraId="2EA2C51E" w14:textId="77777777" w:rsidR="00E3613C" w:rsidRDefault="00E3613C" w:rsidP="00E3613C">
      <w:r>
        <w:t xml:space="preserve">        self.sort()</w:t>
      </w:r>
    </w:p>
    <w:p w14:paraId="3570CA7E" w14:textId="77777777" w:rsidR="00E3613C" w:rsidRDefault="00E3613C" w:rsidP="00E3613C">
      <w:r>
        <w:t xml:space="preserve">        f = open(self.name, "w")</w:t>
      </w:r>
    </w:p>
    <w:p w14:paraId="43151F43" w14:textId="77777777" w:rsidR="00E3613C" w:rsidRDefault="00E3613C" w:rsidP="00E3613C">
      <w:r>
        <w:t xml:space="preserve">        for obj in self.list:</w:t>
      </w:r>
    </w:p>
    <w:p w14:paraId="1C5D1EDD" w14:textId="77777777" w:rsidR="00E3613C" w:rsidRDefault="00E3613C" w:rsidP="00E3613C">
      <w:r>
        <w:t xml:space="preserve">            f.write(str(obj.__dict__) + "\n")</w:t>
      </w:r>
    </w:p>
    <w:p w14:paraId="3B75CFBD" w14:textId="77777777" w:rsidR="00E3613C" w:rsidRDefault="00E3613C" w:rsidP="00E3613C">
      <w:r>
        <w:t xml:space="preserve">        f.close()</w:t>
      </w:r>
    </w:p>
    <w:p w14:paraId="31AF5C21" w14:textId="77777777" w:rsidR="00E3613C" w:rsidRDefault="00E3613C" w:rsidP="00E3613C"/>
    <w:p w14:paraId="2F6E28FE" w14:textId="77777777" w:rsidR="00E3613C" w:rsidRDefault="00E3613C" w:rsidP="00E3613C">
      <w:r>
        <w:t xml:space="preserve">    def get_object(self, identifier):</w:t>
      </w:r>
    </w:p>
    <w:p w14:paraId="30276B4C" w14:textId="77777777" w:rsidR="00E3613C" w:rsidRDefault="00E3613C" w:rsidP="00E3613C">
      <w:r>
        <w:t xml:space="preserve">        """</w:t>
      </w:r>
    </w:p>
    <w:p w14:paraId="734BFFF9" w14:textId="77777777" w:rsidR="00E3613C" w:rsidRDefault="00E3613C" w:rsidP="00E3613C">
      <w:r>
        <w:t xml:space="preserve">        Gets the object with the given identifier</w:t>
      </w:r>
    </w:p>
    <w:p w14:paraId="45A7EA98" w14:textId="77777777" w:rsidR="00E3613C" w:rsidRDefault="00E3613C" w:rsidP="00E3613C"/>
    <w:p w14:paraId="55DF9BDD" w14:textId="77777777" w:rsidR="00E3613C" w:rsidRDefault="00E3613C" w:rsidP="00E3613C">
      <w:r>
        <w:t xml:space="preserve">        :param identifier: a unique identifier</w:t>
      </w:r>
    </w:p>
    <w:p w14:paraId="7E6B5488" w14:textId="77777777" w:rsidR="00E3613C" w:rsidRDefault="00E3613C" w:rsidP="00E3613C">
      <w:r>
        <w:t xml:space="preserve">        :type identifier: any</w:t>
      </w:r>
    </w:p>
    <w:p w14:paraId="7696F125" w14:textId="77777777" w:rsidR="00E3613C" w:rsidRDefault="00E3613C" w:rsidP="00E3613C">
      <w:r>
        <w:t xml:space="preserve">        :return: the object or raises exception ObjectNotFound if the object is not found</w:t>
      </w:r>
    </w:p>
    <w:p w14:paraId="17AE0F81" w14:textId="77777777" w:rsidR="00E3613C" w:rsidRDefault="00E3613C" w:rsidP="00E3613C">
      <w:r>
        <w:t xml:space="preserve">        :rtype: object</w:t>
      </w:r>
    </w:p>
    <w:p w14:paraId="0B959378" w14:textId="77777777" w:rsidR="00E3613C" w:rsidRDefault="00E3613C" w:rsidP="00E3613C">
      <w:r>
        <w:t xml:space="preserve">        """</w:t>
      </w:r>
    </w:p>
    <w:p w14:paraId="044720A3" w14:textId="77777777" w:rsidR="00E3613C" w:rsidRDefault="00E3613C" w:rsidP="00E3613C">
      <w:r>
        <w:t xml:space="preserve">        pos = self.search(identifier)</w:t>
      </w:r>
    </w:p>
    <w:p w14:paraId="37BBCFFA" w14:textId="77777777" w:rsidR="00E3613C" w:rsidRDefault="00E3613C" w:rsidP="00E3613C">
      <w:r>
        <w:t xml:space="preserve">        if pos == -1:</w:t>
      </w:r>
    </w:p>
    <w:p w14:paraId="3B267D97" w14:textId="77777777" w:rsidR="00E3613C" w:rsidRDefault="00E3613C" w:rsidP="00E3613C">
      <w:r>
        <w:t xml:space="preserve">            raise ObjectNotFound(identifier, self.name)</w:t>
      </w:r>
    </w:p>
    <w:p w14:paraId="4EACE68B" w14:textId="77777777" w:rsidR="00E3613C" w:rsidRDefault="00E3613C" w:rsidP="00E3613C">
      <w:r>
        <w:t xml:space="preserve">        return self.list[pos]</w:t>
      </w:r>
    </w:p>
    <w:p w14:paraId="5A15306C" w14:textId="77777777" w:rsidR="00E3613C" w:rsidRDefault="00E3613C" w:rsidP="00E3613C"/>
    <w:p w14:paraId="79EF7579" w14:textId="77777777" w:rsidR="00E3613C" w:rsidRDefault="00E3613C" w:rsidP="00E3613C">
      <w:r>
        <w:t xml:space="preserve">    def add_object(self, obj):</w:t>
      </w:r>
    </w:p>
    <w:p w14:paraId="727AA5C7" w14:textId="77777777" w:rsidR="00E3613C" w:rsidRDefault="00E3613C" w:rsidP="00E3613C">
      <w:r>
        <w:t xml:space="preserve">        """</w:t>
      </w:r>
    </w:p>
    <w:p w14:paraId="6636C930" w14:textId="77777777" w:rsidR="00E3613C" w:rsidRDefault="00E3613C" w:rsidP="00E3613C">
      <w:r>
        <w:t xml:space="preserve">        Adds the object to the list</w:t>
      </w:r>
    </w:p>
    <w:p w14:paraId="5ED1270E" w14:textId="77777777" w:rsidR="00E3613C" w:rsidRDefault="00E3613C" w:rsidP="00E3613C"/>
    <w:p w14:paraId="18D41E27" w14:textId="77777777" w:rsidR="00E3613C" w:rsidRDefault="00E3613C" w:rsidP="00E3613C">
      <w:r>
        <w:t xml:space="preserve">        :param obj: the object to add</w:t>
      </w:r>
    </w:p>
    <w:p w14:paraId="1C957E62" w14:textId="77777777" w:rsidR="00E3613C" w:rsidRDefault="00E3613C" w:rsidP="00E3613C">
      <w:r>
        <w:t xml:space="preserve">        :type obj: object</w:t>
      </w:r>
    </w:p>
    <w:p w14:paraId="2E1E42A1" w14:textId="77777777" w:rsidR="00E3613C" w:rsidRDefault="00E3613C" w:rsidP="00E3613C">
      <w:r>
        <w:t xml:space="preserve">        :rtype: None</w:t>
      </w:r>
    </w:p>
    <w:p w14:paraId="59EEE9D6" w14:textId="77777777" w:rsidR="00E3613C" w:rsidRDefault="00E3613C" w:rsidP="00E3613C">
      <w:r>
        <w:t xml:space="preserve">        """</w:t>
      </w:r>
    </w:p>
    <w:p w14:paraId="3D8D9E4B" w14:textId="77777777" w:rsidR="00E3613C" w:rsidRDefault="00E3613C" w:rsidP="00E3613C">
      <w:r>
        <w:t xml:space="preserve">        self.list.append(obj)</w:t>
      </w:r>
    </w:p>
    <w:p w14:paraId="7CFE7E21" w14:textId="77777777" w:rsidR="00E3613C" w:rsidRDefault="00E3613C" w:rsidP="00E3613C">
      <w:r>
        <w:lastRenderedPageBreak/>
        <w:t xml:space="preserve">        self.sort()</w:t>
      </w:r>
    </w:p>
    <w:p w14:paraId="4A39C4DA" w14:textId="77777777" w:rsidR="00E3613C" w:rsidRDefault="00E3613C" w:rsidP="00E3613C"/>
    <w:p w14:paraId="2541CB9E" w14:textId="77777777" w:rsidR="00E3613C" w:rsidRDefault="00E3613C" w:rsidP="00E3613C">
      <w:r>
        <w:t xml:space="preserve">    def update_object(self, identifier, obj):</w:t>
      </w:r>
    </w:p>
    <w:p w14:paraId="682D3FDE" w14:textId="77777777" w:rsidR="00E3613C" w:rsidRDefault="00E3613C" w:rsidP="00E3613C">
      <w:r>
        <w:t xml:space="preserve">        """</w:t>
      </w:r>
    </w:p>
    <w:p w14:paraId="2AF80ED4" w14:textId="77777777" w:rsidR="00E3613C" w:rsidRDefault="00E3613C" w:rsidP="00E3613C">
      <w:r>
        <w:t xml:space="preserve">        Replaces the object with identifier with the given object.</w:t>
      </w:r>
    </w:p>
    <w:p w14:paraId="095D9311" w14:textId="77777777" w:rsidR="00E3613C" w:rsidRDefault="00E3613C" w:rsidP="00E3613C"/>
    <w:p w14:paraId="65DFA18E" w14:textId="77777777" w:rsidR="00E3613C" w:rsidRDefault="00E3613C" w:rsidP="00E3613C">
      <w:r>
        <w:t xml:space="preserve">        :param identifier: the identifier of the object to replace</w:t>
      </w:r>
    </w:p>
    <w:p w14:paraId="4F45AF22" w14:textId="77777777" w:rsidR="00E3613C" w:rsidRDefault="00E3613C" w:rsidP="00E3613C">
      <w:r>
        <w:t xml:space="preserve">        :type identifier: any</w:t>
      </w:r>
    </w:p>
    <w:p w14:paraId="3F5C906E" w14:textId="77777777" w:rsidR="00E3613C" w:rsidRDefault="00E3613C" w:rsidP="00E3613C">
      <w:r>
        <w:t xml:space="preserve">        :param obj: the new object to replace the old one</w:t>
      </w:r>
    </w:p>
    <w:p w14:paraId="5D1DA713" w14:textId="77777777" w:rsidR="00E3613C" w:rsidRDefault="00E3613C" w:rsidP="00E3613C">
      <w:r>
        <w:t xml:space="preserve">        :type obj: object</w:t>
      </w:r>
    </w:p>
    <w:p w14:paraId="559F58F2" w14:textId="77777777" w:rsidR="00E3613C" w:rsidRDefault="00E3613C" w:rsidP="00E3613C">
      <w:r>
        <w:t xml:space="preserve">        :return: None or raises exception ObjectNotFound if the object is not found</w:t>
      </w:r>
    </w:p>
    <w:p w14:paraId="5D241BF8" w14:textId="77777777" w:rsidR="00E3613C" w:rsidRDefault="00E3613C" w:rsidP="00E3613C">
      <w:r>
        <w:t xml:space="preserve">        :rtype: None</w:t>
      </w:r>
    </w:p>
    <w:p w14:paraId="4D51F40D" w14:textId="77777777" w:rsidR="00E3613C" w:rsidRDefault="00E3613C" w:rsidP="00E3613C">
      <w:r>
        <w:t xml:space="preserve">        """</w:t>
      </w:r>
    </w:p>
    <w:p w14:paraId="5C0C7355" w14:textId="77777777" w:rsidR="00E3613C" w:rsidRDefault="00E3613C" w:rsidP="00E3613C">
      <w:r>
        <w:t xml:space="preserve">        pos = self.search(identifier)</w:t>
      </w:r>
    </w:p>
    <w:p w14:paraId="64B17133" w14:textId="77777777" w:rsidR="00E3613C" w:rsidRDefault="00E3613C" w:rsidP="00E3613C">
      <w:r>
        <w:t xml:space="preserve">        if pos == -1:</w:t>
      </w:r>
    </w:p>
    <w:p w14:paraId="06508BE5" w14:textId="77777777" w:rsidR="00E3613C" w:rsidRDefault="00E3613C" w:rsidP="00E3613C">
      <w:r>
        <w:t xml:space="preserve">            raise ObjectNotFound(identifier, self.name)</w:t>
      </w:r>
    </w:p>
    <w:p w14:paraId="5B1385EA" w14:textId="77777777" w:rsidR="00E3613C" w:rsidRDefault="00E3613C" w:rsidP="00E3613C">
      <w:r>
        <w:t xml:space="preserve">        self.list[pos] = obj</w:t>
      </w:r>
    </w:p>
    <w:p w14:paraId="170544EA" w14:textId="77777777" w:rsidR="00E3613C" w:rsidRDefault="00E3613C" w:rsidP="00E3613C"/>
    <w:p w14:paraId="403195DB" w14:textId="77777777" w:rsidR="00E3613C" w:rsidRDefault="00E3613C" w:rsidP="00E3613C">
      <w:r>
        <w:t xml:space="preserve">    def remove_object(self, identifier):</w:t>
      </w:r>
    </w:p>
    <w:p w14:paraId="494ECC06" w14:textId="77777777" w:rsidR="00E3613C" w:rsidRDefault="00E3613C" w:rsidP="00E3613C">
      <w:r>
        <w:t xml:space="preserve">        """</w:t>
      </w:r>
    </w:p>
    <w:p w14:paraId="6EF5D75F" w14:textId="77777777" w:rsidR="00E3613C" w:rsidRDefault="00E3613C" w:rsidP="00E3613C">
      <w:r>
        <w:t xml:space="preserve">        Removes the object with the given identifier</w:t>
      </w:r>
    </w:p>
    <w:p w14:paraId="68544581" w14:textId="77777777" w:rsidR="00E3613C" w:rsidRDefault="00E3613C" w:rsidP="00E3613C"/>
    <w:p w14:paraId="03FB5895" w14:textId="77777777" w:rsidR="00E3613C" w:rsidRDefault="00E3613C" w:rsidP="00E3613C">
      <w:r>
        <w:t xml:space="preserve">        :param identifier: the identifier of the object to remove</w:t>
      </w:r>
    </w:p>
    <w:p w14:paraId="5C820320" w14:textId="77777777" w:rsidR="00E3613C" w:rsidRDefault="00E3613C" w:rsidP="00E3613C">
      <w:r>
        <w:t xml:space="preserve">        :type identifier: any</w:t>
      </w:r>
    </w:p>
    <w:p w14:paraId="02BEC8E8" w14:textId="77777777" w:rsidR="00E3613C" w:rsidRDefault="00E3613C" w:rsidP="00E3613C">
      <w:r>
        <w:t xml:space="preserve">        :return: None or raises exception ObjectNotFound if the object is not found</w:t>
      </w:r>
    </w:p>
    <w:p w14:paraId="6C2E1D6F" w14:textId="77777777" w:rsidR="00E3613C" w:rsidRDefault="00E3613C" w:rsidP="00E3613C">
      <w:r>
        <w:t xml:space="preserve">        :rtype: None</w:t>
      </w:r>
    </w:p>
    <w:p w14:paraId="402C0B29" w14:textId="77777777" w:rsidR="00E3613C" w:rsidRDefault="00E3613C" w:rsidP="00E3613C">
      <w:r>
        <w:t xml:space="preserve">        """</w:t>
      </w:r>
    </w:p>
    <w:p w14:paraId="74B4FA95" w14:textId="77777777" w:rsidR="00E3613C" w:rsidRDefault="00E3613C" w:rsidP="00E3613C">
      <w:r>
        <w:t xml:space="preserve">        pos = self.search(identifier)</w:t>
      </w:r>
    </w:p>
    <w:p w14:paraId="5DFE2C66" w14:textId="77777777" w:rsidR="00E3613C" w:rsidRDefault="00E3613C" w:rsidP="00E3613C">
      <w:r>
        <w:t xml:space="preserve">        if pos == -1:</w:t>
      </w:r>
    </w:p>
    <w:p w14:paraId="7AFA3212" w14:textId="77777777" w:rsidR="00E3613C" w:rsidRDefault="00E3613C" w:rsidP="00E3613C">
      <w:r>
        <w:t xml:space="preserve">            raise ObjectNotFound(identifier, self.name)</w:t>
      </w:r>
    </w:p>
    <w:p w14:paraId="6B5FE7C1" w14:textId="77777777" w:rsidR="00E3613C" w:rsidRDefault="00E3613C" w:rsidP="00E3613C">
      <w:r>
        <w:t xml:space="preserve">        self.list.pop(pos)</w:t>
      </w:r>
    </w:p>
    <w:p w14:paraId="594AC3D5" w14:textId="77777777" w:rsidR="00E3613C" w:rsidRDefault="00E3613C" w:rsidP="00E3613C"/>
    <w:p w14:paraId="2447B1CD" w14:textId="77777777" w:rsidR="00E3613C" w:rsidRDefault="00E3613C" w:rsidP="00E3613C"/>
    <w:p w14:paraId="6D7CBCC4" w14:textId="77777777" w:rsidR="00E3613C" w:rsidRDefault="00E3613C" w:rsidP="00E3613C">
      <w:r>
        <w:t># testing</w:t>
      </w:r>
    </w:p>
    <w:p w14:paraId="6562AD5A" w14:textId="77777777" w:rsidR="00E3613C" w:rsidRDefault="00E3613C" w:rsidP="00E3613C">
      <w:r>
        <w:t>if __name__ == "__main__":</w:t>
      </w:r>
    </w:p>
    <w:p w14:paraId="15A1432B" w14:textId="77777777" w:rsidR="00E3613C" w:rsidRDefault="00E3613C" w:rsidP="00E3613C"/>
    <w:p w14:paraId="669A8A8E" w14:textId="77777777" w:rsidR="00E3613C" w:rsidRDefault="00E3613C" w:rsidP="00E3613C">
      <w:r>
        <w:t xml:space="preserve">    class Test:</w:t>
      </w:r>
    </w:p>
    <w:p w14:paraId="51C263CB" w14:textId="77777777" w:rsidR="00E3613C" w:rsidRDefault="00E3613C" w:rsidP="00E3613C">
      <w:r>
        <w:t xml:space="preserve">        def __init__(self, arg0=None, arg1=None, arg2=None):</w:t>
      </w:r>
    </w:p>
    <w:p w14:paraId="297B4667" w14:textId="77777777" w:rsidR="00E3613C" w:rsidRDefault="00E3613C" w:rsidP="00E3613C">
      <w:r>
        <w:t xml:space="preserve">            self.arg0 = arg0</w:t>
      </w:r>
    </w:p>
    <w:p w14:paraId="7948A738" w14:textId="77777777" w:rsidR="00E3613C" w:rsidRDefault="00E3613C" w:rsidP="00E3613C">
      <w:r>
        <w:t xml:space="preserve">            self.arg1 = arg1</w:t>
      </w:r>
    </w:p>
    <w:p w14:paraId="73440C52" w14:textId="77777777" w:rsidR="00E3613C" w:rsidRDefault="00E3613C" w:rsidP="00E3613C">
      <w:r>
        <w:t xml:space="preserve">            self.arg2 = arg2</w:t>
      </w:r>
    </w:p>
    <w:p w14:paraId="1499A518" w14:textId="77777777" w:rsidR="00E3613C" w:rsidRDefault="00E3613C" w:rsidP="00E3613C"/>
    <w:p w14:paraId="655F5492" w14:textId="77777777" w:rsidR="00E3613C" w:rsidRDefault="00E3613C" w:rsidP="00E3613C">
      <w:r>
        <w:t xml:space="preserve">        def output(self):</w:t>
      </w:r>
    </w:p>
    <w:p w14:paraId="153C507D" w14:textId="77777777" w:rsidR="00E3613C" w:rsidRDefault="00E3613C" w:rsidP="00E3613C">
      <w:r>
        <w:t xml:space="preserve">            return str(self.arg0) + " " + str(self.arg1) + " " + str(self.arg2)</w:t>
      </w:r>
    </w:p>
    <w:p w14:paraId="45E89105" w14:textId="77777777" w:rsidR="00E3613C" w:rsidRDefault="00E3613C" w:rsidP="00E3613C"/>
    <w:p w14:paraId="06103CD8" w14:textId="77777777" w:rsidR="00E3613C" w:rsidRDefault="00E3613C" w:rsidP="00E3613C">
      <w:r>
        <w:t xml:space="preserve">    file = File("test.txt", Test)</w:t>
      </w:r>
    </w:p>
    <w:p w14:paraId="37FADDA5" w14:textId="77777777" w:rsidR="00E3613C" w:rsidRDefault="00E3613C" w:rsidP="00E3613C">
      <w:r>
        <w:t xml:space="preserve">    file.sort()</w:t>
      </w:r>
    </w:p>
    <w:p w14:paraId="2E15DF1B" w14:textId="77777777" w:rsidR="00E3613C" w:rsidRDefault="00E3613C" w:rsidP="00E3613C">
      <w:r>
        <w:t xml:space="preserve">    lst = file.get_list()</w:t>
      </w:r>
    </w:p>
    <w:p w14:paraId="181CD252" w14:textId="77777777" w:rsidR="00E3613C" w:rsidRDefault="00E3613C" w:rsidP="00E3613C">
      <w:r>
        <w:t xml:space="preserve">    # lst.append(Test('{a: b}', 3, 5))</w:t>
      </w:r>
    </w:p>
    <w:p w14:paraId="24BD6085" w14:textId="77777777" w:rsidR="00E3613C" w:rsidRDefault="00E3613C" w:rsidP="00E3613C">
      <w:r>
        <w:t xml:space="preserve">    file.update_list(lst)</w:t>
      </w:r>
    </w:p>
    <w:p w14:paraId="102C81CC" w14:textId="77777777" w:rsidR="00E3613C" w:rsidRDefault="00E3613C" w:rsidP="00E3613C">
      <w:r>
        <w:t xml:space="preserve">    file.save()</w:t>
      </w:r>
    </w:p>
    <w:p w14:paraId="167C1A6C" w14:textId="77777777" w:rsidR="00E3613C" w:rsidRDefault="00E3613C" w:rsidP="00E3613C">
      <w:r>
        <w:t xml:space="preserve">    print(lst)</w:t>
      </w:r>
    </w:p>
    <w:p w14:paraId="320E5443" w14:textId="77777777" w:rsidR="00E3613C" w:rsidRDefault="00E3613C" w:rsidP="00E3613C">
      <w:r>
        <w:t xml:space="preserve">    for cls in file.get_list():</w:t>
      </w:r>
    </w:p>
    <w:p w14:paraId="6AC35C90" w14:textId="77777777" w:rsidR="00E3613C" w:rsidRDefault="00E3613C" w:rsidP="00E3613C">
      <w:r>
        <w:t xml:space="preserve">        print(cls.output())</w:t>
      </w:r>
    </w:p>
    <w:p w14:paraId="63C2F26D" w14:textId="77777777" w:rsidR="00E3613C" w:rsidRDefault="00E3613C" w:rsidP="00E3613C">
      <w:r>
        <w:t xml:space="preserve">    pos = file.search("{")</w:t>
      </w:r>
    </w:p>
    <w:p w14:paraId="7E0DCF74" w14:textId="48DB31F0" w:rsidR="00E3613C" w:rsidRPr="00E3613C" w:rsidRDefault="00E3613C" w:rsidP="00E3613C">
      <w:r>
        <w:t xml:space="preserve">    print(pos)</w:t>
      </w:r>
    </w:p>
    <w:sectPr w:rsidR="00E3613C" w:rsidRPr="00E3613C" w:rsidSect="00A1043D">
      <w:footerReference w:type="default" r:id="rId21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467D87" w14:textId="77777777" w:rsidR="00C83769" w:rsidRDefault="00C83769" w:rsidP="00830AD0">
      <w:pPr>
        <w:spacing w:after="0" w:line="240" w:lineRule="auto"/>
      </w:pPr>
      <w:r>
        <w:separator/>
      </w:r>
    </w:p>
  </w:endnote>
  <w:endnote w:type="continuationSeparator" w:id="0">
    <w:p w14:paraId="7D2BCE0D" w14:textId="77777777" w:rsidR="00C83769" w:rsidRDefault="00C83769" w:rsidP="00830AD0">
      <w:pPr>
        <w:spacing w:after="0" w:line="240" w:lineRule="auto"/>
      </w:pPr>
      <w:r>
        <w:continuationSeparator/>
      </w:r>
    </w:p>
  </w:endnote>
  <w:endnote w:type="continuationNotice" w:id="1">
    <w:p w14:paraId="796F2D8C" w14:textId="77777777" w:rsidR="00C83769" w:rsidRDefault="00C837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8043416"/>
      <w:docPartObj>
        <w:docPartGallery w:val="Page Numbers (Bottom of Page)"/>
        <w:docPartUnique/>
      </w:docPartObj>
    </w:sdtPr>
    <w:sdtEndPr>
      <w:rPr>
        <w:noProof/>
      </w:rPr>
    </w:sdtEndPr>
    <w:sdtContent>
      <w:p w14:paraId="6D044710" w14:textId="6E2F2AA2" w:rsidR="00830AD0" w:rsidRDefault="00830A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7F1C88" w14:textId="77777777" w:rsidR="00830AD0" w:rsidRDefault="00830A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A44DA7" w14:textId="77777777" w:rsidR="00C83769" w:rsidRDefault="00C83769" w:rsidP="00830AD0">
      <w:pPr>
        <w:spacing w:after="0" w:line="240" w:lineRule="auto"/>
      </w:pPr>
      <w:r>
        <w:separator/>
      </w:r>
    </w:p>
  </w:footnote>
  <w:footnote w:type="continuationSeparator" w:id="0">
    <w:p w14:paraId="5E51849E" w14:textId="77777777" w:rsidR="00C83769" w:rsidRDefault="00C83769" w:rsidP="00830AD0">
      <w:pPr>
        <w:spacing w:after="0" w:line="240" w:lineRule="auto"/>
      </w:pPr>
      <w:r>
        <w:continuationSeparator/>
      </w:r>
    </w:p>
  </w:footnote>
  <w:footnote w:type="continuationNotice" w:id="1">
    <w:p w14:paraId="1DB9AF3D" w14:textId="77777777" w:rsidR="00C83769" w:rsidRDefault="00C8376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9B285F"/>
    <w:multiLevelType w:val="hybridMultilevel"/>
    <w:tmpl w:val="662E6D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2DC32FF"/>
    <w:multiLevelType w:val="hybridMultilevel"/>
    <w:tmpl w:val="AA7259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9375B9F"/>
    <w:multiLevelType w:val="hybridMultilevel"/>
    <w:tmpl w:val="C510A0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6778EC"/>
    <w:multiLevelType w:val="hybridMultilevel"/>
    <w:tmpl w:val="7B84D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2613382"/>
    <w:multiLevelType w:val="hybridMultilevel"/>
    <w:tmpl w:val="C832D3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6171846"/>
    <w:multiLevelType w:val="hybridMultilevel"/>
    <w:tmpl w:val="B1488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78353413">
    <w:abstractNumId w:val="5"/>
  </w:num>
  <w:num w:numId="2" w16cid:durableId="600843568">
    <w:abstractNumId w:val="2"/>
  </w:num>
  <w:num w:numId="3" w16cid:durableId="1565067729">
    <w:abstractNumId w:val="1"/>
  </w:num>
  <w:num w:numId="4" w16cid:durableId="1325014900">
    <w:abstractNumId w:val="4"/>
  </w:num>
  <w:num w:numId="5" w16cid:durableId="1675692103">
    <w:abstractNumId w:val="3"/>
  </w:num>
  <w:num w:numId="6" w16cid:durableId="158395418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muel Flegg">
    <w15:presenceInfo w15:providerId="AD" w15:userId="S::FleggS2@garforthacademy.org.uk::40b02cb8-5b0f-45d8-86fd-794b058c1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D8D"/>
    <w:rsid w:val="00001C96"/>
    <w:rsid w:val="00002654"/>
    <w:rsid w:val="00002E96"/>
    <w:rsid w:val="00003F2F"/>
    <w:rsid w:val="000053BB"/>
    <w:rsid w:val="0000626D"/>
    <w:rsid w:val="00006EC9"/>
    <w:rsid w:val="000076BB"/>
    <w:rsid w:val="000112B5"/>
    <w:rsid w:val="00011DA8"/>
    <w:rsid w:val="00014B04"/>
    <w:rsid w:val="000172F2"/>
    <w:rsid w:val="00020534"/>
    <w:rsid w:val="00020FC2"/>
    <w:rsid w:val="00021747"/>
    <w:rsid w:val="00025207"/>
    <w:rsid w:val="00036894"/>
    <w:rsid w:val="00037022"/>
    <w:rsid w:val="000372EE"/>
    <w:rsid w:val="00037547"/>
    <w:rsid w:val="000405F1"/>
    <w:rsid w:val="00043B4A"/>
    <w:rsid w:val="00045004"/>
    <w:rsid w:val="00046EBD"/>
    <w:rsid w:val="00051F8C"/>
    <w:rsid w:val="00052142"/>
    <w:rsid w:val="000522E0"/>
    <w:rsid w:val="00054CC9"/>
    <w:rsid w:val="00060FDB"/>
    <w:rsid w:val="00061A0F"/>
    <w:rsid w:val="00062991"/>
    <w:rsid w:val="00072D22"/>
    <w:rsid w:val="000763C7"/>
    <w:rsid w:val="000842F9"/>
    <w:rsid w:val="0008452A"/>
    <w:rsid w:val="00084F40"/>
    <w:rsid w:val="00084F5E"/>
    <w:rsid w:val="0008522F"/>
    <w:rsid w:val="00085E31"/>
    <w:rsid w:val="00090B83"/>
    <w:rsid w:val="000B1685"/>
    <w:rsid w:val="000B20A6"/>
    <w:rsid w:val="000B7023"/>
    <w:rsid w:val="000C411E"/>
    <w:rsid w:val="000C50A2"/>
    <w:rsid w:val="000D4711"/>
    <w:rsid w:val="000E5DC9"/>
    <w:rsid w:val="000F13DA"/>
    <w:rsid w:val="000F2BF2"/>
    <w:rsid w:val="000F31F4"/>
    <w:rsid w:val="000F70E5"/>
    <w:rsid w:val="000F731D"/>
    <w:rsid w:val="000F743A"/>
    <w:rsid w:val="00100D0E"/>
    <w:rsid w:val="00113C3D"/>
    <w:rsid w:val="0011404B"/>
    <w:rsid w:val="001169CF"/>
    <w:rsid w:val="0012007E"/>
    <w:rsid w:val="00123528"/>
    <w:rsid w:val="001255B3"/>
    <w:rsid w:val="00125EC8"/>
    <w:rsid w:val="00131485"/>
    <w:rsid w:val="00135AB1"/>
    <w:rsid w:val="0014444C"/>
    <w:rsid w:val="00146327"/>
    <w:rsid w:val="00155F19"/>
    <w:rsid w:val="0015629F"/>
    <w:rsid w:val="0015763D"/>
    <w:rsid w:val="001604BF"/>
    <w:rsid w:val="00161727"/>
    <w:rsid w:val="0016624E"/>
    <w:rsid w:val="00167768"/>
    <w:rsid w:val="00172566"/>
    <w:rsid w:val="00172D6E"/>
    <w:rsid w:val="00172FD2"/>
    <w:rsid w:val="001736A1"/>
    <w:rsid w:val="00174E5C"/>
    <w:rsid w:val="00180B51"/>
    <w:rsid w:val="0019097C"/>
    <w:rsid w:val="001921E2"/>
    <w:rsid w:val="00194A28"/>
    <w:rsid w:val="001955A0"/>
    <w:rsid w:val="001A38D0"/>
    <w:rsid w:val="001A4A8C"/>
    <w:rsid w:val="001A7F28"/>
    <w:rsid w:val="001B3515"/>
    <w:rsid w:val="001B3E68"/>
    <w:rsid w:val="001C055F"/>
    <w:rsid w:val="001C2354"/>
    <w:rsid w:val="001C3065"/>
    <w:rsid w:val="001C5EFF"/>
    <w:rsid w:val="001D2DA4"/>
    <w:rsid w:val="001D3ABB"/>
    <w:rsid w:val="001D53C1"/>
    <w:rsid w:val="001E5A04"/>
    <w:rsid w:val="001E787E"/>
    <w:rsid w:val="001F7D9B"/>
    <w:rsid w:val="00211EA0"/>
    <w:rsid w:val="002159BD"/>
    <w:rsid w:val="00215B99"/>
    <w:rsid w:val="00215E52"/>
    <w:rsid w:val="00223863"/>
    <w:rsid w:val="002340BE"/>
    <w:rsid w:val="00241052"/>
    <w:rsid w:val="00241663"/>
    <w:rsid w:val="00245386"/>
    <w:rsid w:val="00254031"/>
    <w:rsid w:val="00260AF2"/>
    <w:rsid w:val="00264F7B"/>
    <w:rsid w:val="00267F46"/>
    <w:rsid w:val="00270B29"/>
    <w:rsid w:val="00271114"/>
    <w:rsid w:val="00271509"/>
    <w:rsid w:val="0027528E"/>
    <w:rsid w:val="00287F74"/>
    <w:rsid w:val="00294444"/>
    <w:rsid w:val="002A090C"/>
    <w:rsid w:val="002A34AC"/>
    <w:rsid w:val="002B4FD2"/>
    <w:rsid w:val="002B6BB3"/>
    <w:rsid w:val="002C06FD"/>
    <w:rsid w:val="002C071E"/>
    <w:rsid w:val="002C0AF3"/>
    <w:rsid w:val="002C46C4"/>
    <w:rsid w:val="002D0CB6"/>
    <w:rsid w:val="002D39B7"/>
    <w:rsid w:val="002D3D36"/>
    <w:rsid w:val="002D4C06"/>
    <w:rsid w:val="002D681D"/>
    <w:rsid w:val="002D7A10"/>
    <w:rsid w:val="002E6AEA"/>
    <w:rsid w:val="002F1B88"/>
    <w:rsid w:val="002F3AF6"/>
    <w:rsid w:val="002F404A"/>
    <w:rsid w:val="002F4634"/>
    <w:rsid w:val="00306096"/>
    <w:rsid w:val="0030647B"/>
    <w:rsid w:val="00312903"/>
    <w:rsid w:val="003178DC"/>
    <w:rsid w:val="00317C85"/>
    <w:rsid w:val="00327036"/>
    <w:rsid w:val="003302A2"/>
    <w:rsid w:val="00331B18"/>
    <w:rsid w:val="0033253E"/>
    <w:rsid w:val="00334D9D"/>
    <w:rsid w:val="003363E9"/>
    <w:rsid w:val="00336A15"/>
    <w:rsid w:val="003378C2"/>
    <w:rsid w:val="00340F5B"/>
    <w:rsid w:val="00347257"/>
    <w:rsid w:val="00350969"/>
    <w:rsid w:val="003607B4"/>
    <w:rsid w:val="003627DE"/>
    <w:rsid w:val="0036723A"/>
    <w:rsid w:val="003673B8"/>
    <w:rsid w:val="00367729"/>
    <w:rsid w:val="00371948"/>
    <w:rsid w:val="00371DD3"/>
    <w:rsid w:val="00376C7D"/>
    <w:rsid w:val="003776F6"/>
    <w:rsid w:val="00377A9E"/>
    <w:rsid w:val="003811F7"/>
    <w:rsid w:val="003912A7"/>
    <w:rsid w:val="00391AAA"/>
    <w:rsid w:val="00396413"/>
    <w:rsid w:val="003B16BB"/>
    <w:rsid w:val="003B2D8C"/>
    <w:rsid w:val="003B36FD"/>
    <w:rsid w:val="003C3371"/>
    <w:rsid w:val="003C52DC"/>
    <w:rsid w:val="003C5D5C"/>
    <w:rsid w:val="003D36A8"/>
    <w:rsid w:val="003D7789"/>
    <w:rsid w:val="003E2669"/>
    <w:rsid w:val="003E3A51"/>
    <w:rsid w:val="003F03C8"/>
    <w:rsid w:val="00400E85"/>
    <w:rsid w:val="00403D8D"/>
    <w:rsid w:val="004045B4"/>
    <w:rsid w:val="00405DC6"/>
    <w:rsid w:val="00407B34"/>
    <w:rsid w:val="00411107"/>
    <w:rsid w:val="00420CC4"/>
    <w:rsid w:val="004223AB"/>
    <w:rsid w:val="00423187"/>
    <w:rsid w:val="0042431B"/>
    <w:rsid w:val="0042534A"/>
    <w:rsid w:val="0042548D"/>
    <w:rsid w:val="00425AF2"/>
    <w:rsid w:val="00432C13"/>
    <w:rsid w:val="00433DC0"/>
    <w:rsid w:val="00434A53"/>
    <w:rsid w:val="004354B4"/>
    <w:rsid w:val="00435FCD"/>
    <w:rsid w:val="0043757C"/>
    <w:rsid w:val="00442EBD"/>
    <w:rsid w:val="00443823"/>
    <w:rsid w:val="00445966"/>
    <w:rsid w:val="00447531"/>
    <w:rsid w:val="00447BC0"/>
    <w:rsid w:val="00450C8D"/>
    <w:rsid w:val="00452C45"/>
    <w:rsid w:val="0045315B"/>
    <w:rsid w:val="004539AB"/>
    <w:rsid w:val="00454A4F"/>
    <w:rsid w:val="0046371B"/>
    <w:rsid w:val="00464511"/>
    <w:rsid w:val="00464BFA"/>
    <w:rsid w:val="00466B30"/>
    <w:rsid w:val="004679A2"/>
    <w:rsid w:val="00471E5B"/>
    <w:rsid w:val="00474931"/>
    <w:rsid w:val="004773FA"/>
    <w:rsid w:val="0048147E"/>
    <w:rsid w:val="004853D9"/>
    <w:rsid w:val="00486C02"/>
    <w:rsid w:val="0049013D"/>
    <w:rsid w:val="00493E8F"/>
    <w:rsid w:val="0049549C"/>
    <w:rsid w:val="00495F6A"/>
    <w:rsid w:val="004A06A7"/>
    <w:rsid w:val="004A0D61"/>
    <w:rsid w:val="004A1A25"/>
    <w:rsid w:val="004B269C"/>
    <w:rsid w:val="004B6475"/>
    <w:rsid w:val="004C0DF5"/>
    <w:rsid w:val="004C1919"/>
    <w:rsid w:val="004C1D97"/>
    <w:rsid w:val="004D3FFB"/>
    <w:rsid w:val="004E08CA"/>
    <w:rsid w:val="004E1FBE"/>
    <w:rsid w:val="004E20DA"/>
    <w:rsid w:val="004E4420"/>
    <w:rsid w:val="004F27E3"/>
    <w:rsid w:val="004F5B02"/>
    <w:rsid w:val="00515D18"/>
    <w:rsid w:val="00516B15"/>
    <w:rsid w:val="00516E80"/>
    <w:rsid w:val="005171CD"/>
    <w:rsid w:val="005177DB"/>
    <w:rsid w:val="00521BF5"/>
    <w:rsid w:val="005238FF"/>
    <w:rsid w:val="005267C5"/>
    <w:rsid w:val="00527ACA"/>
    <w:rsid w:val="0053654B"/>
    <w:rsid w:val="0053736E"/>
    <w:rsid w:val="00540A74"/>
    <w:rsid w:val="00543BD9"/>
    <w:rsid w:val="005456A9"/>
    <w:rsid w:val="00545793"/>
    <w:rsid w:val="00545CD6"/>
    <w:rsid w:val="0055523C"/>
    <w:rsid w:val="00555325"/>
    <w:rsid w:val="00555A2D"/>
    <w:rsid w:val="00561CBB"/>
    <w:rsid w:val="005627B8"/>
    <w:rsid w:val="005650B7"/>
    <w:rsid w:val="005668FB"/>
    <w:rsid w:val="005732A8"/>
    <w:rsid w:val="0057479A"/>
    <w:rsid w:val="00574FFC"/>
    <w:rsid w:val="00581A75"/>
    <w:rsid w:val="0058289F"/>
    <w:rsid w:val="00585664"/>
    <w:rsid w:val="005865DD"/>
    <w:rsid w:val="00593F0F"/>
    <w:rsid w:val="00595F75"/>
    <w:rsid w:val="00595F8B"/>
    <w:rsid w:val="0059641B"/>
    <w:rsid w:val="0059793A"/>
    <w:rsid w:val="005A063B"/>
    <w:rsid w:val="005A145D"/>
    <w:rsid w:val="005A1D62"/>
    <w:rsid w:val="005A527D"/>
    <w:rsid w:val="005A615B"/>
    <w:rsid w:val="005B0A10"/>
    <w:rsid w:val="005C1A30"/>
    <w:rsid w:val="005C30B1"/>
    <w:rsid w:val="005C530B"/>
    <w:rsid w:val="005C721C"/>
    <w:rsid w:val="005D58D8"/>
    <w:rsid w:val="005D708D"/>
    <w:rsid w:val="005E4BCE"/>
    <w:rsid w:val="005E6D73"/>
    <w:rsid w:val="005F6265"/>
    <w:rsid w:val="005F7642"/>
    <w:rsid w:val="00601F30"/>
    <w:rsid w:val="0060207E"/>
    <w:rsid w:val="00611C0D"/>
    <w:rsid w:val="0061498D"/>
    <w:rsid w:val="00617E37"/>
    <w:rsid w:val="006229EB"/>
    <w:rsid w:val="00622CC2"/>
    <w:rsid w:val="0062345F"/>
    <w:rsid w:val="00624197"/>
    <w:rsid w:val="006257F7"/>
    <w:rsid w:val="00630878"/>
    <w:rsid w:val="00632672"/>
    <w:rsid w:val="00634C00"/>
    <w:rsid w:val="0063564A"/>
    <w:rsid w:val="006401DE"/>
    <w:rsid w:val="00640EC2"/>
    <w:rsid w:val="006429F0"/>
    <w:rsid w:val="00643719"/>
    <w:rsid w:val="00651FE1"/>
    <w:rsid w:val="00652A8B"/>
    <w:rsid w:val="00655AB6"/>
    <w:rsid w:val="00661A3A"/>
    <w:rsid w:val="00661D36"/>
    <w:rsid w:val="00662441"/>
    <w:rsid w:val="00663C92"/>
    <w:rsid w:val="006641FE"/>
    <w:rsid w:val="00666693"/>
    <w:rsid w:val="00667DAD"/>
    <w:rsid w:val="00673B9F"/>
    <w:rsid w:val="00675024"/>
    <w:rsid w:val="00675CF4"/>
    <w:rsid w:val="00676160"/>
    <w:rsid w:val="00680F5C"/>
    <w:rsid w:val="00681831"/>
    <w:rsid w:val="00682703"/>
    <w:rsid w:val="00683E93"/>
    <w:rsid w:val="00685007"/>
    <w:rsid w:val="00692CAA"/>
    <w:rsid w:val="00694967"/>
    <w:rsid w:val="006957BF"/>
    <w:rsid w:val="006A32C3"/>
    <w:rsid w:val="006B1C64"/>
    <w:rsid w:val="006C3A1F"/>
    <w:rsid w:val="006C7B4F"/>
    <w:rsid w:val="006D2E52"/>
    <w:rsid w:val="006E0762"/>
    <w:rsid w:val="006E1160"/>
    <w:rsid w:val="006E35CA"/>
    <w:rsid w:val="006E47DE"/>
    <w:rsid w:val="006E61EB"/>
    <w:rsid w:val="006E6A1B"/>
    <w:rsid w:val="006F1BB0"/>
    <w:rsid w:val="006F4E0B"/>
    <w:rsid w:val="006F5206"/>
    <w:rsid w:val="006F6215"/>
    <w:rsid w:val="007077F7"/>
    <w:rsid w:val="00714069"/>
    <w:rsid w:val="00717D68"/>
    <w:rsid w:val="00717E15"/>
    <w:rsid w:val="00721D2A"/>
    <w:rsid w:val="00722697"/>
    <w:rsid w:val="00727621"/>
    <w:rsid w:val="00735988"/>
    <w:rsid w:val="007359E7"/>
    <w:rsid w:val="00736BAF"/>
    <w:rsid w:val="00746403"/>
    <w:rsid w:val="00755B58"/>
    <w:rsid w:val="00757C30"/>
    <w:rsid w:val="0076027B"/>
    <w:rsid w:val="007620C6"/>
    <w:rsid w:val="00764638"/>
    <w:rsid w:val="00766B9A"/>
    <w:rsid w:val="00773AC3"/>
    <w:rsid w:val="00774AA4"/>
    <w:rsid w:val="00775DAE"/>
    <w:rsid w:val="00780849"/>
    <w:rsid w:val="00781B86"/>
    <w:rsid w:val="00783120"/>
    <w:rsid w:val="007858A1"/>
    <w:rsid w:val="007868AE"/>
    <w:rsid w:val="0079238C"/>
    <w:rsid w:val="00794F53"/>
    <w:rsid w:val="00797904"/>
    <w:rsid w:val="00797F53"/>
    <w:rsid w:val="007A168A"/>
    <w:rsid w:val="007A24A3"/>
    <w:rsid w:val="007A42D8"/>
    <w:rsid w:val="007A6285"/>
    <w:rsid w:val="007A640E"/>
    <w:rsid w:val="007C110C"/>
    <w:rsid w:val="007C545B"/>
    <w:rsid w:val="007C7CDF"/>
    <w:rsid w:val="007D1B6C"/>
    <w:rsid w:val="007D21FE"/>
    <w:rsid w:val="007D28BB"/>
    <w:rsid w:val="007D4116"/>
    <w:rsid w:val="007D5C36"/>
    <w:rsid w:val="007E21BA"/>
    <w:rsid w:val="007E2956"/>
    <w:rsid w:val="007E5108"/>
    <w:rsid w:val="007F1642"/>
    <w:rsid w:val="007F1687"/>
    <w:rsid w:val="007F17ED"/>
    <w:rsid w:val="007F3451"/>
    <w:rsid w:val="007F545D"/>
    <w:rsid w:val="007F5F58"/>
    <w:rsid w:val="0080106B"/>
    <w:rsid w:val="00801443"/>
    <w:rsid w:val="00810954"/>
    <w:rsid w:val="008118CD"/>
    <w:rsid w:val="008136C6"/>
    <w:rsid w:val="00813D94"/>
    <w:rsid w:val="00814170"/>
    <w:rsid w:val="00816A95"/>
    <w:rsid w:val="008201B8"/>
    <w:rsid w:val="00822538"/>
    <w:rsid w:val="00822775"/>
    <w:rsid w:val="00826E20"/>
    <w:rsid w:val="00830AD0"/>
    <w:rsid w:val="00830C21"/>
    <w:rsid w:val="00830D4D"/>
    <w:rsid w:val="00832656"/>
    <w:rsid w:val="00833E5B"/>
    <w:rsid w:val="00841E83"/>
    <w:rsid w:val="00845C27"/>
    <w:rsid w:val="00851B0D"/>
    <w:rsid w:val="00854EB3"/>
    <w:rsid w:val="00855580"/>
    <w:rsid w:val="008611F5"/>
    <w:rsid w:val="00870605"/>
    <w:rsid w:val="00870923"/>
    <w:rsid w:val="00870F3B"/>
    <w:rsid w:val="00871A02"/>
    <w:rsid w:val="00871FDD"/>
    <w:rsid w:val="00873060"/>
    <w:rsid w:val="008747B3"/>
    <w:rsid w:val="00881AF2"/>
    <w:rsid w:val="00883A42"/>
    <w:rsid w:val="00884B1C"/>
    <w:rsid w:val="00887823"/>
    <w:rsid w:val="00890E5C"/>
    <w:rsid w:val="00894067"/>
    <w:rsid w:val="0089545A"/>
    <w:rsid w:val="00895F79"/>
    <w:rsid w:val="008970A3"/>
    <w:rsid w:val="008A1449"/>
    <w:rsid w:val="008A175A"/>
    <w:rsid w:val="008A3E12"/>
    <w:rsid w:val="008A631D"/>
    <w:rsid w:val="008B1F6F"/>
    <w:rsid w:val="008B2B07"/>
    <w:rsid w:val="008B3223"/>
    <w:rsid w:val="008B6C4D"/>
    <w:rsid w:val="008B722B"/>
    <w:rsid w:val="008C3C8F"/>
    <w:rsid w:val="008C3CA3"/>
    <w:rsid w:val="008C3DE9"/>
    <w:rsid w:val="008D0C8F"/>
    <w:rsid w:val="008E00CA"/>
    <w:rsid w:val="008E3DB0"/>
    <w:rsid w:val="008E5583"/>
    <w:rsid w:val="008F0C90"/>
    <w:rsid w:val="008F53E5"/>
    <w:rsid w:val="009018E2"/>
    <w:rsid w:val="0090366E"/>
    <w:rsid w:val="009045EA"/>
    <w:rsid w:val="00906B00"/>
    <w:rsid w:val="009103A0"/>
    <w:rsid w:val="00912B4E"/>
    <w:rsid w:val="00915074"/>
    <w:rsid w:val="00915ED3"/>
    <w:rsid w:val="009234B7"/>
    <w:rsid w:val="00924099"/>
    <w:rsid w:val="00926B6E"/>
    <w:rsid w:val="009311DF"/>
    <w:rsid w:val="00933544"/>
    <w:rsid w:val="00944016"/>
    <w:rsid w:val="009512ED"/>
    <w:rsid w:val="00954084"/>
    <w:rsid w:val="00954EA0"/>
    <w:rsid w:val="00961800"/>
    <w:rsid w:val="00963368"/>
    <w:rsid w:val="00967625"/>
    <w:rsid w:val="00970596"/>
    <w:rsid w:val="009723EC"/>
    <w:rsid w:val="00987847"/>
    <w:rsid w:val="00995C29"/>
    <w:rsid w:val="009A415F"/>
    <w:rsid w:val="009A58E6"/>
    <w:rsid w:val="009B057C"/>
    <w:rsid w:val="009C7A85"/>
    <w:rsid w:val="009D40E1"/>
    <w:rsid w:val="009D72DD"/>
    <w:rsid w:val="009E0272"/>
    <w:rsid w:val="009E062F"/>
    <w:rsid w:val="009E0B13"/>
    <w:rsid w:val="009E271F"/>
    <w:rsid w:val="009E356E"/>
    <w:rsid w:val="009F218C"/>
    <w:rsid w:val="00A00F26"/>
    <w:rsid w:val="00A01167"/>
    <w:rsid w:val="00A01C02"/>
    <w:rsid w:val="00A02C55"/>
    <w:rsid w:val="00A02D1A"/>
    <w:rsid w:val="00A07F7C"/>
    <w:rsid w:val="00A1043D"/>
    <w:rsid w:val="00A10536"/>
    <w:rsid w:val="00A108F6"/>
    <w:rsid w:val="00A10E92"/>
    <w:rsid w:val="00A122C4"/>
    <w:rsid w:val="00A155C1"/>
    <w:rsid w:val="00A26F4A"/>
    <w:rsid w:val="00A33655"/>
    <w:rsid w:val="00A4036C"/>
    <w:rsid w:val="00A40674"/>
    <w:rsid w:val="00A42956"/>
    <w:rsid w:val="00A614F9"/>
    <w:rsid w:val="00A63570"/>
    <w:rsid w:val="00A64499"/>
    <w:rsid w:val="00A64CB8"/>
    <w:rsid w:val="00A66261"/>
    <w:rsid w:val="00A66FC6"/>
    <w:rsid w:val="00A76EB9"/>
    <w:rsid w:val="00A76EF9"/>
    <w:rsid w:val="00A80969"/>
    <w:rsid w:val="00A816A3"/>
    <w:rsid w:val="00A81716"/>
    <w:rsid w:val="00A82A94"/>
    <w:rsid w:val="00A8475E"/>
    <w:rsid w:val="00A950A2"/>
    <w:rsid w:val="00A97343"/>
    <w:rsid w:val="00AA137B"/>
    <w:rsid w:val="00AA326D"/>
    <w:rsid w:val="00AA6AC0"/>
    <w:rsid w:val="00AB1B73"/>
    <w:rsid w:val="00AB3BB1"/>
    <w:rsid w:val="00AB4368"/>
    <w:rsid w:val="00AB5877"/>
    <w:rsid w:val="00AC1CA0"/>
    <w:rsid w:val="00AC355E"/>
    <w:rsid w:val="00AC740D"/>
    <w:rsid w:val="00AC7A9E"/>
    <w:rsid w:val="00AD0209"/>
    <w:rsid w:val="00AD0E7E"/>
    <w:rsid w:val="00AE4BDF"/>
    <w:rsid w:val="00AE5862"/>
    <w:rsid w:val="00AF7506"/>
    <w:rsid w:val="00B0255B"/>
    <w:rsid w:val="00B0349E"/>
    <w:rsid w:val="00B15846"/>
    <w:rsid w:val="00B209A1"/>
    <w:rsid w:val="00B26077"/>
    <w:rsid w:val="00B26847"/>
    <w:rsid w:val="00B356CC"/>
    <w:rsid w:val="00B40487"/>
    <w:rsid w:val="00B415B9"/>
    <w:rsid w:val="00B5036A"/>
    <w:rsid w:val="00B51F41"/>
    <w:rsid w:val="00B522EC"/>
    <w:rsid w:val="00B679C8"/>
    <w:rsid w:val="00B70036"/>
    <w:rsid w:val="00B718E5"/>
    <w:rsid w:val="00B813F2"/>
    <w:rsid w:val="00B82CAD"/>
    <w:rsid w:val="00B8573E"/>
    <w:rsid w:val="00B86BE2"/>
    <w:rsid w:val="00B97121"/>
    <w:rsid w:val="00BA0087"/>
    <w:rsid w:val="00BA2FFD"/>
    <w:rsid w:val="00BA4784"/>
    <w:rsid w:val="00BB44B7"/>
    <w:rsid w:val="00BB7CAA"/>
    <w:rsid w:val="00BC0262"/>
    <w:rsid w:val="00BC07CF"/>
    <w:rsid w:val="00BC0C83"/>
    <w:rsid w:val="00BC2F71"/>
    <w:rsid w:val="00BC39F2"/>
    <w:rsid w:val="00BC5D74"/>
    <w:rsid w:val="00BC6D05"/>
    <w:rsid w:val="00BC70FB"/>
    <w:rsid w:val="00BC71A4"/>
    <w:rsid w:val="00BC7525"/>
    <w:rsid w:val="00BD32D8"/>
    <w:rsid w:val="00BD648B"/>
    <w:rsid w:val="00BE1EA0"/>
    <w:rsid w:val="00BE1FB2"/>
    <w:rsid w:val="00BE507C"/>
    <w:rsid w:val="00BE7784"/>
    <w:rsid w:val="00BE77EE"/>
    <w:rsid w:val="00BE7C08"/>
    <w:rsid w:val="00BF1E37"/>
    <w:rsid w:val="00BF3829"/>
    <w:rsid w:val="00BF6BFC"/>
    <w:rsid w:val="00C02718"/>
    <w:rsid w:val="00C061EB"/>
    <w:rsid w:val="00C1243D"/>
    <w:rsid w:val="00C21E4C"/>
    <w:rsid w:val="00C26474"/>
    <w:rsid w:val="00C26CAC"/>
    <w:rsid w:val="00C322CF"/>
    <w:rsid w:val="00C33B46"/>
    <w:rsid w:val="00C3620C"/>
    <w:rsid w:val="00C376C9"/>
    <w:rsid w:val="00C37D22"/>
    <w:rsid w:val="00C42DB6"/>
    <w:rsid w:val="00C46DFF"/>
    <w:rsid w:val="00C47267"/>
    <w:rsid w:val="00C50D09"/>
    <w:rsid w:val="00C517EA"/>
    <w:rsid w:val="00C5189B"/>
    <w:rsid w:val="00C54FC1"/>
    <w:rsid w:val="00C57A10"/>
    <w:rsid w:val="00C57C90"/>
    <w:rsid w:val="00C6672A"/>
    <w:rsid w:val="00C72253"/>
    <w:rsid w:val="00C729DE"/>
    <w:rsid w:val="00C72A1A"/>
    <w:rsid w:val="00C75031"/>
    <w:rsid w:val="00C75BCC"/>
    <w:rsid w:val="00C807F2"/>
    <w:rsid w:val="00C813AD"/>
    <w:rsid w:val="00C83769"/>
    <w:rsid w:val="00C83C8E"/>
    <w:rsid w:val="00C84EE8"/>
    <w:rsid w:val="00C8642E"/>
    <w:rsid w:val="00C91237"/>
    <w:rsid w:val="00C9214A"/>
    <w:rsid w:val="00C9235C"/>
    <w:rsid w:val="00C94E63"/>
    <w:rsid w:val="00C95C52"/>
    <w:rsid w:val="00CA21AE"/>
    <w:rsid w:val="00CA4F8C"/>
    <w:rsid w:val="00CA7051"/>
    <w:rsid w:val="00CB6F08"/>
    <w:rsid w:val="00CB71C4"/>
    <w:rsid w:val="00CC0F47"/>
    <w:rsid w:val="00CC1CA7"/>
    <w:rsid w:val="00CC3DE2"/>
    <w:rsid w:val="00CC68EC"/>
    <w:rsid w:val="00CD20A9"/>
    <w:rsid w:val="00CD2B53"/>
    <w:rsid w:val="00CD2CD9"/>
    <w:rsid w:val="00CD660B"/>
    <w:rsid w:val="00CD6FA7"/>
    <w:rsid w:val="00CD75C4"/>
    <w:rsid w:val="00CE251D"/>
    <w:rsid w:val="00CE2E8B"/>
    <w:rsid w:val="00CE3C98"/>
    <w:rsid w:val="00CE4B75"/>
    <w:rsid w:val="00CE4FF4"/>
    <w:rsid w:val="00CF27C7"/>
    <w:rsid w:val="00CF632B"/>
    <w:rsid w:val="00CF7640"/>
    <w:rsid w:val="00D00EF3"/>
    <w:rsid w:val="00D013FF"/>
    <w:rsid w:val="00D06236"/>
    <w:rsid w:val="00D07E6C"/>
    <w:rsid w:val="00D10419"/>
    <w:rsid w:val="00D115B7"/>
    <w:rsid w:val="00D12DB2"/>
    <w:rsid w:val="00D12F57"/>
    <w:rsid w:val="00D2158E"/>
    <w:rsid w:val="00D235CB"/>
    <w:rsid w:val="00D26893"/>
    <w:rsid w:val="00D274D4"/>
    <w:rsid w:val="00D27B10"/>
    <w:rsid w:val="00D34878"/>
    <w:rsid w:val="00D350DB"/>
    <w:rsid w:val="00D40851"/>
    <w:rsid w:val="00D40C54"/>
    <w:rsid w:val="00D433F3"/>
    <w:rsid w:val="00D43642"/>
    <w:rsid w:val="00D50118"/>
    <w:rsid w:val="00D51692"/>
    <w:rsid w:val="00D60681"/>
    <w:rsid w:val="00D64261"/>
    <w:rsid w:val="00D64DC7"/>
    <w:rsid w:val="00D7032A"/>
    <w:rsid w:val="00D725D8"/>
    <w:rsid w:val="00D74A64"/>
    <w:rsid w:val="00D74AEC"/>
    <w:rsid w:val="00D769A8"/>
    <w:rsid w:val="00D80381"/>
    <w:rsid w:val="00D80A32"/>
    <w:rsid w:val="00D83785"/>
    <w:rsid w:val="00D8386F"/>
    <w:rsid w:val="00D83D71"/>
    <w:rsid w:val="00D846C5"/>
    <w:rsid w:val="00D90C07"/>
    <w:rsid w:val="00D91A19"/>
    <w:rsid w:val="00D94721"/>
    <w:rsid w:val="00D95EE2"/>
    <w:rsid w:val="00D975B0"/>
    <w:rsid w:val="00D978E6"/>
    <w:rsid w:val="00DA02D4"/>
    <w:rsid w:val="00DA29C6"/>
    <w:rsid w:val="00DA4452"/>
    <w:rsid w:val="00DB33C8"/>
    <w:rsid w:val="00DB4890"/>
    <w:rsid w:val="00DB632C"/>
    <w:rsid w:val="00DB6BA8"/>
    <w:rsid w:val="00DC7754"/>
    <w:rsid w:val="00DD068E"/>
    <w:rsid w:val="00DD488F"/>
    <w:rsid w:val="00DD573F"/>
    <w:rsid w:val="00DD75F8"/>
    <w:rsid w:val="00DE6C49"/>
    <w:rsid w:val="00DE6CAC"/>
    <w:rsid w:val="00DF0FCC"/>
    <w:rsid w:val="00DF684A"/>
    <w:rsid w:val="00E03E0B"/>
    <w:rsid w:val="00E06E3E"/>
    <w:rsid w:val="00E10A09"/>
    <w:rsid w:val="00E1372C"/>
    <w:rsid w:val="00E162F9"/>
    <w:rsid w:val="00E2077A"/>
    <w:rsid w:val="00E250AE"/>
    <w:rsid w:val="00E25BF2"/>
    <w:rsid w:val="00E26166"/>
    <w:rsid w:val="00E340CD"/>
    <w:rsid w:val="00E3613C"/>
    <w:rsid w:val="00E37D83"/>
    <w:rsid w:val="00E46F5D"/>
    <w:rsid w:val="00E50459"/>
    <w:rsid w:val="00E537A5"/>
    <w:rsid w:val="00E60A49"/>
    <w:rsid w:val="00E62037"/>
    <w:rsid w:val="00E653C7"/>
    <w:rsid w:val="00E67D80"/>
    <w:rsid w:val="00E8014D"/>
    <w:rsid w:val="00E82FD1"/>
    <w:rsid w:val="00E8421D"/>
    <w:rsid w:val="00E86562"/>
    <w:rsid w:val="00E86EC2"/>
    <w:rsid w:val="00E92995"/>
    <w:rsid w:val="00EA0B1B"/>
    <w:rsid w:val="00EA2213"/>
    <w:rsid w:val="00EA2401"/>
    <w:rsid w:val="00EA506F"/>
    <w:rsid w:val="00EA584B"/>
    <w:rsid w:val="00EA613E"/>
    <w:rsid w:val="00EB1EC0"/>
    <w:rsid w:val="00EB2F4B"/>
    <w:rsid w:val="00EB4C2B"/>
    <w:rsid w:val="00EB532F"/>
    <w:rsid w:val="00EB60B1"/>
    <w:rsid w:val="00EB708F"/>
    <w:rsid w:val="00EB7127"/>
    <w:rsid w:val="00EB745E"/>
    <w:rsid w:val="00EB7DBD"/>
    <w:rsid w:val="00EC3136"/>
    <w:rsid w:val="00EC3714"/>
    <w:rsid w:val="00ED591A"/>
    <w:rsid w:val="00ED73BB"/>
    <w:rsid w:val="00EF136D"/>
    <w:rsid w:val="00EF2FC5"/>
    <w:rsid w:val="00EF5F96"/>
    <w:rsid w:val="00F0301E"/>
    <w:rsid w:val="00F05897"/>
    <w:rsid w:val="00F11461"/>
    <w:rsid w:val="00F11EEC"/>
    <w:rsid w:val="00F24387"/>
    <w:rsid w:val="00F24DEC"/>
    <w:rsid w:val="00F25614"/>
    <w:rsid w:val="00F26127"/>
    <w:rsid w:val="00F26B8E"/>
    <w:rsid w:val="00F26E51"/>
    <w:rsid w:val="00F3134D"/>
    <w:rsid w:val="00F3212E"/>
    <w:rsid w:val="00F3308A"/>
    <w:rsid w:val="00F36B23"/>
    <w:rsid w:val="00F3792B"/>
    <w:rsid w:val="00F42E40"/>
    <w:rsid w:val="00F440EB"/>
    <w:rsid w:val="00F447F7"/>
    <w:rsid w:val="00F46584"/>
    <w:rsid w:val="00F50DEC"/>
    <w:rsid w:val="00F51E7C"/>
    <w:rsid w:val="00F53AAF"/>
    <w:rsid w:val="00F60DBE"/>
    <w:rsid w:val="00F64977"/>
    <w:rsid w:val="00F65DE1"/>
    <w:rsid w:val="00F6683C"/>
    <w:rsid w:val="00F679BD"/>
    <w:rsid w:val="00F708E1"/>
    <w:rsid w:val="00F70E33"/>
    <w:rsid w:val="00F7457D"/>
    <w:rsid w:val="00F74C20"/>
    <w:rsid w:val="00F75B24"/>
    <w:rsid w:val="00F81452"/>
    <w:rsid w:val="00F81962"/>
    <w:rsid w:val="00F83FA6"/>
    <w:rsid w:val="00F850B6"/>
    <w:rsid w:val="00FA4E7B"/>
    <w:rsid w:val="00FA5F19"/>
    <w:rsid w:val="00FB1AA9"/>
    <w:rsid w:val="00FB1D3A"/>
    <w:rsid w:val="00FB2B32"/>
    <w:rsid w:val="00FC1B2D"/>
    <w:rsid w:val="00FC4564"/>
    <w:rsid w:val="00FC6CB9"/>
    <w:rsid w:val="00FC719F"/>
    <w:rsid w:val="00FC7959"/>
    <w:rsid w:val="00FD77A9"/>
    <w:rsid w:val="00FE0886"/>
    <w:rsid w:val="00FE1D01"/>
    <w:rsid w:val="00FE34ED"/>
    <w:rsid w:val="00FE6390"/>
    <w:rsid w:val="00FE7E52"/>
    <w:rsid w:val="00FF0F8E"/>
    <w:rsid w:val="00FF1BAE"/>
    <w:rsid w:val="00FF626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EF1E9"/>
  <w15:chartTrackingRefBased/>
  <w15:docId w15:val="{8B719797-6FEB-4D1C-83DE-DC16FE8FA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4BFA"/>
    <w:pPr>
      <w:keepNext/>
      <w:keepLines/>
      <w:spacing w:before="360" w:after="80"/>
      <w:outlineLvl w:val="0"/>
    </w:pPr>
    <w:rPr>
      <w:rFonts w:asciiTheme="majorHAnsi" w:eastAsiaTheme="majorEastAsia" w:hAnsiTheme="majorHAnsi" w:cstheme="majorBidi"/>
      <w:color w:val="00B0F0"/>
      <w:sz w:val="40"/>
      <w:szCs w:val="40"/>
    </w:rPr>
  </w:style>
  <w:style w:type="paragraph" w:styleId="Heading2">
    <w:name w:val="heading 2"/>
    <w:basedOn w:val="Normal"/>
    <w:next w:val="Normal"/>
    <w:link w:val="Heading2Char"/>
    <w:uiPriority w:val="9"/>
    <w:unhideWhenUsed/>
    <w:qFormat/>
    <w:rsid w:val="00464BFA"/>
    <w:pPr>
      <w:keepNext/>
      <w:keepLines/>
      <w:spacing w:before="160" w:after="80"/>
      <w:outlineLvl w:val="1"/>
    </w:pPr>
    <w:rPr>
      <w:rFonts w:asciiTheme="majorHAnsi" w:eastAsiaTheme="majorEastAsia" w:hAnsiTheme="majorHAnsi" w:cstheme="majorBidi"/>
      <w:color w:val="00B0F0"/>
      <w:sz w:val="32"/>
      <w:szCs w:val="32"/>
    </w:rPr>
  </w:style>
  <w:style w:type="paragraph" w:styleId="Heading3">
    <w:name w:val="heading 3"/>
    <w:basedOn w:val="Normal"/>
    <w:next w:val="Normal"/>
    <w:link w:val="Heading3Char"/>
    <w:uiPriority w:val="9"/>
    <w:unhideWhenUsed/>
    <w:qFormat/>
    <w:rsid w:val="00474931"/>
    <w:pPr>
      <w:keepNext/>
      <w:keepLines/>
      <w:spacing w:before="160" w:after="80"/>
      <w:outlineLvl w:val="2"/>
    </w:pPr>
    <w:rPr>
      <w:rFonts w:eastAsiaTheme="majorEastAsia" w:cstheme="majorBidi"/>
      <w:color w:val="00B0F0"/>
      <w:sz w:val="28"/>
      <w:szCs w:val="28"/>
    </w:rPr>
  </w:style>
  <w:style w:type="paragraph" w:styleId="Heading4">
    <w:name w:val="heading 4"/>
    <w:basedOn w:val="Normal"/>
    <w:next w:val="Normal"/>
    <w:link w:val="Heading4Char"/>
    <w:uiPriority w:val="9"/>
    <w:unhideWhenUsed/>
    <w:qFormat/>
    <w:rsid w:val="00967625"/>
    <w:pPr>
      <w:keepNext/>
      <w:keepLines/>
      <w:spacing w:before="80" w:after="40"/>
      <w:outlineLvl w:val="3"/>
    </w:pPr>
    <w:rPr>
      <w:rFonts w:eastAsiaTheme="majorEastAsia" w:cstheme="majorBidi"/>
      <w:i/>
      <w:iCs/>
      <w:color w:val="00B0F0"/>
    </w:rPr>
  </w:style>
  <w:style w:type="paragraph" w:styleId="Heading5">
    <w:name w:val="heading 5"/>
    <w:basedOn w:val="Normal"/>
    <w:next w:val="Normal"/>
    <w:link w:val="Heading5Char"/>
    <w:uiPriority w:val="9"/>
    <w:unhideWhenUsed/>
    <w:qFormat/>
    <w:rsid w:val="00403D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D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D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D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D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4BFA"/>
    <w:rPr>
      <w:rFonts w:asciiTheme="majorHAnsi" w:eastAsiaTheme="majorEastAsia" w:hAnsiTheme="majorHAnsi" w:cstheme="majorBidi"/>
      <w:color w:val="00B0F0"/>
      <w:sz w:val="40"/>
      <w:szCs w:val="40"/>
    </w:rPr>
  </w:style>
  <w:style w:type="character" w:customStyle="1" w:styleId="Heading2Char">
    <w:name w:val="Heading 2 Char"/>
    <w:basedOn w:val="DefaultParagraphFont"/>
    <w:link w:val="Heading2"/>
    <w:uiPriority w:val="9"/>
    <w:rsid w:val="00464BFA"/>
    <w:rPr>
      <w:rFonts w:asciiTheme="majorHAnsi" w:eastAsiaTheme="majorEastAsia" w:hAnsiTheme="majorHAnsi" w:cstheme="majorBidi"/>
      <w:color w:val="00B0F0"/>
      <w:sz w:val="32"/>
      <w:szCs w:val="32"/>
    </w:rPr>
  </w:style>
  <w:style w:type="character" w:customStyle="1" w:styleId="Heading3Char">
    <w:name w:val="Heading 3 Char"/>
    <w:basedOn w:val="DefaultParagraphFont"/>
    <w:link w:val="Heading3"/>
    <w:uiPriority w:val="9"/>
    <w:rsid w:val="00474931"/>
    <w:rPr>
      <w:rFonts w:eastAsiaTheme="majorEastAsia" w:cstheme="majorBidi"/>
      <w:color w:val="00B0F0"/>
      <w:sz w:val="28"/>
      <w:szCs w:val="28"/>
    </w:rPr>
  </w:style>
  <w:style w:type="character" w:customStyle="1" w:styleId="Heading4Char">
    <w:name w:val="Heading 4 Char"/>
    <w:basedOn w:val="DefaultParagraphFont"/>
    <w:link w:val="Heading4"/>
    <w:uiPriority w:val="9"/>
    <w:rsid w:val="00967625"/>
    <w:rPr>
      <w:rFonts w:eastAsiaTheme="majorEastAsia" w:cstheme="majorBidi"/>
      <w:i/>
      <w:iCs/>
      <w:color w:val="00B0F0"/>
    </w:rPr>
  </w:style>
  <w:style w:type="character" w:customStyle="1" w:styleId="Heading5Char">
    <w:name w:val="Heading 5 Char"/>
    <w:basedOn w:val="DefaultParagraphFont"/>
    <w:link w:val="Heading5"/>
    <w:uiPriority w:val="9"/>
    <w:rsid w:val="00403D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D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D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D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D8D"/>
    <w:rPr>
      <w:rFonts w:eastAsiaTheme="majorEastAsia" w:cstheme="majorBidi"/>
      <w:color w:val="272727" w:themeColor="text1" w:themeTint="D8"/>
    </w:rPr>
  </w:style>
  <w:style w:type="paragraph" w:styleId="Title">
    <w:name w:val="Title"/>
    <w:basedOn w:val="Normal"/>
    <w:next w:val="Normal"/>
    <w:link w:val="TitleChar"/>
    <w:uiPriority w:val="10"/>
    <w:qFormat/>
    <w:rsid w:val="00403D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D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D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D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D8D"/>
    <w:pPr>
      <w:spacing w:before="160"/>
      <w:jc w:val="center"/>
    </w:pPr>
    <w:rPr>
      <w:i/>
      <w:iCs/>
      <w:color w:val="404040" w:themeColor="text1" w:themeTint="BF"/>
    </w:rPr>
  </w:style>
  <w:style w:type="character" w:customStyle="1" w:styleId="QuoteChar">
    <w:name w:val="Quote Char"/>
    <w:basedOn w:val="DefaultParagraphFont"/>
    <w:link w:val="Quote"/>
    <w:uiPriority w:val="29"/>
    <w:rsid w:val="00403D8D"/>
    <w:rPr>
      <w:i/>
      <w:iCs/>
      <w:color w:val="404040" w:themeColor="text1" w:themeTint="BF"/>
    </w:rPr>
  </w:style>
  <w:style w:type="paragraph" w:styleId="ListParagraph">
    <w:name w:val="List Paragraph"/>
    <w:basedOn w:val="Normal"/>
    <w:uiPriority w:val="34"/>
    <w:qFormat/>
    <w:rsid w:val="00403D8D"/>
    <w:pPr>
      <w:ind w:left="720"/>
      <w:contextualSpacing/>
    </w:pPr>
  </w:style>
  <w:style w:type="character" w:styleId="IntenseEmphasis">
    <w:name w:val="Intense Emphasis"/>
    <w:basedOn w:val="DefaultParagraphFont"/>
    <w:uiPriority w:val="21"/>
    <w:qFormat/>
    <w:rsid w:val="00403D8D"/>
    <w:rPr>
      <w:i/>
      <w:iCs/>
      <w:color w:val="0F4761" w:themeColor="accent1" w:themeShade="BF"/>
    </w:rPr>
  </w:style>
  <w:style w:type="paragraph" w:styleId="IntenseQuote">
    <w:name w:val="Intense Quote"/>
    <w:basedOn w:val="Normal"/>
    <w:next w:val="Normal"/>
    <w:link w:val="IntenseQuoteChar"/>
    <w:uiPriority w:val="30"/>
    <w:qFormat/>
    <w:rsid w:val="00403D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D8D"/>
    <w:rPr>
      <w:i/>
      <w:iCs/>
      <w:color w:val="0F4761" w:themeColor="accent1" w:themeShade="BF"/>
    </w:rPr>
  </w:style>
  <w:style w:type="character" w:styleId="IntenseReference">
    <w:name w:val="Intense Reference"/>
    <w:basedOn w:val="DefaultParagraphFont"/>
    <w:uiPriority w:val="32"/>
    <w:qFormat/>
    <w:rsid w:val="00403D8D"/>
    <w:rPr>
      <w:b/>
      <w:bCs/>
      <w:smallCaps/>
      <w:color w:val="0F4761" w:themeColor="accent1" w:themeShade="BF"/>
      <w:spacing w:val="5"/>
    </w:rPr>
  </w:style>
  <w:style w:type="paragraph" w:styleId="NoSpacing">
    <w:name w:val="No Spacing"/>
    <w:link w:val="NoSpacingChar"/>
    <w:uiPriority w:val="1"/>
    <w:qFormat/>
    <w:rsid w:val="00403D8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03D8D"/>
    <w:rPr>
      <w:rFonts w:eastAsiaTheme="minorEastAsia"/>
      <w:kern w:val="0"/>
      <w:lang w:val="en-US"/>
      <w14:ligatures w14:val="none"/>
    </w:rPr>
  </w:style>
  <w:style w:type="paragraph" w:styleId="Header">
    <w:name w:val="header"/>
    <w:basedOn w:val="Normal"/>
    <w:link w:val="HeaderChar"/>
    <w:uiPriority w:val="99"/>
    <w:unhideWhenUsed/>
    <w:rsid w:val="00830A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0AD0"/>
  </w:style>
  <w:style w:type="paragraph" w:styleId="Footer">
    <w:name w:val="footer"/>
    <w:basedOn w:val="Normal"/>
    <w:link w:val="FooterChar"/>
    <w:uiPriority w:val="99"/>
    <w:unhideWhenUsed/>
    <w:rsid w:val="00830A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0AD0"/>
  </w:style>
  <w:style w:type="paragraph" w:styleId="TOCHeading">
    <w:name w:val="TOC Heading"/>
    <w:basedOn w:val="Heading1"/>
    <w:next w:val="Normal"/>
    <w:uiPriority w:val="39"/>
    <w:unhideWhenUsed/>
    <w:qFormat/>
    <w:rsid w:val="00871A02"/>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71A02"/>
    <w:pPr>
      <w:spacing w:after="100"/>
    </w:pPr>
  </w:style>
  <w:style w:type="character" w:styleId="Hyperlink">
    <w:name w:val="Hyperlink"/>
    <w:basedOn w:val="DefaultParagraphFont"/>
    <w:uiPriority w:val="99"/>
    <w:unhideWhenUsed/>
    <w:rsid w:val="00871A02"/>
    <w:rPr>
      <w:color w:val="467886" w:themeColor="hyperlink"/>
      <w:u w:val="single"/>
    </w:rPr>
  </w:style>
  <w:style w:type="table" w:styleId="TableGrid">
    <w:name w:val="Table Grid"/>
    <w:basedOn w:val="TableNormal"/>
    <w:uiPriority w:val="39"/>
    <w:rsid w:val="006149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474931"/>
    <w:pPr>
      <w:spacing w:after="100"/>
      <w:ind w:left="220"/>
    </w:pPr>
  </w:style>
  <w:style w:type="paragraph" w:styleId="TOC3">
    <w:name w:val="toc 3"/>
    <w:basedOn w:val="Normal"/>
    <w:next w:val="Normal"/>
    <w:autoRedefine/>
    <w:uiPriority w:val="39"/>
    <w:unhideWhenUsed/>
    <w:rsid w:val="00474931"/>
    <w:pPr>
      <w:spacing w:after="100"/>
      <w:ind w:left="440"/>
    </w:pPr>
  </w:style>
  <w:style w:type="paragraph" w:styleId="Revision">
    <w:name w:val="Revision"/>
    <w:hidden/>
    <w:uiPriority w:val="99"/>
    <w:semiHidden/>
    <w:rsid w:val="00967625"/>
    <w:pPr>
      <w:spacing w:after="0" w:line="240" w:lineRule="auto"/>
    </w:pPr>
  </w:style>
  <w:style w:type="character" w:styleId="FollowedHyperlink">
    <w:name w:val="FollowedHyperlink"/>
    <w:basedOn w:val="DefaultParagraphFont"/>
    <w:uiPriority w:val="99"/>
    <w:semiHidden/>
    <w:unhideWhenUsed/>
    <w:rsid w:val="00A82A94"/>
    <w:rPr>
      <w:color w:val="96607D" w:themeColor="followedHyperlink"/>
      <w:u w:val="single"/>
    </w:rPr>
  </w:style>
  <w:style w:type="character" w:styleId="UnresolvedMention">
    <w:name w:val="Unresolved Mention"/>
    <w:basedOn w:val="DefaultParagraphFont"/>
    <w:uiPriority w:val="99"/>
    <w:semiHidden/>
    <w:unhideWhenUsed/>
    <w:rsid w:val="006C3A1F"/>
    <w:rPr>
      <w:color w:val="605E5C"/>
      <w:shd w:val="clear" w:color="auto" w:fill="E1DFDD"/>
    </w:rPr>
  </w:style>
  <w:style w:type="table" w:styleId="TableGridLight">
    <w:name w:val="Grid Table Light"/>
    <w:basedOn w:val="TableNormal"/>
    <w:uiPriority w:val="40"/>
    <w:rsid w:val="00BB44B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540A7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0A74"/>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082041">
      <w:bodyDiv w:val="1"/>
      <w:marLeft w:val="0"/>
      <w:marRight w:val="0"/>
      <w:marTop w:val="0"/>
      <w:marBottom w:val="0"/>
      <w:divBdr>
        <w:top w:val="none" w:sz="0" w:space="0" w:color="auto"/>
        <w:left w:val="none" w:sz="0" w:space="0" w:color="auto"/>
        <w:bottom w:val="none" w:sz="0" w:space="0" w:color="auto"/>
        <w:right w:val="none" w:sz="0" w:space="0" w:color="auto"/>
      </w:divBdr>
    </w:div>
    <w:div w:id="952249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cube-solver.com/"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hyperlink" Target="https://stackoverflow.com/a/988249" TargetMode="External"/><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3.png"/><Relationship Id="rId11" Type="http://schemas.openxmlformats.org/officeDocument/2006/relationships/hyperlink" Target="https://ruwix.com/online-puzzle-simulators/"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hyperlink" Target="https://stackoverflow.com/a/334666" TargetMode="External"/><Relationship Id="rId181" Type="http://schemas.openxmlformats.org/officeDocument/2006/relationships/image" Target="media/image165.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customXml" Target="ink/ink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image" Target="media/image3.png"/><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hyperlink" Target="https://www.grubiks.com/puzzles/rubiks-cube-3x3x3/"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19" Type="http://schemas.openxmlformats.org/officeDocument/2006/relationships/image" Target="media/image7.PNG"/><Relationship Id="rId14" Type="http://schemas.openxmlformats.org/officeDocument/2006/relationships/customXml" Target="ink/ink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2.png"/><Relationship Id="rId8" Type="http://schemas.openxmlformats.org/officeDocument/2006/relationships/hyperlink" Target="https://github.com/s-flegg/Rubiks-cube"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customXml" Target="ink/ink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6.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2.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3.png"/><Relationship Id="rId203" Type="http://schemas.openxmlformats.org/officeDocument/2006/relationships/image" Target="media/image18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12:05:00.955"/>
    </inkml:context>
    <inkml:brush xml:id="br0">
      <inkml:brushProperty name="width" value="0.035" units="cm"/>
      <inkml:brushProperty name="height" value="0.035" units="cm"/>
      <inkml:brushProperty name="color" value="#FFFFFF"/>
    </inkml:brush>
  </inkml:definitions>
  <inkml:trace contextRef="#ctx0" brushRef="#br0">1 0 24575,'1'23'0,"1"0"0,1-1 0,1 0 0,1 0 0,12 31 0,3 16 0,325 1120-1577,-139-572 1577,403 1275 0,-255-531-1389,-88-318 1348,-100-474-311,-106-389 782,94 187-1,-150-357-519,78 171 1242,-73-157-7905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12:04:56.451"/>
    </inkml:context>
    <inkml:brush xml:id="br0">
      <inkml:brushProperty name="width" value="0.035" units="cm"/>
      <inkml:brushProperty name="height" value="0.035" units="cm"/>
      <inkml:brushProperty name="color" value="#FFFFFF"/>
    </inkml:brush>
  </inkml:definitions>
  <inkml:trace contextRef="#ctx0" brushRef="#br0">26 1 24575,'-11'0'0,"-4"0"-8191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12:04:49.853"/>
    </inkml:context>
    <inkml:brush xml:id="br0">
      <inkml:brushProperty name="width" value="0.035" units="cm"/>
      <inkml:brushProperty name="height" value="0.035" units="cm"/>
      <inkml:brushProperty name="color" value="#FFFFFF"/>
    </inkml:brush>
  </inkml:definitions>
  <inkml:trace contextRef="#ctx0" brushRef="#br0">866 1417 24575,'1'0'0,"0"0"0,0 0 0,-1-1 0,1 1 0,0 0 0,-1 0 0,1-1 0,0 1 0,0 0 0,-1-1 0,1 1 0,-1-1 0,1 1 0,0-1 0,-1 1 0,1-1 0,-1 1 0,1-1 0,-1 0 0,0 1 0,1-1 0,-1 0 0,1 1 0,-1-1 0,0 0 0,0 1 0,1-1 0,-1 0 0,0 0 0,0 1 0,0-1 0,0 0 0,0 0 0,0 1 0,0-1 0,0 0 0,0 0 0,0 0 0,-1 1 0,1-1 0,0 0 0,-1 0 0,-10-39 0,9 36 0,-76-228 0,71 209 0,1-1 0,1 0 0,2 0 0,-2-34 0,6-101 0,2 70 0,-2-497 0,-1 583 0,0-9 0,0 0 0,-1 0 0,0 0 0,-5-21 0,5 31 0,0-1 0,1 1 0,-1 0 0,0 0 0,0-1 0,-1 1 0,1 0 0,0 0 0,-1 0 0,1 0 0,-1 0 0,1 0 0,-1 1 0,0-1 0,0 1 0,0-1 0,0 1 0,0-1 0,0 1 0,0 0 0,-1 0 0,1 0 0,0 0 0,-1 1 0,1-1 0,0 1 0,-1-1 0,1 1 0,-1 0 0,-2 0 0,-12 2 0,1 0 0,0 2 0,0 0 0,0 1 0,0 1 0,2 0 0,-1 1 0,0 0 0,-20 14 0,9-6 0,-44 18 0,35-21 0,0-1 0,-1-2 0,0-1 0,0-3 0,-1 0 0,-72-2 0,38-4-1365,36 1-5461</inkml:trace>
  <inkml:trace contextRef="#ctx0" brushRef="#br0" timeOffset="1962.41">207 856 24575,'0'2'0,"1"-1"0,-1 1 0,1-1 0,0 1 0,0-1 0,-1 0 0,1 1 0,0-1 0,0 0 0,0 0 0,0 1 0,1-1 0,-1 0 0,0 0 0,0 0 0,1 0 0,-1-1 0,1 1 0,-1 0 0,1 0 0,-1-1 0,1 1 0,-1-1 0,1 1 0,-1-1 0,1 0 0,0 0 0,-1 0 0,1 0 0,2 0 0,51 0 0,-26-6 0,54-18 0,8-3 0,33-1 0,130-46 0,-234 66 0,-1-1 0,28-19 0,31-13 0,28-1-1365,-74 28-5461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2BAE3-DCCA-4A41-90ED-53DAD4594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2174</TotalTime>
  <Pages>312</Pages>
  <Words>35305</Words>
  <Characters>201241</Characters>
  <Application>Microsoft Office Word</Application>
  <DocSecurity>0</DocSecurity>
  <Lines>1677</Lines>
  <Paragraphs>472</Paragraphs>
  <ScaleCrop>false</ScaleCrop>
  <HeadingPairs>
    <vt:vector size="2" baseType="variant">
      <vt:variant>
        <vt:lpstr>Title</vt:lpstr>
      </vt:variant>
      <vt:variant>
        <vt:i4>1</vt:i4>
      </vt:variant>
    </vt:vector>
  </HeadingPairs>
  <TitlesOfParts>
    <vt:vector size="1" baseType="lpstr">
      <vt:lpstr>Rubik’s Cube</vt:lpstr>
    </vt:vector>
  </TitlesOfParts>
  <Company/>
  <LinksUpToDate>false</LinksUpToDate>
  <CharactersWithSpaces>236074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Rubik’s Cube</dc:title>
  <dc:subject>Component 3</dc:subject>
  <dc:creator>Samuel Flegg</dc:creator>
  <cp:keywords/>
  <dc:description/>
  <cp:lastModifiedBy>Sam Flegg</cp:lastModifiedBy>
  <cp:revision>300</cp:revision>
  <dcterms:created xsi:type="dcterms:W3CDTF">2024-04-04T02:32:00Z</dcterms:created>
  <dcterms:modified xsi:type="dcterms:W3CDTF">2025-02-09T14:40:00Z</dcterms:modified>
</cp:coreProperties>
</file>